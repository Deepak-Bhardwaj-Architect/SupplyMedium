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Borders>
          <w:top w:val="single" w:sz="18" w:space="0" w:color="auto"/>
          <w:left w:val="single" w:sz="18" w:space="0" w:color="auto"/>
          <w:bottom w:val="single" w:sz="18" w:space="0" w:color="auto"/>
          <w:right w:val="single" w:sz="18" w:space="0" w:color="auto"/>
        </w:tblBorders>
        <w:tblLayout w:type="fixed"/>
        <w:tblLook w:val="0000"/>
      </w:tblPr>
      <w:tblGrid>
        <w:gridCol w:w="4622"/>
        <w:gridCol w:w="4623"/>
      </w:tblGrid>
      <w:tr w:rsidR="00F64F03" w:rsidRPr="00B61E47" w:rsidTr="00480FB4">
        <w:trPr>
          <w:cantSplit/>
          <w:trHeight w:val="2880"/>
        </w:trPr>
        <w:tc>
          <w:tcPr>
            <w:tcW w:w="9245" w:type="dxa"/>
            <w:gridSpan w:val="2"/>
            <w:tcBorders>
              <w:top w:val="single" w:sz="18" w:space="0" w:color="auto"/>
            </w:tcBorders>
            <w:vAlign w:val="center"/>
          </w:tcPr>
          <w:p w:rsidR="00F64F03" w:rsidRPr="00B61E47" w:rsidRDefault="00F64F03" w:rsidP="00480FB4">
            <w:pPr>
              <w:jc w:val="center"/>
              <w:rPr>
                <w:rFonts w:cs="Calibri"/>
              </w:rPr>
            </w:pPr>
            <w:r w:rsidRPr="00B61E47">
              <w:rPr>
                <w:rFonts w:cs="Calibri"/>
                <w:b/>
                <w:i/>
                <w:sz w:val="32"/>
                <w:szCs w:val="32"/>
              </w:rPr>
              <w:br w:type="page"/>
            </w:r>
            <w:r w:rsidRPr="00B61E47">
              <w:rPr>
                <w:rFonts w:cs="Calibri"/>
                <w:b/>
                <w:sz w:val="36"/>
                <w:szCs w:val="36"/>
              </w:rPr>
              <w:br w:type="page"/>
            </w:r>
            <w:bookmarkStart w:id="0" w:name="_Toc510425897"/>
            <w:bookmarkStart w:id="1" w:name="_Toc510426515"/>
            <w:r w:rsidR="00DF6216" w:rsidRPr="00DF6216">
              <w:rPr>
                <w:rFonts w:cs="Calibri"/>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alt="interraitlogot_coverpage" style="width:153pt;height:51.75pt;visibility:visible">
                  <v:imagedata r:id="rId11" o:title=""/>
                </v:shape>
              </w:pict>
            </w:r>
          </w:p>
        </w:tc>
      </w:tr>
      <w:tr w:rsidR="00F64F03" w:rsidRPr="00B61E47" w:rsidTr="00480FB4">
        <w:trPr>
          <w:cantSplit/>
          <w:trHeight w:val="2160"/>
        </w:trPr>
        <w:tc>
          <w:tcPr>
            <w:tcW w:w="9245" w:type="dxa"/>
            <w:gridSpan w:val="2"/>
            <w:vAlign w:val="center"/>
          </w:tcPr>
          <w:p w:rsidR="00F64F03" w:rsidRDefault="00F64F03" w:rsidP="00480FB4">
            <w:pPr>
              <w:jc w:val="center"/>
              <w:rPr>
                <w:rFonts w:cs="Calibri"/>
                <w:b/>
                <w:sz w:val="32"/>
                <w:szCs w:val="32"/>
              </w:rPr>
            </w:pPr>
          </w:p>
          <w:p w:rsidR="00F64F03" w:rsidRDefault="00F64F03" w:rsidP="00480FB4">
            <w:pPr>
              <w:jc w:val="center"/>
              <w:rPr>
                <w:rFonts w:cs="Calibri"/>
                <w:b/>
                <w:sz w:val="32"/>
                <w:szCs w:val="32"/>
              </w:rPr>
            </w:pPr>
          </w:p>
          <w:p w:rsidR="00F64F03" w:rsidRDefault="00DF6216" w:rsidP="00480FB4">
            <w:pPr>
              <w:jc w:val="center"/>
              <w:rPr>
                <w:rFonts w:cs="Calibri"/>
                <w:b/>
                <w:sz w:val="32"/>
                <w:szCs w:val="32"/>
              </w:rPr>
            </w:pPr>
            <w:del w:id="2" w:author="manojk" w:date="2012-05-31T17:56:00Z">
              <w:r w:rsidRPr="00DF6216">
                <w:rPr>
                  <w:rFonts w:cs="Calibri"/>
                  <w:b/>
                  <w:noProof/>
                  <w:sz w:val="32"/>
                  <w:szCs w:val="32"/>
                  <w:lang w:val="en-US" w:eastAsia="en-US"/>
                </w:rPr>
                <w:pict>
                  <v:shape id="Picture 22" o:spid="_x0000_i1026" type="#_x0000_t75" style="width:120pt;height:49.5pt;visibility:visible">
                    <v:imagedata r:id="rId12" o:title=""/>
                  </v:shape>
                </w:pict>
              </w:r>
            </w:del>
            <w:ins w:id="3" w:author="manojk" w:date="2012-05-31T17:56:00Z">
              <w:r w:rsidRPr="00DF6216">
                <w:rPr>
                  <w:color w:val="auto"/>
                  <w:u w:val="single"/>
                  <w:shd w:val="clear" w:color="auto" w:fill="auto"/>
                  <w:lang w:val="en-US"/>
                </w:rPr>
                <w:pict>
                  <v:shape id="_x0000_i1027" type="#_x0000_t75" style="width:102pt;height:35.25pt">
                    <v:imagedata r:id="rId13" o:title="3rdMarketPlace-forUseOnLight-Background"/>
                  </v:shape>
                </w:pict>
              </w:r>
            </w:ins>
          </w:p>
          <w:p w:rsidR="0053742B" w:rsidRPr="00B61E47" w:rsidRDefault="0053742B" w:rsidP="0053742B">
            <w:pPr>
              <w:jc w:val="center"/>
              <w:rPr>
                <w:ins w:id="4" w:author="manojk" w:date="2012-05-31T17:57:00Z"/>
                <w:rFonts w:cs="Calibri"/>
                <w:b/>
                <w:sz w:val="32"/>
                <w:szCs w:val="32"/>
              </w:rPr>
            </w:pPr>
            <w:proofErr w:type="spellStart"/>
            <w:ins w:id="5" w:author="manojk" w:date="2012-05-31T17:57:00Z">
              <w:r>
                <w:rPr>
                  <w:rFonts w:cs="Calibri"/>
                  <w:b/>
                  <w:sz w:val="32"/>
                  <w:szCs w:val="32"/>
                </w:rPr>
                <w:t>Verio</w:t>
              </w:r>
              <w:proofErr w:type="spellEnd"/>
              <w:r>
                <w:rPr>
                  <w:rFonts w:cs="Calibri"/>
                  <w:b/>
                  <w:sz w:val="32"/>
                  <w:szCs w:val="32"/>
                </w:rPr>
                <w:t xml:space="preserve"> </w:t>
              </w:r>
              <w:proofErr w:type="spellStart"/>
              <w:r>
                <w:rPr>
                  <w:rFonts w:cs="Calibri"/>
                  <w:b/>
                  <w:sz w:val="32"/>
                  <w:szCs w:val="32"/>
                </w:rPr>
                <w:t>MarketPlace</w:t>
              </w:r>
              <w:proofErr w:type="spellEnd"/>
            </w:ins>
          </w:p>
          <w:p w:rsidR="00F64F03" w:rsidDel="0053742B" w:rsidRDefault="00F64F03" w:rsidP="0040228F">
            <w:pPr>
              <w:jc w:val="center"/>
              <w:rPr>
                <w:del w:id="6" w:author="manojk" w:date="2012-05-31T17:57:00Z"/>
                <w:rFonts w:cs="Calibri"/>
                <w:b/>
                <w:sz w:val="32"/>
                <w:szCs w:val="32"/>
              </w:rPr>
            </w:pPr>
            <w:del w:id="7" w:author="manojk" w:date="2012-05-31T17:57:00Z">
              <w:r w:rsidDel="0053742B">
                <w:rPr>
                  <w:rFonts w:cs="Calibri"/>
                  <w:b/>
                  <w:sz w:val="32"/>
                  <w:szCs w:val="32"/>
                </w:rPr>
                <w:delText>OSS-B Phase IV</w:delText>
              </w:r>
            </w:del>
          </w:p>
          <w:p w:rsidR="00F64F03" w:rsidRPr="00224516" w:rsidRDefault="00F64F03" w:rsidP="0040228F">
            <w:pPr>
              <w:jc w:val="center"/>
              <w:rPr>
                <w:rFonts w:cs="Calibri"/>
                <w:b/>
                <w:sz w:val="28"/>
              </w:rPr>
            </w:pPr>
            <w:r>
              <w:rPr>
                <w:rFonts w:cs="Calibri"/>
                <w:b/>
                <w:sz w:val="32"/>
                <w:szCs w:val="32"/>
              </w:rPr>
              <w:t>Application Construction &amp; Alpha Release</w:t>
            </w:r>
          </w:p>
          <w:p w:rsidR="00F64F03" w:rsidRPr="00B61E47" w:rsidRDefault="00F64F03" w:rsidP="00480FB4">
            <w:pPr>
              <w:jc w:val="center"/>
              <w:rPr>
                <w:rFonts w:cs="Calibri"/>
                <w:b/>
                <w:sz w:val="32"/>
                <w:szCs w:val="32"/>
              </w:rPr>
            </w:pPr>
          </w:p>
          <w:p w:rsidR="00F64F03" w:rsidRDefault="00F64F03" w:rsidP="00480FB4">
            <w:pPr>
              <w:jc w:val="center"/>
              <w:rPr>
                <w:rFonts w:cs="Calibri"/>
                <w:b/>
                <w:sz w:val="28"/>
              </w:rPr>
            </w:pPr>
            <w:r>
              <w:rPr>
                <w:rFonts w:cs="Calibri"/>
                <w:b/>
                <w:sz w:val="28"/>
              </w:rPr>
              <w:t>Portal Framework</w:t>
            </w:r>
          </w:p>
          <w:p w:rsidR="00F64F03" w:rsidRPr="00B61E47" w:rsidRDefault="00F64F03" w:rsidP="00480FB4">
            <w:pPr>
              <w:jc w:val="center"/>
              <w:rPr>
                <w:rFonts w:cs="Calibri"/>
                <w:b/>
                <w:sz w:val="28"/>
              </w:rPr>
            </w:pPr>
            <w:r>
              <w:rPr>
                <w:rFonts w:cs="Calibri"/>
                <w:b/>
                <w:sz w:val="28"/>
              </w:rPr>
              <w:t>Design</w:t>
            </w:r>
          </w:p>
          <w:p w:rsidR="00F64F03" w:rsidRPr="00B61E47" w:rsidRDefault="00F64F03" w:rsidP="00480FB4">
            <w:pPr>
              <w:jc w:val="center"/>
              <w:rPr>
                <w:rFonts w:cs="Calibri"/>
                <w:b/>
                <w:sz w:val="28"/>
              </w:rPr>
            </w:pPr>
          </w:p>
          <w:p w:rsidR="00F64F03" w:rsidRDefault="00F64F03" w:rsidP="00480FB4">
            <w:pPr>
              <w:jc w:val="center"/>
              <w:rPr>
                <w:rFonts w:cs="Calibri"/>
                <w:b/>
                <w:sz w:val="28"/>
              </w:rPr>
            </w:pPr>
          </w:p>
          <w:p w:rsidR="00F64F03" w:rsidRDefault="00F64F03" w:rsidP="00480FB4">
            <w:pPr>
              <w:jc w:val="center"/>
              <w:rPr>
                <w:rFonts w:cs="Calibri"/>
                <w:b/>
                <w:sz w:val="28"/>
              </w:rPr>
            </w:pPr>
          </w:p>
          <w:p w:rsidR="00F64F03" w:rsidRPr="00B61E47" w:rsidRDefault="00F64F03" w:rsidP="00480FB4">
            <w:pPr>
              <w:jc w:val="center"/>
              <w:rPr>
                <w:rFonts w:cs="Calibri"/>
                <w:b/>
                <w:sz w:val="28"/>
              </w:rPr>
            </w:pPr>
          </w:p>
        </w:tc>
      </w:tr>
      <w:tr w:rsidR="00F64F03" w:rsidRPr="00B61E47" w:rsidTr="00480FB4">
        <w:trPr>
          <w:cantSplit/>
          <w:trHeight w:val="576"/>
        </w:trPr>
        <w:tc>
          <w:tcPr>
            <w:tcW w:w="4622" w:type="dxa"/>
            <w:vAlign w:val="center"/>
          </w:tcPr>
          <w:p w:rsidR="00F64F03" w:rsidRPr="00B61E47" w:rsidRDefault="00F64F03" w:rsidP="00480FB4">
            <w:pPr>
              <w:jc w:val="right"/>
              <w:rPr>
                <w:rFonts w:cs="Calibri"/>
                <w:b/>
              </w:rPr>
            </w:pPr>
            <w:r>
              <w:rPr>
                <w:rFonts w:cs="Calibri"/>
                <w:b/>
              </w:rPr>
              <w:t xml:space="preserve">Version: </w:t>
            </w:r>
          </w:p>
        </w:tc>
        <w:tc>
          <w:tcPr>
            <w:tcW w:w="4623" w:type="dxa"/>
            <w:vAlign w:val="center"/>
          </w:tcPr>
          <w:p w:rsidR="00F64F03" w:rsidRDefault="001A19EB" w:rsidP="00CB1338">
            <w:pPr>
              <w:rPr>
                <w:rFonts w:cs="Calibri"/>
              </w:rPr>
            </w:pPr>
            <w:ins w:id="8" w:author="manojk" w:date="2012-05-31T17:58:00Z">
              <w:r>
                <w:rPr>
                  <w:rFonts w:cs="Calibri"/>
                </w:rPr>
                <w:t>1.0</w:t>
              </w:r>
            </w:ins>
            <w:del w:id="9" w:author="manojk" w:date="2012-05-31T17:58:00Z">
              <w:r w:rsidR="00F64F03" w:rsidDel="001A19EB">
                <w:rPr>
                  <w:rFonts w:cs="Calibri"/>
                </w:rPr>
                <w:delText>0.1</w:delText>
              </w:r>
            </w:del>
          </w:p>
        </w:tc>
      </w:tr>
      <w:tr w:rsidR="00F64F03" w:rsidRPr="00B61E47" w:rsidTr="00480FB4">
        <w:trPr>
          <w:cantSplit/>
          <w:trHeight w:val="576"/>
        </w:trPr>
        <w:tc>
          <w:tcPr>
            <w:tcW w:w="4622" w:type="dxa"/>
            <w:vAlign w:val="center"/>
          </w:tcPr>
          <w:p w:rsidR="00F64F03" w:rsidRPr="00B61E47" w:rsidRDefault="00F64F03" w:rsidP="00480FB4">
            <w:pPr>
              <w:jc w:val="right"/>
              <w:rPr>
                <w:rFonts w:cs="Calibri"/>
                <w:b/>
              </w:rPr>
            </w:pPr>
            <w:r w:rsidRPr="00B61E47">
              <w:rPr>
                <w:rFonts w:cs="Calibri"/>
                <w:b/>
              </w:rPr>
              <w:t>Release Date:</w:t>
            </w:r>
          </w:p>
        </w:tc>
        <w:tc>
          <w:tcPr>
            <w:tcW w:w="4623" w:type="dxa"/>
            <w:vAlign w:val="center"/>
          </w:tcPr>
          <w:p w:rsidR="00000000" w:rsidRDefault="00F64F03">
            <w:pPr>
              <w:rPr>
                <w:rFonts w:ascii="Times New Roman" w:hAnsi="Times New Roman" w:cs="Calibri"/>
                <w:szCs w:val="18"/>
              </w:rPr>
              <w:pPrChange w:id="10" w:author="manojk" w:date="2012-05-31T17:58: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r>
              <w:rPr>
                <w:rFonts w:cs="Calibri"/>
              </w:rPr>
              <w:t>3</w:t>
            </w:r>
            <w:ins w:id="11" w:author="manojk" w:date="2012-05-31T17:58:00Z">
              <w:r w:rsidR="001A19EB">
                <w:rPr>
                  <w:rFonts w:cs="Calibri"/>
                </w:rPr>
                <w:t>1</w:t>
              </w:r>
              <w:r w:rsidR="00DF6216" w:rsidRPr="00DF6216">
                <w:rPr>
                  <w:rFonts w:cs="Calibri"/>
                  <w:vertAlign w:val="superscript"/>
                  <w:rPrChange w:id="12" w:author="manojk" w:date="2012-05-31T17:58:00Z">
                    <w:rPr>
                      <w:rFonts w:cs="Calibri"/>
                    </w:rPr>
                  </w:rPrChange>
                </w:rPr>
                <w:t>st</w:t>
              </w:r>
            </w:ins>
            <w:del w:id="13" w:author="manojk" w:date="2012-05-31T17:58:00Z">
              <w:r w:rsidDel="001A19EB">
                <w:rPr>
                  <w:rFonts w:cs="Calibri"/>
                </w:rPr>
                <w:delText>0</w:delText>
              </w:r>
              <w:r w:rsidRPr="0040228F" w:rsidDel="001A19EB">
                <w:rPr>
                  <w:rFonts w:cs="Calibri"/>
                  <w:vertAlign w:val="superscript"/>
                </w:rPr>
                <w:delText>th</w:delText>
              </w:r>
              <w:r w:rsidDel="001A19EB">
                <w:rPr>
                  <w:rFonts w:cs="Calibri"/>
                </w:rPr>
                <w:delText xml:space="preserve"> April</w:delText>
              </w:r>
            </w:del>
            <w:ins w:id="14" w:author="manojk" w:date="2012-05-31T17:58:00Z">
              <w:r w:rsidR="001A19EB">
                <w:rPr>
                  <w:rFonts w:cs="Calibri"/>
                </w:rPr>
                <w:t>May</w:t>
              </w:r>
            </w:ins>
            <w:r>
              <w:rPr>
                <w:rFonts w:cs="Calibri"/>
              </w:rPr>
              <w:t xml:space="preserve"> 2012</w:t>
            </w:r>
          </w:p>
        </w:tc>
      </w:tr>
      <w:tr w:rsidR="00F64F03" w:rsidRPr="00B61E47" w:rsidTr="00480FB4">
        <w:trPr>
          <w:cantSplit/>
          <w:trHeight w:val="576"/>
        </w:trPr>
        <w:tc>
          <w:tcPr>
            <w:tcW w:w="4622" w:type="dxa"/>
            <w:tcBorders>
              <w:bottom w:val="nil"/>
            </w:tcBorders>
            <w:vAlign w:val="center"/>
          </w:tcPr>
          <w:p w:rsidR="00F64F03" w:rsidRPr="00B61E47" w:rsidRDefault="00F64F03" w:rsidP="00480FB4">
            <w:pPr>
              <w:jc w:val="right"/>
              <w:rPr>
                <w:rFonts w:cs="Calibri"/>
                <w:b/>
              </w:rPr>
            </w:pPr>
            <w:r w:rsidRPr="00B61E47">
              <w:rPr>
                <w:rFonts w:cs="Calibri"/>
                <w:b/>
              </w:rPr>
              <w:t>Author:</w:t>
            </w:r>
          </w:p>
        </w:tc>
        <w:tc>
          <w:tcPr>
            <w:tcW w:w="4623" w:type="dxa"/>
            <w:tcBorders>
              <w:bottom w:val="nil"/>
            </w:tcBorders>
            <w:vAlign w:val="center"/>
          </w:tcPr>
          <w:p w:rsidR="00F64F03" w:rsidRPr="00B61E47" w:rsidRDefault="00F64F03" w:rsidP="0063346A">
            <w:pPr>
              <w:rPr>
                <w:rFonts w:cs="Calibri"/>
              </w:rPr>
            </w:pPr>
            <w:r>
              <w:rPr>
                <w:rFonts w:cs="Calibri"/>
              </w:rPr>
              <w:t>InterraIT</w:t>
            </w:r>
          </w:p>
        </w:tc>
      </w:tr>
      <w:tr w:rsidR="00F64F03" w:rsidRPr="00B61E47" w:rsidTr="00480FB4">
        <w:trPr>
          <w:cantSplit/>
          <w:trHeight w:val="576"/>
        </w:trPr>
        <w:tc>
          <w:tcPr>
            <w:tcW w:w="4622" w:type="dxa"/>
            <w:tcBorders>
              <w:top w:val="nil"/>
              <w:bottom w:val="nil"/>
            </w:tcBorders>
            <w:vAlign w:val="center"/>
          </w:tcPr>
          <w:p w:rsidR="00F64F03" w:rsidRPr="00B61E47" w:rsidRDefault="00F64F03" w:rsidP="00480FB4">
            <w:pPr>
              <w:jc w:val="right"/>
              <w:rPr>
                <w:rFonts w:cs="Calibri"/>
                <w:b/>
              </w:rPr>
            </w:pPr>
            <w:r w:rsidRPr="00B61E47">
              <w:rPr>
                <w:rFonts w:cs="Calibri"/>
                <w:b/>
              </w:rPr>
              <w:t>Approver:</w:t>
            </w:r>
          </w:p>
        </w:tc>
        <w:tc>
          <w:tcPr>
            <w:tcW w:w="4623" w:type="dxa"/>
            <w:tcBorders>
              <w:top w:val="nil"/>
              <w:bottom w:val="nil"/>
            </w:tcBorders>
            <w:vAlign w:val="center"/>
          </w:tcPr>
          <w:p w:rsidR="00F64F03" w:rsidRPr="00B61E47" w:rsidRDefault="00F64F03" w:rsidP="0063346A">
            <w:pPr>
              <w:rPr>
                <w:rFonts w:cs="Calibri"/>
              </w:rPr>
            </w:pPr>
            <w:r>
              <w:rPr>
                <w:rFonts w:cs="Calibri"/>
              </w:rPr>
              <w:t>Verio Inc.</w:t>
            </w:r>
          </w:p>
        </w:tc>
      </w:tr>
      <w:tr w:rsidR="00F64F03" w:rsidRPr="00B61E47" w:rsidTr="00480FB4">
        <w:trPr>
          <w:cantSplit/>
          <w:trHeight w:val="1365"/>
        </w:trPr>
        <w:tc>
          <w:tcPr>
            <w:tcW w:w="9245" w:type="dxa"/>
            <w:gridSpan w:val="2"/>
            <w:tcBorders>
              <w:top w:val="single" w:sz="2" w:space="0" w:color="auto"/>
              <w:bottom w:val="single" w:sz="2" w:space="0" w:color="auto"/>
            </w:tcBorders>
            <w:vAlign w:val="center"/>
          </w:tcPr>
          <w:p w:rsidR="00F64F03" w:rsidRPr="00B61E47" w:rsidRDefault="00F64F03" w:rsidP="00480FB4">
            <w:pPr>
              <w:jc w:val="center"/>
              <w:rPr>
                <w:rFonts w:cs="Calibri"/>
                <w:sz w:val="16"/>
              </w:rPr>
            </w:pPr>
            <w:r w:rsidRPr="00B61E47">
              <w:rPr>
                <w:rFonts w:cs="Calibri"/>
                <w:sz w:val="16"/>
              </w:rPr>
              <w:t>User of the document is responsible to ensure use of current version of the document.</w:t>
            </w:r>
          </w:p>
          <w:p w:rsidR="00F64F03" w:rsidRPr="00B61E47" w:rsidRDefault="00F64F03" w:rsidP="009A14B1">
            <w:pPr>
              <w:jc w:val="center"/>
              <w:rPr>
                <w:rFonts w:cs="Calibri"/>
                <w:sz w:val="16"/>
              </w:rPr>
            </w:pPr>
            <w:r w:rsidRPr="00B61E47">
              <w:rPr>
                <w:rFonts w:cs="Calibri"/>
                <w:sz w:val="16"/>
              </w:rPr>
              <w:t>This document is for restricted circulation. No part of this document shall be reproduced, stored in retrieval system or transmitted in any form or by any means – recording, photocopying, electronic and mechanical without prior permission of InterraIT.</w:t>
            </w:r>
          </w:p>
        </w:tc>
      </w:tr>
      <w:tr w:rsidR="00F64F03" w:rsidRPr="00B61E47" w:rsidTr="00480FB4">
        <w:trPr>
          <w:cantSplit/>
          <w:trHeight w:val="1365"/>
        </w:trPr>
        <w:tc>
          <w:tcPr>
            <w:tcW w:w="9245" w:type="dxa"/>
            <w:gridSpan w:val="2"/>
            <w:tcBorders>
              <w:top w:val="single" w:sz="2" w:space="0" w:color="auto"/>
              <w:bottom w:val="single" w:sz="18" w:space="0" w:color="auto"/>
            </w:tcBorders>
            <w:vAlign w:val="center"/>
          </w:tcPr>
          <w:p w:rsidR="00F64F03" w:rsidRPr="009A14B1" w:rsidRDefault="00F64F03" w:rsidP="00480FB4">
            <w:pPr>
              <w:jc w:val="center"/>
              <w:rPr>
                <w:rFonts w:cs="Calibri"/>
                <w:sz w:val="20"/>
              </w:rPr>
            </w:pPr>
            <w:r w:rsidRPr="009A14B1">
              <w:rPr>
                <w:rFonts w:cs="Calibri"/>
                <w:sz w:val="20"/>
              </w:rPr>
              <w:t>Interra Information Technologies, Inc.</w:t>
            </w:r>
          </w:p>
          <w:p w:rsidR="00F64F03" w:rsidRPr="009A14B1" w:rsidRDefault="00F64F03" w:rsidP="00480FB4">
            <w:pPr>
              <w:jc w:val="center"/>
              <w:rPr>
                <w:rFonts w:cs="Calibri"/>
                <w:sz w:val="20"/>
              </w:rPr>
            </w:pPr>
            <w:smartTag w:uri="urn:schemas-microsoft-com:office:smarttags" w:element="address">
              <w:smartTag w:uri="urn:schemas-microsoft-com:office:smarttags" w:element="Street">
                <w:r w:rsidRPr="009A14B1">
                  <w:rPr>
                    <w:rFonts w:cs="Calibri"/>
                    <w:sz w:val="20"/>
                  </w:rPr>
                  <w:t>25 Metro Drive, Suite 550</w:t>
                </w:r>
              </w:smartTag>
              <w:r w:rsidRPr="009A14B1">
                <w:rPr>
                  <w:rFonts w:cs="Calibri"/>
                  <w:sz w:val="20"/>
                </w:rPr>
                <w:t xml:space="preserve">, </w:t>
              </w:r>
              <w:smartTag w:uri="urn:schemas-microsoft-com:office:smarttags" w:element="State">
                <w:r w:rsidRPr="009A14B1">
                  <w:rPr>
                    <w:rFonts w:cs="Calibri"/>
                    <w:sz w:val="20"/>
                  </w:rPr>
                  <w:t>San Jose</w:t>
                </w:r>
              </w:smartTag>
              <w:r w:rsidRPr="009A14B1">
                <w:rPr>
                  <w:rFonts w:cs="Calibri"/>
                  <w:sz w:val="20"/>
                </w:rPr>
                <w:t xml:space="preserve">, </w:t>
              </w:r>
              <w:smartTag w:uri="urn:schemas-microsoft-com:office:smarttags" w:element="State">
                <w:r w:rsidRPr="009A14B1">
                  <w:rPr>
                    <w:rFonts w:cs="Calibri"/>
                    <w:sz w:val="20"/>
                  </w:rPr>
                  <w:t>CA</w:t>
                </w:r>
              </w:smartTag>
            </w:smartTag>
            <w:r w:rsidRPr="009A14B1">
              <w:rPr>
                <w:rFonts w:cs="Calibri"/>
                <w:sz w:val="20"/>
              </w:rPr>
              <w:t xml:space="preserve"> - 95110</w:t>
            </w:r>
          </w:p>
          <w:p w:rsidR="00F64F03" w:rsidRPr="009A14B1" w:rsidRDefault="00F64F03" w:rsidP="00480FB4">
            <w:pPr>
              <w:jc w:val="center"/>
              <w:rPr>
                <w:rFonts w:cs="Calibri"/>
                <w:sz w:val="20"/>
              </w:rPr>
            </w:pPr>
            <w:r w:rsidRPr="009A14B1">
              <w:rPr>
                <w:rFonts w:cs="Calibri"/>
                <w:sz w:val="20"/>
              </w:rPr>
              <w:t>Ph.: +1 408 451 1700 Fax: +1 408 441 7495</w:t>
            </w:r>
          </w:p>
          <w:p w:rsidR="00F64F03" w:rsidRPr="009C0A9D" w:rsidRDefault="00F64F03" w:rsidP="00480FB4">
            <w:pPr>
              <w:pStyle w:val="HY"/>
              <w:rPr>
                <w:rFonts w:ascii="Calibri" w:hAnsi="Calibri" w:cs="Calibri"/>
                <w:color w:val="0000FF"/>
                <w:u w:val="single"/>
              </w:rPr>
            </w:pPr>
            <w:r w:rsidRPr="009A14B1">
              <w:rPr>
                <w:rFonts w:ascii="Calibri" w:hAnsi="Calibri" w:cs="Calibri"/>
                <w:sz w:val="20"/>
                <w:szCs w:val="20"/>
              </w:rPr>
              <w:t xml:space="preserve">Web site: </w:t>
            </w:r>
            <w:r w:rsidR="00DF6216" w:rsidRPr="00DF6216">
              <w:fldChar w:fldCharType="begin"/>
            </w:r>
            <w:r w:rsidR="00D62179">
              <w:instrText xml:space="preserve"> HYPERLINK "http://www.InterraIT.com" </w:instrText>
            </w:r>
            <w:r w:rsidR="00DF6216" w:rsidRPr="00DF6216">
              <w:fldChar w:fldCharType="separate"/>
            </w:r>
            <w:r w:rsidRPr="009A14B1">
              <w:rPr>
                <w:rStyle w:val="Hyperlink"/>
                <w:rFonts w:ascii="Calibri" w:hAnsi="Calibri" w:cs="Calibri"/>
                <w:szCs w:val="20"/>
              </w:rPr>
              <w:t>http://www.InterraIT.com</w:t>
            </w:r>
            <w:r w:rsidR="00DF6216">
              <w:rPr>
                <w:rStyle w:val="Hyperlink"/>
                <w:rFonts w:ascii="Calibri" w:hAnsi="Calibri" w:cs="Calibri"/>
                <w:szCs w:val="20"/>
              </w:rPr>
              <w:fldChar w:fldCharType="end"/>
            </w:r>
          </w:p>
        </w:tc>
      </w:tr>
    </w:tbl>
    <w:p w:rsidR="00F64F03" w:rsidRPr="009C0A9D" w:rsidRDefault="00F64F03" w:rsidP="004204F4">
      <w:pPr>
        <w:rPr>
          <w:rFonts w:cs="Calibri"/>
        </w:rPr>
        <w:sectPr w:rsidR="00F64F03" w:rsidRPr="009C0A9D" w:rsidSect="00CD6C25">
          <w:headerReference w:type="default" r:id="rId14"/>
          <w:type w:val="continuous"/>
          <w:pgSz w:w="11909" w:h="16834" w:code="9"/>
          <w:pgMar w:top="1440" w:right="1440" w:bottom="1440" w:left="1440" w:header="720" w:footer="720" w:gutter="0"/>
          <w:cols w:space="720"/>
          <w:titlePg/>
          <w:docGrid w:linePitch="360"/>
          <w:sectPrChange w:id="15" w:author="manojk" w:date="2012-05-31T15:38:00Z">
            <w:sectPr w:rsidR="00F64F03" w:rsidRPr="009C0A9D" w:rsidSect="00CD6C25">
              <w:type w:val="nextPage"/>
            </w:sectPr>
          </w:sectPrChange>
        </w:sectPr>
      </w:pPr>
    </w:p>
    <w:bookmarkEnd w:id="0"/>
    <w:bookmarkEnd w:id="1"/>
    <w:p w:rsidR="00000000" w:rsidRDefault="00F64F03">
      <w:pPr>
        <w:pStyle w:val="Subtitle"/>
        <w:spacing w:after="0"/>
        <w:rPr>
          <w:ins w:id="16" w:author="manojk" w:date="2012-05-13T13:27:00Z"/>
          <w:rFonts w:ascii="Calibri" w:hAnsi="Calibri" w:cs="Calibri"/>
          <w:b/>
          <w:i w:val="0"/>
          <w:sz w:val="32"/>
          <w:szCs w:val="32"/>
        </w:rPr>
        <w:pPrChange w:id="17" w:author="manojk" w:date="2012-05-13T13:26:00Z">
          <w:pPr>
            <w:pStyle w:val="Subtitle"/>
          </w:pPr>
        </w:pPrChange>
      </w:pPr>
      <w:r>
        <w:rPr>
          <w:rFonts w:ascii="Calibri" w:hAnsi="Calibri" w:cs="Calibri"/>
          <w:b/>
          <w:i w:val="0"/>
          <w:sz w:val="32"/>
          <w:szCs w:val="32"/>
        </w:rPr>
        <w:lastRenderedPageBreak/>
        <w:t>Revision History</w:t>
      </w:r>
    </w:p>
    <w:p w:rsidR="00000000" w:rsidRDefault="006A5941">
      <w:pPr>
        <w:rPr>
          <w:i/>
          <w:rPrChange w:id="18" w:author="manojk" w:date="2012-05-13T13:27:00Z">
            <w:rPr>
              <w:rFonts w:ascii="Calibri" w:hAnsi="Calibri" w:cs="Calibri"/>
              <w:b/>
              <w:i w:val="0"/>
              <w:sz w:val="32"/>
              <w:szCs w:val="32"/>
            </w:rPr>
          </w:rPrChange>
        </w:rPr>
        <w:pPrChange w:id="19" w:author="manojk" w:date="2012-05-13T13:27:00Z">
          <w:pPr>
            <w:pStyle w:val="Subtitle"/>
          </w:pPr>
        </w:pPrChange>
      </w:pPr>
    </w:p>
    <w:tbl>
      <w:tblPr>
        <w:tblW w:w="9267" w:type="dxa"/>
        <w:tblInd w:w="-18" w:type="dxa"/>
        <w:tblBorders>
          <w:top w:val="single" w:sz="2" w:space="0" w:color="auto"/>
          <w:left w:val="single" w:sz="2" w:space="0" w:color="auto"/>
          <w:bottom w:val="single" w:sz="2" w:space="0" w:color="auto"/>
          <w:right w:val="single" w:sz="2" w:space="0" w:color="auto"/>
          <w:insideH w:val="single" w:sz="6" w:space="0" w:color="000000"/>
          <w:insideV w:val="single" w:sz="6" w:space="0" w:color="000000"/>
        </w:tblBorders>
        <w:tblLayout w:type="fixed"/>
        <w:tblCellMar>
          <w:left w:w="72" w:type="dxa"/>
          <w:right w:w="72" w:type="dxa"/>
        </w:tblCellMar>
        <w:tblLook w:val="00A0"/>
      </w:tblPr>
      <w:tblGrid>
        <w:gridCol w:w="941"/>
        <w:gridCol w:w="1559"/>
        <w:gridCol w:w="1523"/>
        <w:gridCol w:w="5244"/>
      </w:tblGrid>
      <w:tr w:rsidR="00F64F03" w:rsidRPr="003821DE" w:rsidTr="00DF4006">
        <w:trPr>
          <w:cantSplit/>
        </w:trPr>
        <w:tc>
          <w:tcPr>
            <w:tcW w:w="941" w:type="dxa"/>
            <w:tcBorders>
              <w:top w:val="single" w:sz="2" w:space="0" w:color="auto"/>
            </w:tcBorders>
            <w:shd w:val="clear" w:color="auto" w:fill="E0E0E0"/>
          </w:tcPr>
          <w:p w:rsidR="00F64F03" w:rsidRPr="00A5735B" w:rsidRDefault="00F64F03" w:rsidP="00B9250F">
            <w:pPr>
              <w:tabs>
                <w:tab w:val="left" w:pos="2880"/>
              </w:tabs>
              <w:jc w:val="center"/>
              <w:rPr>
                <w:rFonts w:cs="Calibri"/>
                <w:b/>
              </w:rPr>
            </w:pPr>
            <w:r w:rsidRPr="00A5735B">
              <w:rPr>
                <w:rFonts w:cs="Calibri"/>
                <w:b/>
                <w:shd w:val="clear" w:color="auto" w:fill="E0E0E0"/>
              </w:rPr>
              <w:t>Version</w:t>
            </w:r>
          </w:p>
        </w:tc>
        <w:tc>
          <w:tcPr>
            <w:tcW w:w="1559" w:type="dxa"/>
            <w:tcBorders>
              <w:top w:val="single" w:sz="2" w:space="0" w:color="auto"/>
            </w:tcBorders>
            <w:shd w:val="clear" w:color="auto" w:fill="E0E0E0"/>
          </w:tcPr>
          <w:p w:rsidR="00F64F03" w:rsidRPr="00A5735B" w:rsidRDefault="00F64F03" w:rsidP="00B9250F">
            <w:pPr>
              <w:tabs>
                <w:tab w:val="left" w:pos="2880"/>
              </w:tabs>
              <w:jc w:val="center"/>
              <w:rPr>
                <w:rFonts w:cs="Calibri"/>
                <w:b/>
              </w:rPr>
            </w:pPr>
            <w:r w:rsidRPr="00A5735B">
              <w:rPr>
                <w:rFonts w:cs="Calibri"/>
                <w:b/>
                <w:shd w:val="clear" w:color="auto" w:fill="E0E0E0"/>
              </w:rPr>
              <w:t>Release Date</w:t>
            </w:r>
          </w:p>
        </w:tc>
        <w:tc>
          <w:tcPr>
            <w:tcW w:w="1523" w:type="dxa"/>
            <w:tcBorders>
              <w:top w:val="single" w:sz="2" w:space="0" w:color="auto"/>
            </w:tcBorders>
            <w:shd w:val="clear" w:color="auto" w:fill="E0E0E0"/>
          </w:tcPr>
          <w:p w:rsidR="00F64F03" w:rsidRPr="00A5735B" w:rsidRDefault="00F64F03" w:rsidP="00B9250F">
            <w:pPr>
              <w:rPr>
                <w:rFonts w:cs="Calibri"/>
                <w:b/>
              </w:rPr>
            </w:pPr>
            <w:r w:rsidRPr="00A5735B">
              <w:rPr>
                <w:rFonts w:cs="Calibri"/>
                <w:b/>
                <w:shd w:val="clear" w:color="auto" w:fill="E0E0E0"/>
              </w:rPr>
              <w:t>Author</w:t>
            </w:r>
          </w:p>
        </w:tc>
        <w:tc>
          <w:tcPr>
            <w:tcW w:w="5244" w:type="dxa"/>
            <w:tcBorders>
              <w:top w:val="single" w:sz="2" w:space="0" w:color="auto"/>
            </w:tcBorders>
            <w:shd w:val="clear" w:color="auto" w:fill="E0E0E0"/>
          </w:tcPr>
          <w:p w:rsidR="00F64F03" w:rsidRPr="00A5735B" w:rsidRDefault="00F64F03" w:rsidP="00B9250F">
            <w:pPr>
              <w:rPr>
                <w:rFonts w:cs="Calibri"/>
                <w:b/>
              </w:rPr>
            </w:pPr>
            <w:r w:rsidRPr="00A5735B">
              <w:rPr>
                <w:rFonts w:cs="Calibri"/>
                <w:b/>
                <w:shd w:val="clear" w:color="auto" w:fill="E0E0E0"/>
              </w:rPr>
              <w:t>Nature of Change</w:t>
            </w:r>
          </w:p>
        </w:tc>
      </w:tr>
      <w:tr w:rsidR="00F64F03" w:rsidRPr="003821DE" w:rsidTr="00DF4006">
        <w:trPr>
          <w:cantSplit/>
        </w:trPr>
        <w:tc>
          <w:tcPr>
            <w:tcW w:w="941" w:type="dxa"/>
          </w:tcPr>
          <w:p w:rsidR="00F64F03" w:rsidRPr="00B50F98" w:rsidRDefault="00F64F03" w:rsidP="008F08B8">
            <w:pPr>
              <w:tabs>
                <w:tab w:val="left" w:pos="2880"/>
              </w:tabs>
              <w:rPr>
                <w:rFonts w:cs="Calibri"/>
              </w:rPr>
            </w:pPr>
            <w:del w:id="20" w:author="manojk" w:date="2012-05-30T18:53:00Z">
              <w:r w:rsidDel="002A6723">
                <w:rPr>
                  <w:rFonts w:cs="Calibri"/>
                </w:rPr>
                <w:lastRenderedPageBreak/>
                <w:delText>0</w:delText>
              </w:r>
            </w:del>
            <w:ins w:id="21" w:author="manojk" w:date="2012-05-30T18:53:00Z">
              <w:r w:rsidR="002A6723">
                <w:rPr>
                  <w:rFonts w:cs="Calibri"/>
                </w:rPr>
                <w:t>1</w:t>
              </w:r>
            </w:ins>
            <w:r>
              <w:rPr>
                <w:rFonts w:cs="Calibri"/>
              </w:rPr>
              <w:t>.</w:t>
            </w:r>
            <w:ins w:id="22" w:author="manojk" w:date="2012-05-30T18:53:00Z">
              <w:r w:rsidR="002A6723">
                <w:rPr>
                  <w:rFonts w:cs="Calibri"/>
                </w:rPr>
                <w:t>0</w:t>
              </w:r>
            </w:ins>
            <w:del w:id="23" w:author="manojk" w:date="2012-05-30T18:53:00Z">
              <w:r w:rsidDel="002A6723">
                <w:rPr>
                  <w:rFonts w:cs="Calibri"/>
                </w:rPr>
                <w:delText>1</w:delText>
              </w:r>
            </w:del>
          </w:p>
        </w:tc>
        <w:tc>
          <w:tcPr>
            <w:tcW w:w="1559" w:type="dxa"/>
          </w:tcPr>
          <w:p w:rsidR="00000000" w:rsidRDefault="00F64F03">
            <w:pPr>
              <w:tabs>
                <w:tab w:val="left" w:pos="2880"/>
              </w:tabs>
              <w:jc w:val="center"/>
              <w:rPr>
                <w:rFonts w:ascii="Times New Roman" w:hAnsi="Times New Roman" w:cs="Calibri"/>
                <w:szCs w:val="18"/>
              </w:rPr>
              <w:pPrChange w:id="24" w:author="manojk" w:date="2012-05-31T17:57:00Z">
                <w:pPr>
                  <w:pBdr>
                    <w:top w:val="single" w:sz="4" w:space="0" w:color="auto"/>
                    <w:left w:val="single" w:sz="4" w:space="0" w:color="auto"/>
                    <w:bottom w:val="single" w:sz="4" w:space="0" w:color="auto"/>
                    <w:right w:val="single" w:sz="4" w:space="0" w:color="auto"/>
                  </w:pBdr>
                  <w:tabs>
                    <w:tab w:val="left" w:pos="2880"/>
                  </w:tabs>
                  <w:spacing w:before="100" w:beforeAutospacing="1" w:after="100" w:afterAutospacing="1"/>
                  <w:jc w:val="center"/>
                  <w:textAlignment w:val="top"/>
                </w:pPr>
              </w:pPrChange>
            </w:pPr>
            <w:r>
              <w:rPr>
                <w:rFonts w:cs="Calibri"/>
              </w:rPr>
              <w:t>3</w:t>
            </w:r>
            <w:ins w:id="25" w:author="manojk" w:date="2012-05-31T17:57:00Z">
              <w:r w:rsidR="001A19EB">
                <w:rPr>
                  <w:rFonts w:cs="Calibri"/>
                </w:rPr>
                <w:t>1</w:t>
              </w:r>
            </w:ins>
            <w:del w:id="26" w:author="manojk" w:date="2012-05-31T17:57:00Z">
              <w:r w:rsidDel="001A19EB">
                <w:rPr>
                  <w:rFonts w:cs="Calibri"/>
                </w:rPr>
                <w:delText>0</w:delText>
              </w:r>
            </w:del>
            <w:ins w:id="27" w:author="manojk" w:date="2012-05-31T17:57:00Z">
              <w:r w:rsidR="001A19EB">
                <w:rPr>
                  <w:rFonts w:cs="Calibri"/>
                  <w:vertAlign w:val="superscript"/>
                </w:rPr>
                <w:t xml:space="preserve">st </w:t>
              </w:r>
            </w:ins>
            <w:del w:id="28" w:author="manojk" w:date="2012-05-31T17:57:00Z">
              <w:r w:rsidRPr="0040228F" w:rsidDel="001A19EB">
                <w:rPr>
                  <w:rFonts w:cs="Calibri"/>
                  <w:vertAlign w:val="superscript"/>
                </w:rPr>
                <w:delText>th</w:delText>
              </w:r>
              <w:r w:rsidDel="001A19EB">
                <w:rPr>
                  <w:rFonts w:cs="Calibri"/>
                </w:rPr>
                <w:delText xml:space="preserve"> April</w:delText>
              </w:r>
            </w:del>
            <w:ins w:id="29" w:author="manojk" w:date="2012-05-31T17:58:00Z">
              <w:r w:rsidR="001A19EB">
                <w:rPr>
                  <w:rFonts w:cs="Calibri"/>
                </w:rPr>
                <w:t>May</w:t>
              </w:r>
            </w:ins>
            <w:r>
              <w:rPr>
                <w:rFonts w:cs="Calibri"/>
              </w:rPr>
              <w:t>2012</w:t>
            </w:r>
          </w:p>
        </w:tc>
        <w:tc>
          <w:tcPr>
            <w:tcW w:w="1523" w:type="dxa"/>
          </w:tcPr>
          <w:p w:rsidR="00F64F03" w:rsidRPr="00B50F98" w:rsidRDefault="00F64F03" w:rsidP="008F08B8">
            <w:pPr>
              <w:rPr>
                <w:rFonts w:cs="Calibri"/>
              </w:rPr>
            </w:pPr>
            <w:r>
              <w:rPr>
                <w:rFonts w:cs="Calibri"/>
              </w:rPr>
              <w:t>InterraIT</w:t>
            </w:r>
          </w:p>
        </w:tc>
        <w:tc>
          <w:tcPr>
            <w:tcW w:w="5244" w:type="dxa"/>
          </w:tcPr>
          <w:p w:rsidR="00F64F03" w:rsidRPr="00B50F98" w:rsidRDefault="00F64F03" w:rsidP="008F08B8">
            <w:pPr>
              <w:rPr>
                <w:rFonts w:cs="Calibri"/>
              </w:rPr>
            </w:pPr>
            <w:r>
              <w:rPr>
                <w:rFonts w:cs="Calibri"/>
              </w:rPr>
              <w:t xml:space="preserve">First </w:t>
            </w:r>
            <w:proofErr w:type="spellStart"/>
            <w:r>
              <w:rPr>
                <w:rFonts w:cs="Calibri"/>
              </w:rPr>
              <w:t>Re</w:t>
            </w:r>
            <w:r w:rsidR="006A5941">
              <w:rPr>
                <w:rFonts w:cs="Calibri"/>
              </w:rPr>
              <w:t>sdf</w:t>
            </w:r>
            <w:r>
              <w:rPr>
                <w:rFonts w:cs="Calibri"/>
              </w:rPr>
              <w:t>lease</w:t>
            </w:r>
            <w:proofErr w:type="spellEnd"/>
          </w:p>
        </w:tc>
      </w:tr>
      <w:tr w:rsidR="00F67D08" w:rsidRPr="003821DE" w:rsidTr="00B9250F">
        <w:trPr>
          <w:cantSplit/>
        </w:trPr>
        <w:tc>
          <w:tcPr>
            <w:tcW w:w="941" w:type="dxa"/>
          </w:tcPr>
          <w:p w:rsidR="00F67D08" w:rsidRPr="00B50F98" w:rsidRDefault="00F67D08" w:rsidP="008F08B8">
            <w:pPr>
              <w:tabs>
                <w:tab w:val="left" w:pos="2880"/>
              </w:tabs>
              <w:rPr>
                <w:rFonts w:cs="Calibri"/>
              </w:rPr>
            </w:pPr>
          </w:p>
        </w:tc>
        <w:tc>
          <w:tcPr>
            <w:tcW w:w="1559" w:type="dxa"/>
          </w:tcPr>
          <w:p w:rsidR="00F67D08" w:rsidRPr="00B50F98" w:rsidRDefault="00F67D08">
            <w:pPr>
              <w:tabs>
                <w:tab w:val="left" w:pos="2880"/>
              </w:tabs>
              <w:jc w:val="center"/>
              <w:rPr>
                <w:rFonts w:cs="Calibri"/>
              </w:rPr>
            </w:pPr>
          </w:p>
        </w:tc>
        <w:tc>
          <w:tcPr>
            <w:tcW w:w="1523" w:type="dxa"/>
          </w:tcPr>
          <w:p w:rsidR="00F67D08" w:rsidRPr="00B50F98" w:rsidRDefault="00F67D08" w:rsidP="008F08B8">
            <w:pPr>
              <w:rPr>
                <w:rFonts w:cs="Calibri"/>
              </w:rPr>
            </w:pPr>
          </w:p>
        </w:tc>
        <w:tc>
          <w:tcPr>
            <w:tcW w:w="5244" w:type="dxa"/>
          </w:tcPr>
          <w:p w:rsidR="00F67D08" w:rsidRPr="001B151B" w:rsidRDefault="00F67D08" w:rsidP="00910ABE">
            <w:pPr>
              <w:jc w:val="both"/>
              <w:rPr>
                <w:rFonts w:cs="Calibri"/>
              </w:rPr>
            </w:pPr>
          </w:p>
        </w:tc>
      </w:tr>
      <w:tr w:rsidR="00F67D08" w:rsidRPr="003821DE" w:rsidTr="00B02609">
        <w:trPr>
          <w:cantSplit/>
        </w:trPr>
        <w:tc>
          <w:tcPr>
            <w:tcW w:w="941" w:type="dxa"/>
          </w:tcPr>
          <w:p w:rsidR="00F67D08" w:rsidRPr="00B50F98" w:rsidRDefault="00F67D08" w:rsidP="00B02609">
            <w:pPr>
              <w:tabs>
                <w:tab w:val="left" w:pos="2880"/>
              </w:tabs>
              <w:rPr>
                <w:rFonts w:cs="Calibri"/>
              </w:rPr>
            </w:pPr>
          </w:p>
        </w:tc>
        <w:tc>
          <w:tcPr>
            <w:tcW w:w="1559" w:type="dxa"/>
          </w:tcPr>
          <w:p w:rsidR="00F67D08" w:rsidRPr="00B50F98" w:rsidRDefault="00F67D08" w:rsidP="00B02609">
            <w:pPr>
              <w:tabs>
                <w:tab w:val="left" w:pos="2880"/>
              </w:tabs>
              <w:jc w:val="center"/>
              <w:rPr>
                <w:rFonts w:cs="Calibri"/>
              </w:rPr>
            </w:pPr>
          </w:p>
        </w:tc>
        <w:tc>
          <w:tcPr>
            <w:tcW w:w="1523" w:type="dxa"/>
          </w:tcPr>
          <w:p w:rsidR="00F67D08" w:rsidRPr="00B50F98" w:rsidRDefault="00F67D08" w:rsidP="00B02609">
            <w:pPr>
              <w:rPr>
                <w:rFonts w:cs="Calibri"/>
              </w:rPr>
            </w:pPr>
          </w:p>
        </w:tc>
        <w:tc>
          <w:tcPr>
            <w:tcW w:w="5244" w:type="dxa"/>
          </w:tcPr>
          <w:p w:rsidR="00F67D08" w:rsidRPr="0040228F" w:rsidRDefault="00F67D08" w:rsidP="0040228F">
            <w:pPr>
              <w:jc w:val="both"/>
              <w:rPr>
                <w:rFonts w:cs="Calibri"/>
              </w:rPr>
            </w:pPr>
          </w:p>
        </w:tc>
      </w:tr>
      <w:tr w:rsidR="00F67D08" w:rsidRPr="0002741A" w:rsidTr="00B9250F">
        <w:trPr>
          <w:cantSplit/>
        </w:trPr>
        <w:tc>
          <w:tcPr>
            <w:tcW w:w="941" w:type="dxa"/>
          </w:tcPr>
          <w:p w:rsidR="00F67D08" w:rsidRPr="0002741A" w:rsidRDefault="00F67D08" w:rsidP="00B9250F">
            <w:pPr>
              <w:tabs>
                <w:tab w:val="left" w:pos="2880"/>
              </w:tabs>
              <w:jc w:val="center"/>
              <w:rPr>
                <w:rFonts w:cs="Calibri"/>
              </w:rPr>
            </w:pPr>
          </w:p>
        </w:tc>
        <w:tc>
          <w:tcPr>
            <w:tcW w:w="1559" w:type="dxa"/>
          </w:tcPr>
          <w:p w:rsidR="00F67D08" w:rsidRPr="0002741A" w:rsidRDefault="00F67D08" w:rsidP="00B9250F">
            <w:pPr>
              <w:tabs>
                <w:tab w:val="left" w:pos="2880"/>
              </w:tabs>
              <w:jc w:val="center"/>
              <w:rPr>
                <w:rFonts w:cs="Calibri"/>
              </w:rPr>
            </w:pPr>
          </w:p>
        </w:tc>
        <w:tc>
          <w:tcPr>
            <w:tcW w:w="1523" w:type="dxa"/>
          </w:tcPr>
          <w:p w:rsidR="00F67D08" w:rsidRPr="0002741A" w:rsidRDefault="00F67D08" w:rsidP="00B9250F">
            <w:pPr>
              <w:rPr>
                <w:rFonts w:cs="Calibri"/>
              </w:rPr>
            </w:pPr>
          </w:p>
        </w:tc>
        <w:tc>
          <w:tcPr>
            <w:tcW w:w="5244" w:type="dxa"/>
          </w:tcPr>
          <w:p w:rsidR="00F67D08" w:rsidRPr="0040228F" w:rsidRDefault="00F67D08" w:rsidP="0040228F">
            <w:pPr>
              <w:rPr>
                <w:rFonts w:cs="Calibri"/>
              </w:rPr>
            </w:pPr>
          </w:p>
        </w:tc>
      </w:tr>
      <w:tr w:rsidR="00F67D08" w:rsidRPr="003821DE" w:rsidTr="00B9250F">
        <w:trPr>
          <w:cantSplit/>
        </w:trPr>
        <w:tc>
          <w:tcPr>
            <w:tcW w:w="941" w:type="dxa"/>
            <w:tcBorders>
              <w:bottom w:val="single" w:sz="2" w:space="0" w:color="auto"/>
            </w:tcBorders>
          </w:tcPr>
          <w:p w:rsidR="00F67D08" w:rsidRPr="001B1579" w:rsidRDefault="00F67D08" w:rsidP="00B9250F">
            <w:pPr>
              <w:tabs>
                <w:tab w:val="left" w:pos="2880"/>
              </w:tabs>
              <w:jc w:val="center"/>
              <w:rPr>
                <w:rFonts w:cs="Calibri"/>
              </w:rPr>
            </w:pPr>
          </w:p>
        </w:tc>
        <w:tc>
          <w:tcPr>
            <w:tcW w:w="1559" w:type="dxa"/>
            <w:tcBorders>
              <w:bottom w:val="single" w:sz="2" w:space="0" w:color="auto"/>
            </w:tcBorders>
          </w:tcPr>
          <w:p w:rsidR="00F67D08" w:rsidRPr="003821DE" w:rsidRDefault="00F67D08" w:rsidP="00B9250F">
            <w:pPr>
              <w:tabs>
                <w:tab w:val="left" w:pos="2880"/>
              </w:tabs>
              <w:jc w:val="center"/>
              <w:rPr>
                <w:rFonts w:cs="Calibri"/>
              </w:rPr>
            </w:pPr>
          </w:p>
        </w:tc>
        <w:tc>
          <w:tcPr>
            <w:tcW w:w="1523" w:type="dxa"/>
            <w:tcBorders>
              <w:bottom w:val="single" w:sz="2" w:space="0" w:color="auto"/>
            </w:tcBorders>
          </w:tcPr>
          <w:p w:rsidR="00F67D08" w:rsidRPr="003821DE" w:rsidRDefault="00F67D08" w:rsidP="00B9250F">
            <w:pPr>
              <w:rPr>
                <w:rFonts w:cs="Calibri"/>
              </w:rPr>
            </w:pPr>
          </w:p>
        </w:tc>
        <w:tc>
          <w:tcPr>
            <w:tcW w:w="5244" w:type="dxa"/>
            <w:tcBorders>
              <w:bottom w:val="single" w:sz="2" w:space="0" w:color="auto"/>
            </w:tcBorders>
          </w:tcPr>
          <w:p w:rsidR="00F67D08" w:rsidRPr="00E8446F" w:rsidRDefault="00F67D08" w:rsidP="00B9250F">
            <w:pPr>
              <w:rPr>
                <w:rFonts w:cs="Calibri"/>
              </w:rPr>
            </w:pPr>
          </w:p>
        </w:tc>
      </w:tr>
    </w:tbl>
    <w:p w:rsidR="00F64F03" w:rsidRPr="000410F9" w:rsidRDefault="00F64F03">
      <w:pPr>
        <w:widowControl/>
        <w:autoSpaceDE/>
        <w:autoSpaceDN/>
        <w:adjustRightInd/>
        <w:spacing w:after="200" w:line="276" w:lineRule="auto"/>
        <w:rPr>
          <w:rFonts w:cs="Calibri"/>
          <w:sz w:val="2"/>
        </w:rPr>
      </w:pPr>
    </w:p>
    <w:p w:rsidR="00F64F03" w:rsidRPr="009C0A9D" w:rsidRDefault="00F64F03" w:rsidP="002123C8">
      <w:pPr>
        <w:pStyle w:val="Subtitle"/>
        <w:rPr>
          <w:rFonts w:ascii="Calibri" w:hAnsi="Calibri" w:cs="Calibri"/>
          <w:b/>
          <w:i w:val="0"/>
          <w:sz w:val="32"/>
          <w:szCs w:val="32"/>
        </w:rPr>
      </w:pPr>
      <w:r>
        <w:rPr>
          <w:rFonts w:ascii="Calibri" w:hAnsi="Calibri" w:cs="Calibri"/>
          <w:b/>
          <w:i w:val="0"/>
          <w:sz w:val="32"/>
          <w:szCs w:val="32"/>
        </w:rPr>
        <w:br w:type="page"/>
      </w:r>
      <w:r w:rsidRPr="006F1AB7">
        <w:rPr>
          <w:rFonts w:ascii="Calibri" w:hAnsi="Calibri" w:cs="Calibri"/>
          <w:b/>
          <w:i w:val="0"/>
          <w:sz w:val="32"/>
          <w:szCs w:val="32"/>
        </w:rPr>
        <w:lastRenderedPageBreak/>
        <w:t>Table of Contents</w:t>
      </w:r>
    </w:p>
    <w:p w:rsidR="002A6723" w:rsidRPr="00B06A10" w:rsidRDefault="00DF6216">
      <w:pPr>
        <w:pStyle w:val="TOC1"/>
        <w:tabs>
          <w:tab w:val="left" w:pos="360"/>
          <w:tab w:val="right" w:leader="dot" w:pos="9017"/>
        </w:tabs>
        <w:rPr>
          <w:ins w:id="30" w:author="manojk" w:date="2012-05-30T18:53:00Z"/>
          <w:rFonts w:cs="Times New Roman"/>
          <w:noProof/>
          <w:color w:val="auto"/>
          <w:sz w:val="22"/>
          <w:szCs w:val="22"/>
          <w:shd w:val="clear" w:color="auto" w:fill="auto"/>
          <w:lang w:val="en-US" w:eastAsia="en-US"/>
        </w:rPr>
      </w:pPr>
      <w:r w:rsidRPr="00DF6216">
        <w:rPr>
          <w:rFonts w:cs="Calibri"/>
          <w:color w:val="auto"/>
          <w:sz w:val="22"/>
          <w:szCs w:val="22"/>
          <w:shd w:val="clear" w:color="auto" w:fill="auto"/>
        </w:rPr>
        <w:fldChar w:fldCharType="begin"/>
      </w:r>
      <w:r w:rsidR="00F64F03">
        <w:rPr>
          <w:rFonts w:cs="Calibri"/>
          <w:color w:val="auto"/>
          <w:sz w:val="22"/>
          <w:szCs w:val="22"/>
          <w:shd w:val="clear" w:color="auto" w:fill="auto"/>
        </w:rPr>
        <w:instrText xml:space="preserve"> TOC \o "1-4" \h \z \u </w:instrText>
      </w:r>
      <w:r w:rsidRPr="00DF6216">
        <w:rPr>
          <w:rFonts w:cs="Calibri"/>
          <w:color w:val="auto"/>
          <w:sz w:val="22"/>
          <w:szCs w:val="22"/>
          <w:shd w:val="clear" w:color="auto" w:fill="auto"/>
        </w:rPr>
        <w:fldChar w:fldCharType="separate"/>
      </w:r>
      <w:ins w:id="31" w:author="manojk" w:date="2012-05-30T18:53:00Z">
        <w:r w:rsidRPr="005C5269">
          <w:rPr>
            <w:rStyle w:val="Hyperlink"/>
            <w:noProof/>
          </w:rPr>
          <w:fldChar w:fldCharType="begin"/>
        </w:r>
        <w:r w:rsidR="002A6723">
          <w:rPr>
            <w:noProof/>
          </w:rPr>
          <w:instrText>HYPERLINK \l "_Toc326167320"</w:instrText>
        </w:r>
        <w:r w:rsidRPr="005C5269">
          <w:rPr>
            <w:rStyle w:val="Hyperlink"/>
            <w:noProof/>
          </w:rPr>
          <w:fldChar w:fldCharType="separate"/>
        </w:r>
        <w:r w:rsidR="002A6723" w:rsidRPr="005C5269">
          <w:rPr>
            <w:rStyle w:val="Hyperlink"/>
            <w:noProof/>
          </w:rPr>
          <w:t>1</w:t>
        </w:r>
        <w:r w:rsidR="002A6723" w:rsidRPr="00B06A10">
          <w:rPr>
            <w:rFonts w:cs="Times New Roman"/>
            <w:noProof/>
            <w:color w:val="auto"/>
            <w:sz w:val="22"/>
            <w:szCs w:val="22"/>
            <w:shd w:val="clear" w:color="auto" w:fill="auto"/>
            <w:lang w:val="en-US" w:eastAsia="en-US"/>
          </w:rPr>
          <w:tab/>
        </w:r>
        <w:r w:rsidR="002A6723" w:rsidRPr="005C5269">
          <w:rPr>
            <w:rStyle w:val="Hyperlink"/>
            <w:rFonts w:cs="Calibri"/>
            <w:noProof/>
          </w:rPr>
          <w:t>Introduction</w:t>
        </w:r>
        <w:r w:rsidR="002A6723">
          <w:rPr>
            <w:noProof/>
            <w:webHidden/>
          </w:rPr>
          <w:tab/>
        </w:r>
        <w:r>
          <w:rPr>
            <w:noProof/>
            <w:webHidden/>
          </w:rPr>
          <w:fldChar w:fldCharType="begin"/>
        </w:r>
        <w:r w:rsidR="002A6723">
          <w:rPr>
            <w:noProof/>
            <w:webHidden/>
          </w:rPr>
          <w:instrText xml:space="preserve"> PAGEREF _Toc326167320 \h </w:instrText>
        </w:r>
      </w:ins>
      <w:r>
        <w:rPr>
          <w:noProof/>
          <w:webHidden/>
        </w:rPr>
      </w:r>
      <w:r>
        <w:rPr>
          <w:noProof/>
          <w:webHidden/>
        </w:rPr>
        <w:fldChar w:fldCharType="separate"/>
      </w:r>
      <w:ins w:id="32" w:author="manojk" w:date="2012-05-30T18:53:00Z">
        <w:r w:rsidR="002A6723">
          <w:rPr>
            <w:noProof/>
            <w:webHidden/>
          </w:rPr>
          <w:t>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33" w:author="manojk" w:date="2012-05-30T18:53:00Z"/>
          <w:rFonts w:cs="Times New Roman"/>
          <w:noProof/>
          <w:color w:val="auto"/>
          <w:sz w:val="22"/>
          <w:szCs w:val="22"/>
          <w:shd w:val="clear" w:color="auto" w:fill="auto"/>
          <w:lang w:val="en-US" w:eastAsia="en-US"/>
        </w:rPr>
      </w:pPr>
      <w:ins w:id="34" w:author="manojk" w:date="2012-05-30T18:53:00Z">
        <w:r w:rsidRPr="005C5269">
          <w:rPr>
            <w:rStyle w:val="Hyperlink"/>
            <w:noProof/>
          </w:rPr>
          <w:fldChar w:fldCharType="begin"/>
        </w:r>
        <w:r w:rsidR="002A6723">
          <w:rPr>
            <w:noProof/>
          </w:rPr>
          <w:instrText>HYPERLINK \l "_Toc326167321"</w:instrText>
        </w:r>
        <w:r w:rsidRPr="005C5269">
          <w:rPr>
            <w:rStyle w:val="Hyperlink"/>
            <w:noProof/>
          </w:rPr>
          <w:fldChar w:fldCharType="separate"/>
        </w:r>
        <w:r w:rsidR="002A6723" w:rsidRPr="005C5269">
          <w:rPr>
            <w:rStyle w:val="Hyperlink"/>
            <w:noProof/>
          </w:rPr>
          <w:t>1.1</w:t>
        </w:r>
        <w:r w:rsidR="002A6723" w:rsidRPr="00B06A10">
          <w:rPr>
            <w:rFonts w:cs="Times New Roman"/>
            <w:noProof/>
            <w:color w:val="auto"/>
            <w:sz w:val="22"/>
            <w:szCs w:val="22"/>
            <w:shd w:val="clear" w:color="auto" w:fill="auto"/>
            <w:lang w:val="en-US" w:eastAsia="en-US"/>
          </w:rPr>
          <w:tab/>
        </w:r>
        <w:r w:rsidR="002A6723" w:rsidRPr="005C5269">
          <w:rPr>
            <w:rStyle w:val="Hyperlink"/>
            <w:rFonts w:cs="Calibri"/>
            <w:noProof/>
          </w:rPr>
          <w:t>Overview</w:t>
        </w:r>
        <w:r w:rsidR="002A6723">
          <w:rPr>
            <w:noProof/>
            <w:webHidden/>
          </w:rPr>
          <w:tab/>
        </w:r>
        <w:r>
          <w:rPr>
            <w:noProof/>
            <w:webHidden/>
          </w:rPr>
          <w:fldChar w:fldCharType="begin"/>
        </w:r>
        <w:r w:rsidR="002A6723">
          <w:rPr>
            <w:noProof/>
            <w:webHidden/>
          </w:rPr>
          <w:instrText xml:space="preserve"> PAGEREF _Toc326167321 \h </w:instrText>
        </w:r>
      </w:ins>
      <w:r>
        <w:rPr>
          <w:noProof/>
          <w:webHidden/>
        </w:rPr>
      </w:r>
      <w:r>
        <w:rPr>
          <w:noProof/>
          <w:webHidden/>
        </w:rPr>
        <w:fldChar w:fldCharType="separate"/>
      </w:r>
      <w:ins w:id="35" w:author="manojk" w:date="2012-05-30T18:53:00Z">
        <w:r w:rsidR="002A6723">
          <w:rPr>
            <w:noProof/>
            <w:webHidden/>
          </w:rPr>
          <w:t>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36" w:author="manojk" w:date="2012-05-30T18:53:00Z"/>
          <w:rFonts w:cs="Times New Roman"/>
          <w:noProof/>
          <w:color w:val="auto"/>
          <w:sz w:val="22"/>
          <w:szCs w:val="22"/>
          <w:shd w:val="clear" w:color="auto" w:fill="auto"/>
          <w:lang w:val="en-US" w:eastAsia="en-US"/>
        </w:rPr>
      </w:pPr>
      <w:ins w:id="37" w:author="manojk" w:date="2012-05-30T18:53:00Z">
        <w:r w:rsidRPr="005C5269">
          <w:rPr>
            <w:rStyle w:val="Hyperlink"/>
            <w:noProof/>
          </w:rPr>
          <w:fldChar w:fldCharType="begin"/>
        </w:r>
        <w:r w:rsidR="002A6723">
          <w:rPr>
            <w:noProof/>
          </w:rPr>
          <w:instrText>HYPERLINK \l "_Toc326167322"</w:instrText>
        </w:r>
        <w:r w:rsidRPr="005C5269">
          <w:rPr>
            <w:rStyle w:val="Hyperlink"/>
            <w:noProof/>
          </w:rPr>
          <w:fldChar w:fldCharType="separate"/>
        </w:r>
        <w:r w:rsidR="002A6723" w:rsidRPr="005C5269">
          <w:rPr>
            <w:rStyle w:val="Hyperlink"/>
            <w:noProof/>
          </w:rPr>
          <w:t>1.2</w:t>
        </w:r>
        <w:r w:rsidR="002A6723" w:rsidRPr="00B06A10">
          <w:rPr>
            <w:rFonts w:cs="Times New Roman"/>
            <w:noProof/>
            <w:color w:val="auto"/>
            <w:sz w:val="22"/>
            <w:szCs w:val="22"/>
            <w:shd w:val="clear" w:color="auto" w:fill="auto"/>
            <w:lang w:val="en-US" w:eastAsia="en-US"/>
          </w:rPr>
          <w:tab/>
        </w:r>
        <w:r w:rsidR="002A6723" w:rsidRPr="005C5269">
          <w:rPr>
            <w:rStyle w:val="Hyperlink"/>
            <w:rFonts w:cs="Calibri"/>
            <w:noProof/>
          </w:rPr>
          <w:t>Requirements &amp; Scope</w:t>
        </w:r>
        <w:r w:rsidR="002A6723">
          <w:rPr>
            <w:noProof/>
            <w:webHidden/>
          </w:rPr>
          <w:tab/>
        </w:r>
        <w:r>
          <w:rPr>
            <w:noProof/>
            <w:webHidden/>
          </w:rPr>
          <w:fldChar w:fldCharType="begin"/>
        </w:r>
        <w:r w:rsidR="002A6723">
          <w:rPr>
            <w:noProof/>
            <w:webHidden/>
          </w:rPr>
          <w:instrText xml:space="preserve"> PAGEREF _Toc326167322 \h </w:instrText>
        </w:r>
      </w:ins>
      <w:r>
        <w:rPr>
          <w:noProof/>
          <w:webHidden/>
        </w:rPr>
      </w:r>
      <w:r>
        <w:rPr>
          <w:noProof/>
          <w:webHidden/>
        </w:rPr>
        <w:fldChar w:fldCharType="separate"/>
      </w:r>
      <w:ins w:id="38" w:author="manojk" w:date="2012-05-30T18:53:00Z">
        <w:r w:rsidR="002A6723">
          <w:rPr>
            <w:noProof/>
            <w:webHidden/>
          </w:rPr>
          <w:t>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39" w:author="manojk" w:date="2012-05-30T18:53:00Z"/>
          <w:rFonts w:cs="Times New Roman"/>
          <w:noProof/>
          <w:color w:val="auto"/>
          <w:sz w:val="22"/>
          <w:szCs w:val="22"/>
          <w:shd w:val="clear" w:color="auto" w:fill="auto"/>
          <w:lang w:val="en-US" w:eastAsia="en-US"/>
        </w:rPr>
      </w:pPr>
      <w:ins w:id="40" w:author="manojk" w:date="2012-05-30T18:53:00Z">
        <w:r w:rsidRPr="005C5269">
          <w:rPr>
            <w:rStyle w:val="Hyperlink"/>
            <w:noProof/>
          </w:rPr>
          <w:fldChar w:fldCharType="begin"/>
        </w:r>
        <w:r w:rsidR="002A6723">
          <w:rPr>
            <w:noProof/>
          </w:rPr>
          <w:instrText>HYPERLINK \l "_Toc326167328"</w:instrText>
        </w:r>
        <w:r w:rsidRPr="005C5269">
          <w:rPr>
            <w:rStyle w:val="Hyperlink"/>
            <w:noProof/>
          </w:rPr>
          <w:fldChar w:fldCharType="separate"/>
        </w:r>
        <w:r w:rsidR="002A6723" w:rsidRPr="005C5269">
          <w:rPr>
            <w:rStyle w:val="Hyperlink"/>
            <w:i/>
            <w:noProof/>
          </w:rPr>
          <w:t>1.3</w:t>
        </w:r>
        <w:r w:rsidR="002A6723" w:rsidRPr="00B06A10">
          <w:rPr>
            <w:rFonts w:cs="Times New Roman"/>
            <w:noProof/>
            <w:color w:val="auto"/>
            <w:sz w:val="22"/>
            <w:szCs w:val="22"/>
            <w:shd w:val="clear" w:color="auto" w:fill="auto"/>
            <w:lang w:val="en-US" w:eastAsia="en-US"/>
          </w:rPr>
          <w:tab/>
        </w:r>
        <w:r w:rsidR="002A6723" w:rsidRPr="005C5269">
          <w:rPr>
            <w:rStyle w:val="Hyperlink"/>
            <w:rFonts w:cs="Calibri"/>
            <w:noProof/>
          </w:rPr>
          <w:t>Software</w:t>
        </w:r>
        <w:r w:rsidR="002A6723" w:rsidRPr="005C5269">
          <w:rPr>
            <w:rStyle w:val="Hyperlink"/>
            <w:noProof/>
          </w:rPr>
          <w:t>Requirement</w:t>
        </w:r>
        <w:r w:rsidR="002A6723">
          <w:rPr>
            <w:noProof/>
            <w:webHidden/>
          </w:rPr>
          <w:tab/>
        </w:r>
        <w:r>
          <w:rPr>
            <w:noProof/>
            <w:webHidden/>
          </w:rPr>
          <w:fldChar w:fldCharType="begin"/>
        </w:r>
        <w:r w:rsidR="002A6723">
          <w:rPr>
            <w:noProof/>
            <w:webHidden/>
          </w:rPr>
          <w:instrText xml:space="preserve"> PAGEREF _Toc326167328 \h </w:instrText>
        </w:r>
      </w:ins>
      <w:r>
        <w:rPr>
          <w:noProof/>
          <w:webHidden/>
        </w:rPr>
      </w:r>
      <w:r>
        <w:rPr>
          <w:noProof/>
          <w:webHidden/>
        </w:rPr>
        <w:fldChar w:fldCharType="separate"/>
      </w:r>
      <w:ins w:id="41" w:author="manojk" w:date="2012-05-30T18:53:00Z">
        <w:r w:rsidR="002A6723">
          <w:rPr>
            <w:noProof/>
            <w:webHidden/>
          </w:rPr>
          <w:t>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42" w:author="manojk" w:date="2012-05-30T18:53:00Z"/>
          <w:rFonts w:cs="Times New Roman"/>
          <w:noProof/>
          <w:color w:val="auto"/>
          <w:sz w:val="22"/>
          <w:szCs w:val="22"/>
          <w:shd w:val="clear" w:color="auto" w:fill="auto"/>
          <w:lang w:val="en-US" w:eastAsia="en-US"/>
        </w:rPr>
      </w:pPr>
      <w:ins w:id="43" w:author="manojk" w:date="2012-05-30T18:53:00Z">
        <w:r w:rsidRPr="005C5269">
          <w:rPr>
            <w:rStyle w:val="Hyperlink"/>
            <w:noProof/>
          </w:rPr>
          <w:fldChar w:fldCharType="begin"/>
        </w:r>
        <w:r w:rsidR="002A6723">
          <w:rPr>
            <w:noProof/>
          </w:rPr>
          <w:instrText>HYPERLINK \l "_Toc326167329"</w:instrText>
        </w:r>
        <w:r w:rsidRPr="005C5269">
          <w:rPr>
            <w:rStyle w:val="Hyperlink"/>
            <w:noProof/>
          </w:rPr>
          <w:fldChar w:fldCharType="separate"/>
        </w:r>
        <w:r w:rsidR="002A6723" w:rsidRPr="005C5269">
          <w:rPr>
            <w:rStyle w:val="Hyperlink"/>
            <w:noProof/>
          </w:rPr>
          <w:t>1.4</w:t>
        </w:r>
        <w:r w:rsidR="002A6723" w:rsidRPr="00B06A10">
          <w:rPr>
            <w:rFonts w:cs="Times New Roman"/>
            <w:noProof/>
            <w:color w:val="auto"/>
            <w:sz w:val="22"/>
            <w:szCs w:val="22"/>
            <w:shd w:val="clear" w:color="auto" w:fill="auto"/>
            <w:lang w:val="en-US" w:eastAsia="en-US"/>
          </w:rPr>
          <w:tab/>
        </w:r>
        <w:r w:rsidR="002A6723" w:rsidRPr="005C5269">
          <w:rPr>
            <w:rStyle w:val="Hyperlink"/>
            <w:noProof/>
          </w:rPr>
          <w:t>Definitions, Acronyms &amp; Abbreviations</w:t>
        </w:r>
        <w:r w:rsidR="002A6723">
          <w:rPr>
            <w:noProof/>
            <w:webHidden/>
          </w:rPr>
          <w:tab/>
        </w:r>
        <w:r>
          <w:rPr>
            <w:noProof/>
            <w:webHidden/>
          </w:rPr>
          <w:fldChar w:fldCharType="begin"/>
        </w:r>
        <w:r w:rsidR="002A6723">
          <w:rPr>
            <w:noProof/>
            <w:webHidden/>
          </w:rPr>
          <w:instrText xml:space="preserve"> PAGEREF _Toc326167329 \h </w:instrText>
        </w:r>
      </w:ins>
      <w:r>
        <w:rPr>
          <w:noProof/>
          <w:webHidden/>
        </w:rPr>
      </w:r>
      <w:r>
        <w:rPr>
          <w:noProof/>
          <w:webHidden/>
        </w:rPr>
        <w:fldChar w:fldCharType="separate"/>
      </w:r>
      <w:ins w:id="44" w:author="manojk" w:date="2012-05-30T18:53:00Z">
        <w:r w:rsidR="002A6723">
          <w:rPr>
            <w:noProof/>
            <w:webHidden/>
          </w:rPr>
          <w:t>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45" w:author="manojk" w:date="2012-05-30T18:53:00Z"/>
          <w:rFonts w:cs="Times New Roman"/>
          <w:noProof/>
          <w:color w:val="auto"/>
          <w:sz w:val="22"/>
          <w:szCs w:val="22"/>
          <w:shd w:val="clear" w:color="auto" w:fill="auto"/>
          <w:lang w:val="en-US" w:eastAsia="en-US"/>
        </w:rPr>
      </w:pPr>
      <w:ins w:id="46" w:author="manojk" w:date="2012-05-30T18:53:00Z">
        <w:r w:rsidRPr="005C5269">
          <w:rPr>
            <w:rStyle w:val="Hyperlink"/>
            <w:noProof/>
          </w:rPr>
          <w:fldChar w:fldCharType="begin"/>
        </w:r>
        <w:r w:rsidR="002A6723">
          <w:rPr>
            <w:noProof/>
          </w:rPr>
          <w:instrText>HYPERLINK \l "_Toc326167330"</w:instrText>
        </w:r>
        <w:r w:rsidRPr="005C5269">
          <w:rPr>
            <w:rStyle w:val="Hyperlink"/>
            <w:noProof/>
          </w:rPr>
          <w:fldChar w:fldCharType="separate"/>
        </w:r>
        <w:r w:rsidR="002A6723" w:rsidRPr="005C5269">
          <w:rPr>
            <w:rStyle w:val="Hyperlink"/>
            <w:noProof/>
          </w:rPr>
          <w:t>1.5</w:t>
        </w:r>
        <w:r w:rsidR="002A6723" w:rsidRPr="00B06A10">
          <w:rPr>
            <w:rFonts w:cs="Times New Roman"/>
            <w:noProof/>
            <w:color w:val="auto"/>
            <w:sz w:val="22"/>
            <w:szCs w:val="22"/>
            <w:shd w:val="clear" w:color="auto" w:fill="auto"/>
            <w:lang w:val="en-US" w:eastAsia="en-US"/>
          </w:rPr>
          <w:tab/>
        </w:r>
        <w:r w:rsidR="002A6723" w:rsidRPr="005C5269">
          <w:rPr>
            <w:rStyle w:val="Hyperlink"/>
            <w:noProof/>
          </w:rPr>
          <w:t>Assumptions, Constraints &amp; Dependencies</w:t>
        </w:r>
        <w:r w:rsidR="002A6723">
          <w:rPr>
            <w:noProof/>
            <w:webHidden/>
          </w:rPr>
          <w:tab/>
        </w:r>
        <w:r>
          <w:rPr>
            <w:noProof/>
            <w:webHidden/>
          </w:rPr>
          <w:fldChar w:fldCharType="begin"/>
        </w:r>
        <w:r w:rsidR="002A6723">
          <w:rPr>
            <w:noProof/>
            <w:webHidden/>
          </w:rPr>
          <w:instrText xml:space="preserve"> PAGEREF _Toc326167330 \h </w:instrText>
        </w:r>
      </w:ins>
      <w:r>
        <w:rPr>
          <w:noProof/>
          <w:webHidden/>
        </w:rPr>
      </w:r>
      <w:r>
        <w:rPr>
          <w:noProof/>
          <w:webHidden/>
        </w:rPr>
        <w:fldChar w:fldCharType="separate"/>
      </w:r>
      <w:ins w:id="47" w:author="manojk" w:date="2012-05-30T18:53:00Z">
        <w:r w:rsidR="002A6723">
          <w:rPr>
            <w:noProof/>
            <w:webHidden/>
          </w:rPr>
          <w:t>7</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48" w:author="manojk" w:date="2012-05-30T18:53:00Z"/>
          <w:rFonts w:cs="Times New Roman"/>
          <w:noProof/>
          <w:color w:val="auto"/>
          <w:sz w:val="22"/>
          <w:szCs w:val="22"/>
          <w:shd w:val="clear" w:color="auto" w:fill="auto"/>
          <w:lang w:val="en-US" w:eastAsia="en-US"/>
        </w:rPr>
      </w:pPr>
      <w:ins w:id="49" w:author="manojk" w:date="2012-05-30T18:53:00Z">
        <w:r w:rsidRPr="005C5269">
          <w:rPr>
            <w:rStyle w:val="Hyperlink"/>
            <w:noProof/>
          </w:rPr>
          <w:fldChar w:fldCharType="begin"/>
        </w:r>
        <w:r w:rsidR="002A6723">
          <w:rPr>
            <w:noProof/>
          </w:rPr>
          <w:instrText>HYPERLINK \l "_Toc326167331"</w:instrText>
        </w:r>
        <w:r w:rsidRPr="005C5269">
          <w:rPr>
            <w:rStyle w:val="Hyperlink"/>
            <w:noProof/>
          </w:rPr>
          <w:fldChar w:fldCharType="separate"/>
        </w:r>
        <w:r w:rsidR="002A6723" w:rsidRPr="005C5269">
          <w:rPr>
            <w:rStyle w:val="Hyperlink"/>
            <w:noProof/>
          </w:rPr>
          <w:t>1.5.1</w:t>
        </w:r>
        <w:r w:rsidR="002A6723" w:rsidRPr="00B06A10">
          <w:rPr>
            <w:rFonts w:cs="Times New Roman"/>
            <w:noProof/>
            <w:color w:val="auto"/>
            <w:sz w:val="22"/>
            <w:szCs w:val="22"/>
            <w:shd w:val="clear" w:color="auto" w:fill="auto"/>
            <w:lang w:val="en-US" w:eastAsia="en-US"/>
          </w:rPr>
          <w:tab/>
        </w:r>
        <w:r w:rsidR="002A6723" w:rsidRPr="005C5269">
          <w:rPr>
            <w:rStyle w:val="Hyperlink"/>
            <w:noProof/>
          </w:rPr>
          <w:t>Assumptions</w:t>
        </w:r>
        <w:r w:rsidR="002A6723">
          <w:rPr>
            <w:noProof/>
            <w:webHidden/>
          </w:rPr>
          <w:tab/>
        </w:r>
        <w:r>
          <w:rPr>
            <w:noProof/>
            <w:webHidden/>
          </w:rPr>
          <w:fldChar w:fldCharType="begin"/>
        </w:r>
        <w:r w:rsidR="002A6723">
          <w:rPr>
            <w:noProof/>
            <w:webHidden/>
          </w:rPr>
          <w:instrText xml:space="preserve"> PAGEREF _Toc326167331 \h </w:instrText>
        </w:r>
      </w:ins>
      <w:r>
        <w:rPr>
          <w:noProof/>
          <w:webHidden/>
        </w:rPr>
      </w:r>
      <w:r>
        <w:rPr>
          <w:noProof/>
          <w:webHidden/>
        </w:rPr>
        <w:fldChar w:fldCharType="separate"/>
      </w:r>
      <w:ins w:id="50" w:author="manojk" w:date="2012-05-30T18:53:00Z">
        <w:r w:rsidR="002A6723">
          <w:rPr>
            <w:noProof/>
            <w:webHidden/>
          </w:rPr>
          <w:t>7</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51" w:author="manojk" w:date="2012-05-30T18:53:00Z"/>
          <w:rFonts w:cs="Times New Roman"/>
          <w:noProof/>
          <w:color w:val="auto"/>
          <w:sz w:val="22"/>
          <w:szCs w:val="22"/>
          <w:shd w:val="clear" w:color="auto" w:fill="auto"/>
          <w:lang w:val="en-US" w:eastAsia="en-US"/>
        </w:rPr>
      </w:pPr>
      <w:ins w:id="52" w:author="manojk" w:date="2012-05-30T18:53:00Z">
        <w:r w:rsidRPr="005C5269">
          <w:rPr>
            <w:rStyle w:val="Hyperlink"/>
            <w:noProof/>
          </w:rPr>
          <w:fldChar w:fldCharType="begin"/>
        </w:r>
        <w:r w:rsidR="002A6723">
          <w:rPr>
            <w:noProof/>
          </w:rPr>
          <w:instrText>HYPERLINK \l "_Toc326167332"</w:instrText>
        </w:r>
        <w:r w:rsidRPr="005C5269">
          <w:rPr>
            <w:rStyle w:val="Hyperlink"/>
            <w:noProof/>
          </w:rPr>
          <w:fldChar w:fldCharType="separate"/>
        </w:r>
        <w:r w:rsidR="002A6723" w:rsidRPr="005C5269">
          <w:rPr>
            <w:rStyle w:val="Hyperlink"/>
            <w:noProof/>
          </w:rPr>
          <w:t>1.5.2</w:t>
        </w:r>
        <w:r w:rsidR="002A6723" w:rsidRPr="00B06A10">
          <w:rPr>
            <w:rFonts w:cs="Times New Roman"/>
            <w:noProof/>
            <w:color w:val="auto"/>
            <w:sz w:val="22"/>
            <w:szCs w:val="22"/>
            <w:shd w:val="clear" w:color="auto" w:fill="auto"/>
            <w:lang w:val="en-US" w:eastAsia="en-US"/>
          </w:rPr>
          <w:tab/>
        </w:r>
        <w:r w:rsidR="002A6723" w:rsidRPr="005C5269">
          <w:rPr>
            <w:rStyle w:val="Hyperlink"/>
            <w:noProof/>
          </w:rPr>
          <w:t>Constraints/Limitation</w:t>
        </w:r>
        <w:r w:rsidR="002A6723">
          <w:rPr>
            <w:noProof/>
            <w:webHidden/>
          </w:rPr>
          <w:tab/>
        </w:r>
        <w:r>
          <w:rPr>
            <w:noProof/>
            <w:webHidden/>
          </w:rPr>
          <w:fldChar w:fldCharType="begin"/>
        </w:r>
        <w:r w:rsidR="002A6723">
          <w:rPr>
            <w:noProof/>
            <w:webHidden/>
          </w:rPr>
          <w:instrText xml:space="preserve"> PAGEREF _Toc326167332 \h </w:instrText>
        </w:r>
      </w:ins>
      <w:r>
        <w:rPr>
          <w:noProof/>
          <w:webHidden/>
        </w:rPr>
      </w:r>
      <w:r>
        <w:rPr>
          <w:noProof/>
          <w:webHidden/>
        </w:rPr>
        <w:fldChar w:fldCharType="separate"/>
      </w:r>
      <w:ins w:id="53" w:author="manojk" w:date="2012-05-30T18:53:00Z">
        <w:r w:rsidR="002A6723">
          <w:rPr>
            <w:noProof/>
            <w:webHidden/>
          </w:rPr>
          <w:t>7</w:t>
        </w:r>
        <w:r>
          <w:rPr>
            <w:noProof/>
            <w:webHidden/>
          </w:rPr>
          <w:fldChar w:fldCharType="end"/>
        </w:r>
        <w:r w:rsidRPr="005C5269">
          <w:rPr>
            <w:rStyle w:val="Hyperlink"/>
            <w:noProof/>
          </w:rPr>
          <w:fldChar w:fldCharType="end"/>
        </w:r>
      </w:ins>
    </w:p>
    <w:p w:rsidR="002A6723" w:rsidRPr="00B06A10" w:rsidRDefault="00DF6216">
      <w:pPr>
        <w:pStyle w:val="TOC1"/>
        <w:tabs>
          <w:tab w:val="left" w:pos="360"/>
          <w:tab w:val="right" w:leader="dot" w:pos="9017"/>
        </w:tabs>
        <w:rPr>
          <w:ins w:id="54" w:author="manojk" w:date="2012-05-30T18:53:00Z"/>
          <w:rFonts w:cs="Times New Roman"/>
          <w:noProof/>
          <w:color w:val="auto"/>
          <w:sz w:val="22"/>
          <w:szCs w:val="22"/>
          <w:shd w:val="clear" w:color="auto" w:fill="auto"/>
          <w:lang w:val="en-US" w:eastAsia="en-US"/>
        </w:rPr>
      </w:pPr>
      <w:ins w:id="55" w:author="manojk" w:date="2012-05-30T18:53:00Z">
        <w:r w:rsidRPr="005C5269">
          <w:rPr>
            <w:rStyle w:val="Hyperlink"/>
            <w:noProof/>
          </w:rPr>
          <w:fldChar w:fldCharType="begin"/>
        </w:r>
        <w:r w:rsidR="002A6723">
          <w:rPr>
            <w:noProof/>
          </w:rPr>
          <w:instrText>HYPERLINK \l "_Toc326167333"</w:instrText>
        </w:r>
        <w:r w:rsidRPr="005C5269">
          <w:rPr>
            <w:rStyle w:val="Hyperlink"/>
            <w:noProof/>
          </w:rPr>
          <w:fldChar w:fldCharType="separate"/>
        </w:r>
        <w:r w:rsidR="002A6723" w:rsidRPr="005C5269">
          <w:rPr>
            <w:rStyle w:val="Hyperlink"/>
            <w:noProof/>
          </w:rPr>
          <w:t>2</w:t>
        </w:r>
        <w:r w:rsidR="002A6723" w:rsidRPr="00B06A10">
          <w:rPr>
            <w:rFonts w:cs="Times New Roman"/>
            <w:noProof/>
            <w:color w:val="auto"/>
            <w:sz w:val="22"/>
            <w:szCs w:val="22"/>
            <w:shd w:val="clear" w:color="auto" w:fill="auto"/>
            <w:lang w:val="en-US" w:eastAsia="en-US"/>
          </w:rPr>
          <w:tab/>
        </w:r>
        <w:r w:rsidR="002A6723" w:rsidRPr="005C5269">
          <w:rPr>
            <w:rStyle w:val="Hyperlink"/>
            <w:noProof/>
          </w:rPr>
          <w:t>High Level Design</w:t>
        </w:r>
        <w:r w:rsidR="002A6723">
          <w:rPr>
            <w:noProof/>
            <w:webHidden/>
          </w:rPr>
          <w:tab/>
        </w:r>
        <w:r>
          <w:rPr>
            <w:noProof/>
            <w:webHidden/>
          </w:rPr>
          <w:fldChar w:fldCharType="begin"/>
        </w:r>
        <w:r w:rsidR="002A6723">
          <w:rPr>
            <w:noProof/>
            <w:webHidden/>
          </w:rPr>
          <w:instrText xml:space="preserve"> PAGEREF _Toc326167333 \h </w:instrText>
        </w:r>
      </w:ins>
      <w:r>
        <w:rPr>
          <w:noProof/>
          <w:webHidden/>
        </w:rPr>
      </w:r>
      <w:r>
        <w:rPr>
          <w:noProof/>
          <w:webHidden/>
        </w:rPr>
        <w:fldChar w:fldCharType="separate"/>
      </w:r>
      <w:ins w:id="56" w:author="manojk" w:date="2012-05-30T18:53:00Z">
        <w:r w:rsidR="002A6723">
          <w:rPr>
            <w:noProof/>
            <w:webHidden/>
          </w:rPr>
          <w:t>8</w:t>
        </w:r>
        <w:r>
          <w:rPr>
            <w:noProof/>
            <w:webHidden/>
          </w:rPr>
          <w:fldChar w:fldCharType="end"/>
        </w:r>
        <w:r w:rsidRPr="005C5269">
          <w:rPr>
            <w:rStyle w:val="Hyperlink"/>
            <w:noProof/>
          </w:rPr>
          <w:fldChar w:fldCharType="end"/>
        </w:r>
      </w:ins>
    </w:p>
    <w:p w:rsidR="002A6723" w:rsidRPr="00B06A10" w:rsidRDefault="00DF6216">
      <w:pPr>
        <w:pStyle w:val="TOC2"/>
        <w:tabs>
          <w:tab w:val="left" w:pos="540"/>
          <w:tab w:val="right" w:leader="dot" w:pos="9017"/>
        </w:tabs>
        <w:rPr>
          <w:ins w:id="57" w:author="manojk" w:date="2012-05-30T18:53:00Z"/>
          <w:rFonts w:cs="Times New Roman"/>
          <w:noProof/>
          <w:color w:val="auto"/>
          <w:sz w:val="22"/>
          <w:szCs w:val="22"/>
          <w:shd w:val="clear" w:color="auto" w:fill="auto"/>
          <w:lang w:val="en-US" w:eastAsia="en-US"/>
        </w:rPr>
      </w:pPr>
      <w:ins w:id="58" w:author="manojk" w:date="2012-05-30T18:53:00Z">
        <w:r w:rsidRPr="005C5269">
          <w:rPr>
            <w:rStyle w:val="Hyperlink"/>
            <w:noProof/>
          </w:rPr>
          <w:fldChar w:fldCharType="begin"/>
        </w:r>
        <w:r w:rsidR="002A6723">
          <w:rPr>
            <w:noProof/>
          </w:rPr>
          <w:instrText>HYPERLINK \l "_Toc326167334"</w:instrText>
        </w:r>
        <w:r w:rsidRPr="005C5269">
          <w:rPr>
            <w:rStyle w:val="Hyperlink"/>
            <w:noProof/>
          </w:rPr>
          <w:fldChar w:fldCharType="separate"/>
        </w:r>
        <w:r w:rsidR="002A6723" w:rsidRPr="00B06A10">
          <w:rPr>
            <w:rFonts w:cs="Times New Roman"/>
            <w:noProof/>
            <w:color w:val="auto"/>
            <w:sz w:val="22"/>
            <w:szCs w:val="22"/>
            <w:shd w:val="clear" w:color="auto" w:fill="auto"/>
            <w:lang w:val="en-US" w:eastAsia="en-US"/>
          </w:rPr>
          <w:tab/>
        </w:r>
        <w:r w:rsidR="002A6723" w:rsidRPr="005C5269">
          <w:rPr>
            <w:rStyle w:val="Hyperlink"/>
            <w:noProof/>
          </w:rPr>
          <w:t>Component Design</w:t>
        </w:r>
        <w:r w:rsidR="002A6723">
          <w:rPr>
            <w:noProof/>
            <w:webHidden/>
          </w:rPr>
          <w:tab/>
        </w:r>
        <w:r>
          <w:rPr>
            <w:noProof/>
            <w:webHidden/>
          </w:rPr>
          <w:fldChar w:fldCharType="begin"/>
        </w:r>
        <w:r w:rsidR="002A6723">
          <w:rPr>
            <w:noProof/>
            <w:webHidden/>
          </w:rPr>
          <w:instrText xml:space="preserve"> PAGEREF _Toc326167334 \h </w:instrText>
        </w:r>
      </w:ins>
      <w:r>
        <w:rPr>
          <w:noProof/>
          <w:webHidden/>
        </w:rPr>
      </w:r>
      <w:r>
        <w:rPr>
          <w:noProof/>
          <w:webHidden/>
        </w:rPr>
        <w:fldChar w:fldCharType="separate"/>
      </w:r>
      <w:ins w:id="59" w:author="manojk" w:date="2012-05-30T18:53:00Z">
        <w:r w:rsidR="002A6723">
          <w:rPr>
            <w:noProof/>
            <w:webHidden/>
          </w:rPr>
          <w:t>8</w:t>
        </w:r>
        <w:r>
          <w:rPr>
            <w:noProof/>
            <w:webHidden/>
          </w:rPr>
          <w:fldChar w:fldCharType="end"/>
        </w:r>
        <w:r w:rsidRPr="005C5269">
          <w:rPr>
            <w:rStyle w:val="Hyperlink"/>
            <w:noProof/>
          </w:rPr>
          <w:fldChar w:fldCharType="end"/>
        </w:r>
      </w:ins>
    </w:p>
    <w:p w:rsidR="002A6723" w:rsidRPr="00B06A10" w:rsidRDefault="00DF6216">
      <w:pPr>
        <w:pStyle w:val="TOC2"/>
        <w:tabs>
          <w:tab w:val="right" w:leader="dot" w:pos="9017"/>
        </w:tabs>
        <w:rPr>
          <w:ins w:id="60" w:author="manojk" w:date="2012-05-30T18:53:00Z"/>
          <w:rFonts w:cs="Times New Roman"/>
          <w:noProof/>
          <w:color w:val="auto"/>
          <w:sz w:val="22"/>
          <w:szCs w:val="22"/>
          <w:shd w:val="clear" w:color="auto" w:fill="auto"/>
          <w:lang w:val="en-US" w:eastAsia="en-US"/>
        </w:rPr>
      </w:pPr>
      <w:ins w:id="61" w:author="manojk" w:date="2012-05-30T18:53:00Z">
        <w:r w:rsidRPr="005C5269">
          <w:rPr>
            <w:rStyle w:val="Hyperlink"/>
            <w:noProof/>
          </w:rPr>
          <w:fldChar w:fldCharType="begin"/>
        </w:r>
        <w:r w:rsidR="002A6723">
          <w:rPr>
            <w:noProof/>
          </w:rPr>
          <w:instrText>HYPERLINK \l "_Toc326167335"</w:instrText>
        </w:r>
        <w:r w:rsidRPr="005C5269">
          <w:rPr>
            <w:rStyle w:val="Hyperlink"/>
            <w:noProof/>
          </w:rPr>
          <w:fldChar w:fldCharType="separate"/>
        </w:r>
        <w:r w:rsidR="002A6723" w:rsidRPr="005C5269">
          <w:rPr>
            <w:rStyle w:val="Hyperlink"/>
            <w:i/>
            <w:noProof/>
          </w:rPr>
          <w:t>2.1</w:t>
        </w:r>
        <w:r w:rsidR="002A6723">
          <w:rPr>
            <w:noProof/>
            <w:webHidden/>
          </w:rPr>
          <w:tab/>
        </w:r>
        <w:r>
          <w:rPr>
            <w:noProof/>
            <w:webHidden/>
          </w:rPr>
          <w:fldChar w:fldCharType="begin"/>
        </w:r>
        <w:r w:rsidR="002A6723">
          <w:rPr>
            <w:noProof/>
            <w:webHidden/>
          </w:rPr>
          <w:instrText xml:space="preserve"> PAGEREF _Toc326167335 \h </w:instrText>
        </w:r>
      </w:ins>
      <w:r>
        <w:rPr>
          <w:noProof/>
          <w:webHidden/>
        </w:rPr>
      </w:r>
      <w:r>
        <w:rPr>
          <w:noProof/>
          <w:webHidden/>
        </w:rPr>
        <w:fldChar w:fldCharType="separate"/>
      </w:r>
      <w:ins w:id="62" w:author="manojk" w:date="2012-05-30T18:53:00Z">
        <w:r w:rsidR="002A6723">
          <w:rPr>
            <w:noProof/>
            <w:webHidden/>
          </w:rPr>
          <w:t>8</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63" w:author="manojk" w:date="2012-05-30T18:53:00Z"/>
          <w:rFonts w:cs="Times New Roman"/>
          <w:noProof/>
          <w:color w:val="auto"/>
          <w:sz w:val="22"/>
          <w:szCs w:val="22"/>
          <w:shd w:val="clear" w:color="auto" w:fill="auto"/>
          <w:lang w:val="en-US" w:eastAsia="en-US"/>
        </w:rPr>
      </w:pPr>
      <w:ins w:id="64" w:author="manojk" w:date="2012-05-30T18:53:00Z">
        <w:r w:rsidRPr="005C5269">
          <w:rPr>
            <w:rStyle w:val="Hyperlink"/>
            <w:noProof/>
          </w:rPr>
          <w:fldChar w:fldCharType="begin"/>
        </w:r>
        <w:r w:rsidR="002A6723">
          <w:rPr>
            <w:noProof/>
          </w:rPr>
          <w:instrText>HYPERLINK \l "_Toc326167336"</w:instrText>
        </w:r>
        <w:r w:rsidRPr="005C5269">
          <w:rPr>
            <w:rStyle w:val="Hyperlink"/>
            <w:noProof/>
          </w:rPr>
          <w:fldChar w:fldCharType="separate"/>
        </w:r>
        <w:r w:rsidR="002A6723" w:rsidRPr="005C5269">
          <w:rPr>
            <w:rStyle w:val="Hyperlink"/>
            <w:noProof/>
          </w:rPr>
          <w:t>2.2</w:t>
        </w:r>
        <w:r w:rsidR="002A6723" w:rsidRPr="00B06A10">
          <w:rPr>
            <w:rFonts w:cs="Times New Roman"/>
            <w:noProof/>
            <w:color w:val="auto"/>
            <w:sz w:val="22"/>
            <w:szCs w:val="22"/>
            <w:shd w:val="clear" w:color="auto" w:fill="auto"/>
            <w:lang w:val="en-US" w:eastAsia="en-US"/>
          </w:rPr>
          <w:tab/>
        </w:r>
        <w:r w:rsidR="002A6723" w:rsidRPr="005C5269">
          <w:rPr>
            <w:rStyle w:val="Hyperlink"/>
            <w:noProof/>
          </w:rPr>
          <w:t>Request flow - sample</w:t>
        </w:r>
        <w:r w:rsidR="002A6723">
          <w:rPr>
            <w:noProof/>
            <w:webHidden/>
          </w:rPr>
          <w:tab/>
        </w:r>
        <w:r>
          <w:rPr>
            <w:noProof/>
            <w:webHidden/>
          </w:rPr>
          <w:fldChar w:fldCharType="begin"/>
        </w:r>
        <w:r w:rsidR="002A6723">
          <w:rPr>
            <w:noProof/>
            <w:webHidden/>
          </w:rPr>
          <w:instrText xml:space="preserve"> PAGEREF _Toc326167336 \h </w:instrText>
        </w:r>
      </w:ins>
      <w:r>
        <w:rPr>
          <w:noProof/>
          <w:webHidden/>
        </w:rPr>
      </w:r>
      <w:r>
        <w:rPr>
          <w:noProof/>
          <w:webHidden/>
        </w:rPr>
        <w:fldChar w:fldCharType="separate"/>
      </w:r>
      <w:ins w:id="65" w:author="manojk" w:date="2012-05-30T18:53:00Z">
        <w:r w:rsidR="002A6723">
          <w:rPr>
            <w:noProof/>
            <w:webHidden/>
          </w:rPr>
          <w:t>8</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66" w:author="manojk" w:date="2012-05-30T18:53:00Z"/>
          <w:rFonts w:cs="Times New Roman"/>
          <w:noProof/>
          <w:color w:val="auto"/>
          <w:sz w:val="22"/>
          <w:szCs w:val="22"/>
          <w:shd w:val="clear" w:color="auto" w:fill="auto"/>
          <w:lang w:val="en-US" w:eastAsia="en-US"/>
        </w:rPr>
      </w:pPr>
      <w:ins w:id="67" w:author="manojk" w:date="2012-05-30T18:53:00Z">
        <w:r w:rsidRPr="005C5269">
          <w:rPr>
            <w:rStyle w:val="Hyperlink"/>
            <w:noProof/>
          </w:rPr>
          <w:fldChar w:fldCharType="begin"/>
        </w:r>
        <w:r w:rsidR="002A6723">
          <w:rPr>
            <w:noProof/>
          </w:rPr>
          <w:instrText>HYPERLINK \l "_Toc326167337"</w:instrText>
        </w:r>
        <w:r w:rsidRPr="005C5269">
          <w:rPr>
            <w:rStyle w:val="Hyperlink"/>
            <w:noProof/>
          </w:rPr>
          <w:fldChar w:fldCharType="separate"/>
        </w:r>
        <w:r w:rsidR="002A6723" w:rsidRPr="005C5269">
          <w:rPr>
            <w:rStyle w:val="Hyperlink"/>
            <w:noProof/>
          </w:rPr>
          <w:t>2.3</w:t>
        </w:r>
        <w:r w:rsidR="002A6723" w:rsidRPr="00B06A10">
          <w:rPr>
            <w:rFonts w:cs="Times New Roman"/>
            <w:noProof/>
            <w:color w:val="auto"/>
            <w:sz w:val="22"/>
            <w:szCs w:val="22"/>
            <w:shd w:val="clear" w:color="auto" w:fill="auto"/>
            <w:lang w:val="en-US" w:eastAsia="en-US"/>
          </w:rPr>
          <w:tab/>
        </w:r>
        <w:r w:rsidR="002A6723" w:rsidRPr="005C5269">
          <w:rPr>
            <w:rStyle w:val="Hyperlink"/>
            <w:noProof/>
          </w:rPr>
          <w:t>Portal MV(MVP)C Design</w:t>
        </w:r>
        <w:r w:rsidR="002A6723">
          <w:rPr>
            <w:noProof/>
            <w:webHidden/>
          </w:rPr>
          <w:tab/>
        </w:r>
        <w:r>
          <w:rPr>
            <w:noProof/>
            <w:webHidden/>
          </w:rPr>
          <w:fldChar w:fldCharType="begin"/>
        </w:r>
        <w:r w:rsidR="002A6723">
          <w:rPr>
            <w:noProof/>
            <w:webHidden/>
          </w:rPr>
          <w:instrText xml:space="preserve"> PAGEREF _Toc326167337 \h </w:instrText>
        </w:r>
      </w:ins>
      <w:r>
        <w:rPr>
          <w:noProof/>
          <w:webHidden/>
        </w:rPr>
      </w:r>
      <w:r>
        <w:rPr>
          <w:noProof/>
          <w:webHidden/>
        </w:rPr>
        <w:fldChar w:fldCharType="separate"/>
      </w:r>
      <w:ins w:id="68" w:author="manojk" w:date="2012-05-30T18:53:00Z">
        <w:r w:rsidR="002A6723">
          <w:rPr>
            <w:noProof/>
            <w:webHidden/>
          </w:rPr>
          <w:t>9</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69" w:author="manojk" w:date="2012-05-30T18:53:00Z"/>
          <w:rFonts w:cs="Times New Roman"/>
          <w:noProof/>
          <w:color w:val="auto"/>
          <w:sz w:val="22"/>
          <w:szCs w:val="22"/>
          <w:shd w:val="clear" w:color="auto" w:fill="auto"/>
          <w:lang w:val="en-US" w:eastAsia="en-US"/>
        </w:rPr>
      </w:pPr>
      <w:ins w:id="70" w:author="manojk" w:date="2012-05-30T18:53:00Z">
        <w:r w:rsidRPr="005C5269">
          <w:rPr>
            <w:rStyle w:val="Hyperlink"/>
            <w:noProof/>
          </w:rPr>
          <w:fldChar w:fldCharType="begin"/>
        </w:r>
        <w:r w:rsidR="002A6723">
          <w:rPr>
            <w:noProof/>
          </w:rPr>
          <w:instrText>HYPERLINK \l "_Toc326167338"</w:instrText>
        </w:r>
        <w:r w:rsidRPr="005C5269">
          <w:rPr>
            <w:rStyle w:val="Hyperlink"/>
            <w:noProof/>
          </w:rPr>
          <w:fldChar w:fldCharType="separate"/>
        </w:r>
        <w:r w:rsidR="002A6723" w:rsidRPr="005C5269">
          <w:rPr>
            <w:rStyle w:val="Hyperlink"/>
            <w:noProof/>
          </w:rPr>
          <w:t>2.3.1</w:t>
        </w:r>
        <w:r w:rsidR="002A6723" w:rsidRPr="00B06A10">
          <w:rPr>
            <w:rFonts w:cs="Times New Roman"/>
            <w:noProof/>
            <w:color w:val="auto"/>
            <w:sz w:val="22"/>
            <w:szCs w:val="22"/>
            <w:shd w:val="clear" w:color="auto" w:fill="auto"/>
            <w:lang w:val="en-US" w:eastAsia="en-US"/>
          </w:rPr>
          <w:tab/>
        </w:r>
        <w:r w:rsidR="002A6723" w:rsidRPr="005C5269">
          <w:rPr>
            <w:rStyle w:val="Hyperlink"/>
            <w:noProof/>
          </w:rPr>
          <w:t>Framework View (MVP Design)</w:t>
        </w:r>
        <w:r w:rsidR="002A6723">
          <w:rPr>
            <w:noProof/>
            <w:webHidden/>
          </w:rPr>
          <w:tab/>
        </w:r>
        <w:r>
          <w:rPr>
            <w:noProof/>
            <w:webHidden/>
          </w:rPr>
          <w:fldChar w:fldCharType="begin"/>
        </w:r>
        <w:r w:rsidR="002A6723">
          <w:rPr>
            <w:noProof/>
            <w:webHidden/>
          </w:rPr>
          <w:instrText xml:space="preserve"> PAGEREF _Toc326167338 \h </w:instrText>
        </w:r>
      </w:ins>
      <w:r>
        <w:rPr>
          <w:noProof/>
          <w:webHidden/>
        </w:rPr>
      </w:r>
      <w:r>
        <w:rPr>
          <w:noProof/>
          <w:webHidden/>
        </w:rPr>
        <w:fldChar w:fldCharType="separate"/>
      </w:r>
      <w:ins w:id="71" w:author="manojk" w:date="2012-05-30T18:53:00Z">
        <w:r w:rsidR="002A6723">
          <w:rPr>
            <w:noProof/>
            <w:webHidden/>
          </w:rPr>
          <w:t>11</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72" w:author="manojk" w:date="2012-05-30T18:53:00Z"/>
          <w:rFonts w:cs="Times New Roman"/>
          <w:noProof/>
          <w:color w:val="auto"/>
          <w:sz w:val="22"/>
          <w:szCs w:val="22"/>
          <w:shd w:val="clear" w:color="auto" w:fill="auto"/>
          <w:lang w:val="en-US" w:eastAsia="en-US"/>
        </w:rPr>
      </w:pPr>
      <w:ins w:id="73" w:author="manojk" w:date="2012-05-30T18:53:00Z">
        <w:r w:rsidRPr="005C5269">
          <w:rPr>
            <w:rStyle w:val="Hyperlink"/>
            <w:noProof/>
          </w:rPr>
          <w:fldChar w:fldCharType="begin"/>
        </w:r>
        <w:r w:rsidR="002A6723">
          <w:rPr>
            <w:noProof/>
          </w:rPr>
          <w:instrText>HYPERLINK \l "_Toc326167339"</w:instrText>
        </w:r>
        <w:r w:rsidRPr="005C5269">
          <w:rPr>
            <w:rStyle w:val="Hyperlink"/>
            <w:noProof/>
          </w:rPr>
          <w:fldChar w:fldCharType="separate"/>
        </w:r>
        <w:r w:rsidR="002A6723" w:rsidRPr="005C5269">
          <w:rPr>
            <w:rStyle w:val="Hyperlink"/>
            <w:noProof/>
          </w:rPr>
          <w:t>2.3.2</w:t>
        </w:r>
        <w:r w:rsidR="002A6723" w:rsidRPr="00B06A10">
          <w:rPr>
            <w:rFonts w:cs="Times New Roman"/>
            <w:noProof/>
            <w:color w:val="auto"/>
            <w:sz w:val="22"/>
            <w:szCs w:val="22"/>
            <w:shd w:val="clear" w:color="auto" w:fill="auto"/>
            <w:lang w:val="en-US" w:eastAsia="en-US"/>
          </w:rPr>
          <w:tab/>
        </w:r>
        <w:r w:rsidR="002A6723" w:rsidRPr="005C5269">
          <w:rPr>
            <w:rStyle w:val="Hyperlink"/>
            <w:noProof/>
          </w:rPr>
          <w:t>Framework Controller</w:t>
        </w:r>
        <w:r w:rsidR="002A6723">
          <w:rPr>
            <w:noProof/>
            <w:webHidden/>
          </w:rPr>
          <w:tab/>
        </w:r>
        <w:r>
          <w:rPr>
            <w:noProof/>
            <w:webHidden/>
          </w:rPr>
          <w:fldChar w:fldCharType="begin"/>
        </w:r>
        <w:r w:rsidR="002A6723">
          <w:rPr>
            <w:noProof/>
            <w:webHidden/>
          </w:rPr>
          <w:instrText xml:space="preserve"> PAGEREF _Toc326167339 \h </w:instrText>
        </w:r>
      </w:ins>
      <w:r>
        <w:rPr>
          <w:noProof/>
          <w:webHidden/>
        </w:rPr>
      </w:r>
      <w:r>
        <w:rPr>
          <w:noProof/>
          <w:webHidden/>
        </w:rPr>
        <w:fldChar w:fldCharType="separate"/>
      </w:r>
      <w:ins w:id="74" w:author="manojk" w:date="2012-05-30T18:53:00Z">
        <w:r w:rsidR="002A6723">
          <w:rPr>
            <w:noProof/>
            <w:webHidden/>
          </w:rPr>
          <w:t>14</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75" w:author="manojk" w:date="2012-05-30T18:53:00Z"/>
          <w:rFonts w:cs="Times New Roman"/>
          <w:noProof/>
          <w:color w:val="auto"/>
          <w:sz w:val="22"/>
          <w:szCs w:val="22"/>
          <w:shd w:val="clear" w:color="auto" w:fill="auto"/>
          <w:lang w:val="en-US" w:eastAsia="en-US"/>
        </w:rPr>
      </w:pPr>
      <w:ins w:id="76" w:author="manojk" w:date="2012-05-30T18:53:00Z">
        <w:r w:rsidRPr="005C5269">
          <w:rPr>
            <w:rStyle w:val="Hyperlink"/>
            <w:noProof/>
          </w:rPr>
          <w:fldChar w:fldCharType="begin"/>
        </w:r>
        <w:r w:rsidR="002A6723">
          <w:rPr>
            <w:noProof/>
          </w:rPr>
          <w:instrText>HYPERLINK \l "_Toc326167340"</w:instrText>
        </w:r>
        <w:r w:rsidRPr="005C5269">
          <w:rPr>
            <w:rStyle w:val="Hyperlink"/>
            <w:noProof/>
          </w:rPr>
          <w:fldChar w:fldCharType="separate"/>
        </w:r>
        <w:r w:rsidR="002A6723" w:rsidRPr="005C5269">
          <w:rPr>
            <w:rStyle w:val="Hyperlink"/>
            <w:noProof/>
          </w:rPr>
          <w:t>2.3.3</w:t>
        </w:r>
        <w:r w:rsidR="002A6723" w:rsidRPr="00B06A10">
          <w:rPr>
            <w:rFonts w:cs="Times New Roman"/>
            <w:noProof/>
            <w:color w:val="auto"/>
            <w:sz w:val="22"/>
            <w:szCs w:val="22"/>
            <w:shd w:val="clear" w:color="auto" w:fill="auto"/>
            <w:lang w:val="en-US" w:eastAsia="en-US"/>
          </w:rPr>
          <w:tab/>
        </w:r>
        <w:r w:rsidR="002A6723" w:rsidRPr="005C5269">
          <w:rPr>
            <w:rStyle w:val="Hyperlink"/>
            <w:noProof/>
          </w:rPr>
          <w:t>Framework Model</w:t>
        </w:r>
        <w:r w:rsidR="002A6723">
          <w:rPr>
            <w:noProof/>
            <w:webHidden/>
          </w:rPr>
          <w:tab/>
        </w:r>
        <w:r>
          <w:rPr>
            <w:noProof/>
            <w:webHidden/>
          </w:rPr>
          <w:fldChar w:fldCharType="begin"/>
        </w:r>
        <w:r w:rsidR="002A6723">
          <w:rPr>
            <w:noProof/>
            <w:webHidden/>
          </w:rPr>
          <w:instrText xml:space="preserve"> PAGEREF _Toc326167340 \h </w:instrText>
        </w:r>
      </w:ins>
      <w:r>
        <w:rPr>
          <w:noProof/>
          <w:webHidden/>
        </w:rPr>
      </w:r>
      <w:r>
        <w:rPr>
          <w:noProof/>
          <w:webHidden/>
        </w:rPr>
        <w:fldChar w:fldCharType="separate"/>
      </w:r>
      <w:ins w:id="77" w:author="manojk" w:date="2012-05-30T18:53:00Z">
        <w:r w:rsidR="002A6723">
          <w:rPr>
            <w:noProof/>
            <w:webHidden/>
          </w:rPr>
          <w:t>14</w:t>
        </w:r>
        <w:r>
          <w:rPr>
            <w:noProof/>
            <w:webHidden/>
          </w:rPr>
          <w:fldChar w:fldCharType="end"/>
        </w:r>
        <w:r w:rsidRPr="005C5269">
          <w:rPr>
            <w:rStyle w:val="Hyperlink"/>
            <w:noProof/>
          </w:rPr>
          <w:fldChar w:fldCharType="end"/>
        </w:r>
      </w:ins>
    </w:p>
    <w:p w:rsidR="002A6723" w:rsidRPr="00B06A10" w:rsidRDefault="00DF6216">
      <w:pPr>
        <w:pStyle w:val="TOC1"/>
        <w:tabs>
          <w:tab w:val="left" w:pos="360"/>
          <w:tab w:val="right" w:leader="dot" w:pos="9017"/>
        </w:tabs>
        <w:rPr>
          <w:ins w:id="78" w:author="manojk" w:date="2012-05-30T18:53:00Z"/>
          <w:rFonts w:cs="Times New Roman"/>
          <w:noProof/>
          <w:color w:val="auto"/>
          <w:sz w:val="22"/>
          <w:szCs w:val="22"/>
          <w:shd w:val="clear" w:color="auto" w:fill="auto"/>
          <w:lang w:val="en-US" w:eastAsia="en-US"/>
        </w:rPr>
      </w:pPr>
      <w:ins w:id="79" w:author="manojk" w:date="2012-05-30T18:53:00Z">
        <w:r w:rsidRPr="005C5269">
          <w:rPr>
            <w:rStyle w:val="Hyperlink"/>
            <w:noProof/>
          </w:rPr>
          <w:fldChar w:fldCharType="begin"/>
        </w:r>
        <w:r w:rsidR="002A6723">
          <w:rPr>
            <w:noProof/>
          </w:rPr>
          <w:instrText>HYPERLINK \l "_Toc326167341"</w:instrText>
        </w:r>
        <w:r w:rsidRPr="005C5269">
          <w:rPr>
            <w:rStyle w:val="Hyperlink"/>
            <w:noProof/>
          </w:rPr>
          <w:fldChar w:fldCharType="separate"/>
        </w:r>
        <w:r w:rsidR="002A6723" w:rsidRPr="005C5269">
          <w:rPr>
            <w:rStyle w:val="Hyperlink"/>
            <w:noProof/>
          </w:rPr>
          <w:t>3</w:t>
        </w:r>
        <w:r w:rsidR="002A6723" w:rsidRPr="00B06A10">
          <w:rPr>
            <w:rFonts w:cs="Times New Roman"/>
            <w:noProof/>
            <w:color w:val="auto"/>
            <w:sz w:val="22"/>
            <w:szCs w:val="22"/>
            <w:shd w:val="clear" w:color="auto" w:fill="auto"/>
            <w:lang w:val="en-US" w:eastAsia="en-US"/>
          </w:rPr>
          <w:tab/>
        </w:r>
        <w:r w:rsidR="002A6723" w:rsidRPr="005C5269">
          <w:rPr>
            <w:rStyle w:val="Hyperlink"/>
            <w:noProof/>
          </w:rPr>
          <w:t>Low Level Design</w:t>
        </w:r>
        <w:r w:rsidR="002A6723">
          <w:rPr>
            <w:noProof/>
            <w:webHidden/>
          </w:rPr>
          <w:tab/>
        </w:r>
        <w:r>
          <w:rPr>
            <w:noProof/>
            <w:webHidden/>
          </w:rPr>
          <w:fldChar w:fldCharType="begin"/>
        </w:r>
        <w:r w:rsidR="002A6723">
          <w:rPr>
            <w:noProof/>
            <w:webHidden/>
          </w:rPr>
          <w:instrText xml:space="preserve"> PAGEREF _Toc326167341 \h </w:instrText>
        </w:r>
      </w:ins>
      <w:r>
        <w:rPr>
          <w:noProof/>
          <w:webHidden/>
        </w:rPr>
      </w:r>
      <w:r>
        <w:rPr>
          <w:noProof/>
          <w:webHidden/>
        </w:rPr>
        <w:fldChar w:fldCharType="separate"/>
      </w:r>
      <w:ins w:id="80" w:author="manojk" w:date="2012-05-30T18:53:00Z">
        <w:r w:rsidR="002A6723">
          <w:rPr>
            <w:noProof/>
            <w:webHidden/>
          </w:rPr>
          <w:t>15</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81" w:author="manojk" w:date="2012-05-30T18:53:00Z"/>
          <w:rFonts w:cs="Times New Roman"/>
          <w:noProof/>
          <w:color w:val="auto"/>
          <w:sz w:val="22"/>
          <w:szCs w:val="22"/>
          <w:shd w:val="clear" w:color="auto" w:fill="auto"/>
          <w:lang w:val="en-US" w:eastAsia="en-US"/>
        </w:rPr>
      </w:pPr>
      <w:ins w:id="82" w:author="manojk" w:date="2012-05-30T18:53:00Z">
        <w:r w:rsidRPr="005C5269">
          <w:rPr>
            <w:rStyle w:val="Hyperlink"/>
            <w:noProof/>
          </w:rPr>
          <w:fldChar w:fldCharType="begin"/>
        </w:r>
        <w:r w:rsidR="002A6723">
          <w:rPr>
            <w:noProof/>
          </w:rPr>
          <w:instrText>HYPERLINK \l "_Toc326167342"</w:instrText>
        </w:r>
        <w:r w:rsidRPr="005C5269">
          <w:rPr>
            <w:rStyle w:val="Hyperlink"/>
            <w:noProof/>
          </w:rPr>
          <w:fldChar w:fldCharType="separate"/>
        </w:r>
        <w:r w:rsidR="002A6723" w:rsidRPr="005C5269">
          <w:rPr>
            <w:rStyle w:val="Hyperlink"/>
            <w:noProof/>
          </w:rPr>
          <w:t>3.1</w:t>
        </w:r>
        <w:r w:rsidR="002A6723" w:rsidRPr="00B06A10">
          <w:rPr>
            <w:rFonts w:cs="Times New Roman"/>
            <w:noProof/>
            <w:color w:val="auto"/>
            <w:sz w:val="22"/>
            <w:szCs w:val="22"/>
            <w:shd w:val="clear" w:color="auto" w:fill="auto"/>
            <w:lang w:val="en-US" w:eastAsia="en-US"/>
          </w:rPr>
          <w:tab/>
        </w:r>
        <w:r w:rsidR="002A6723" w:rsidRPr="005C5269">
          <w:rPr>
            <w:rStyle w:val="Hyperlink"/>
            <w:noProof/>
          </w:rPr>
          <w:t>Portal framework Entity Relationship diagram</w:t>
        </w:r>
        <w:r w:rsidR="002A6723">
          <w:rPr>
            <w:noProof/>
            <w:webHidden/>
          </w:rPr>
          <w:tab/>
        </w:r>
        <w:r>
          <w:rPr>
            <w:noProof/>
            <w:webHidden/>
          </w:rPr>
          <w:fldChar w:fldCharType="begin"/>
        </w:r>
        <w:r w:rsidR="002A6723">
          <w:rPr>
            <w:noProof/>
            <w:webHidden/>
          </w:rPr>
          <w:instrText xml:space="preserve"> PAGEREF _Toc326167342 \h </w:instrText>
        </w:r>
      </w:ins>
      <w:r>
        <w:rPr>
          <w:noProof/>
          <w:webHidden/>
        </w:rPr>
      </w:r>
      <w:r>
        <w:rPr>
          <w:noProof/>
          <w:webHidden/>
        </w:rPr>
        <w:fldChar w:fldCharType="separate"/>
      </w:r>
      <w:ins w:id="83" w:author="manojk" w:date="2012-05-30T18:53:00Z">
        <w:r w:rsidR="002A6723">
          <w:rPr>
            <w:noProof/>
            <w:webHidden/>
          </w:rPr>
          <w:t>15</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84" w:author="manojk" w:date="2012-05-30T18:53:00Z"/>
          <w:rFonts w:cs="Times New Roman"/>
          <w:noProof/>
          <w:color w:val="auto"/>
          <w:sz w:val="22"/>
          <w:szCs w:val="22"/>
          <w:shd w:val="clear" w:color="auto" w:fill="auto"/>
          <w:lang w:val="en-US" w:eastAsia="en-US"/>
        </w:rPr>
      </w:pPr>
      <w:ins w:id="85" w:author="manojk" w:date="2012-05-30T18:53:00Z">
        <w:r w:rsidRPr="005C5269">
          <w:rPr>
            <w:rStyle w:val="Hyperlink"/>
            <w:noProof/>
          </w:rPr>
          <w:fldChar w:fldCharType="begin"/>
        </w:r>
        <w:r w:rsidR="002A6723">
          <w:rPr>
            <w:noProof/>
          </w:rPr>
          <w:instrText>HYPERLINK \l "_Toc326167408"</w:instrText>
        </w:r>
        <w:r w:rsidRPr="005C5269">
          <w:rPr>
            <w:rStyle w:val="Hyperlink"/>
            <w:noProof/>
          </w:rPr>
          <w:fldChar w:fldCharType="separate"/>
        </w:r>
        <w:r w:rsidR="002A6723" w:rsidRPr="005C5269">
          <w:rPr>
            <w:rStyle w:val="Hyperlink"/>
            <w:noProof/>
          </w:rPr>
          <w:t>3.2</w:t>
        </w:r>
        <w:r w:rsidR="002A6723" w:rsidRPr="00B06A10">
          <w:rPr>
            <w:rFonts w:cs="Times New Roman"/>
            <w:noProof/>
            <w:color w:val="auto"/>
            <w:sz w:val="22"/>
            <w:szCs w:val="22"/>
            <w:shd w:val="clear" w:color="auto" w:fill="auto"/>
            <w:lang w:val="en-US" w:eastAsia="en-US"/>
          </w:rPr>
          <w:tab/>
        </w:r>
        <w:r w:rsidR="002A6723" w:rsidRPr="005C5269">
          <w:rPr>
            <w:rStyle w:val="Hyperlink"/>
            <w:noProof/>
          </w:rPr>
          <w:t>DB Entities and DAO Layer</w:t>
        </w:r>
        <w:r w:rsidR="002A6723">
          <w:rPr>
            <w:noProof/>
            <w:webHidden/>
          </w:rPr>
          <w:tab/>
        </w:r>
        <w:r>
          <w:rPr>
            <w:noProof/>
            <w:webHidden/>
          </w:rPr>
          <w:fldChar w:fldCharType="begin"/>
        </w:r>
        <w:r w:rsidR="002A6723">
          <w:rPr>
            <w:noProof/>
            <w:webHidden/>
          </w:rPr>
          <w:instrText xml:space="preserve"> PAGEREF _Toc326167408 \h </w:instrText>
        </w:r>
      </w:ins>
      <w:r>
        <w:rPr>
          <w:noProof/>
          <w:webHidden/>
        </w:rPr>
      </w:r>
      <w:r>
        <w:rPr>
          <w:noProof/>
          <w:webHidden/>
        </w:rPr>
        <w:fldChar w:fldCharType="separate"/>
      </w:r>
      <w:ins w:id="86" w:author="manojk" w:date="2012-05-30T18:53:00Z">
        <w:r w:rsidR="002A6723">
          <w:rPr>
            <w:noProof/>
            <w:webHidden/>
          </w:rPr>
          <w:t>16</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87" w:author="manojk" w:date="2012-05-30T18:53:00Z"/>
          <w:rFonts w:cs="Times New Roman"/>
          <w:noProof/>
          <w:color w:val="auto"/>
          <w:sz w:val="22"/>
          <w:szCs w:val="22"/>
          <w:shd w:val="clear" w:color="auto" w:fill="auto"/>
          <w:lang w:val="en-US" w:eastAsia="en-US"/>
        </w:rPr>
      </w:pPr>
      <w:ins w:id="88" w:author="manojk" w:date="2012-05-30T18:53:00Z">
        <w:r w:rsidRPr="005C5269">
          <w:rPr>
            <w:rStyle w:val="Hyperlink"/>
            <w:noProof/>
          </w:rPr>
          <w:fldChar w:fldCharType="begin"/>
        </w:r>
        <w:r w:rsidR="002A6723">
          <w:rPr>
            <w:noProof/>
          </w:rPr>
          <w:instrText>HYPERLINK \l "_Toc326167409"</w:instrText>
        </w:r>
        <w:r w:rsidRPr="005C5269">
          <w:rPr>
            <w:rStyle w:val="Hyperlink"/>
            <w:noProof/>
          </w:rPr>
          <w:fldChar w:fldCharType="separate"/>
        </w:r>
        <w:r w:rsidR="002A6723" w:rsidRPr="005C5269">
          <w:rPr>
            <w:rStyle w:val="Hyperlink"/>
            <w:noProof/>
          </w:rPr>
          <w:t>3.3</w:t>
        </w:r>
        <w:r w:rsidR="002A6723" w:rsidRPr="00B06A10">
          <w:rPr>
            <w:rFonts w:cs="Times New Roman"/>
            <w:noProof/>
            <w:color w:val="auto"/>
            <w:sz w:val="22"/>
            <w:szCs w:val="22"/>
            <w:shd w:val="clear" w:color="auto" w:fill="auto"/>
            <w:lang w:val="en-US" w:eastAsia="en-US"/>
          </w:rPr>
          <w:tab/>
        </w:r>
        <w:r w:rsidR="002A6723" w:rsidRPr="005C5269">
          <w:rPr>
            <w:rStyle w:val="Hyperlink"/>
            <w:noProof/>
          </w:rPr>
          <w:t>DB Views</w:t>
        </w:r>
        <w:r w:rsidR="002A6723">
          <w:rPr>
            <w:noProof/>
            <w:webHidden/>
          </w:rPr>
          <w:tab/>
        </w:r>
        <w:r>
          <w:rPr>
            <w:noProof/>
            <w:webHidden/>
          </w:rPr>
          <w:fldChar w:fldCharType="begin"/>
        </w:r>
        <w:r w:rsidR="002A6723">
          <w:rPr>
            <w:noProof/>
            <w:webHidden/>
          </w:rPr>
          <w:instrText xml:space="preserve"> PAGEREF _Toc326167409 \h </w:instrText>
        </w:r>
      </w:ins>
      <w:r>
        <w:rPr>
          <w:noProof/>
          <w:webHidden/>
        </w:rPr>
      </w:r>
      <w:r>
        <w:rPr>
          <w:noProof/>
          <w:webHidden/>
        </w:rPr>
        <w:fldChar w:fldCharType="separate"/>
      </w:r>
      <w:ins w:id="89" w:author="manojk" w:date="2012-05-30T18:53:00Z">
        <w:r w:rsidR="002A6723">
          <w:rPr>
            <w:noProof/>
            <w:webHidden/>
          </w:rPr>
          <w:t>16</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90" w:author="manojk" w:date="2012-05-30T18:53:00Z"/>
          <w:rFonts w:cs="Times New Roman"/>
          <w:noProof/>
          <w:color w:val="auto"/>
          <w:sz w:val="22"/>
          <w:szCs w:val="22"/>
          <w:shd w:val="clear" w:color="auto" w:fill="auto"/>
          <w:lang w:val="en-US" w:eastAsia="en-US"/>
        </w:rPr>
      </w:pPr>
      <w:ins w:id="91" w:author="manojk" w:date="2012-05-30T18:53:00Z">
        <w:r w:rsidRPr="005C5269">
          <w:rPr>
            <w:rStyle w:val="Hyperlink"/>
            <w:noProof/>
          </w:rPr>
          <w:fldChar w:fldCharType="begin"/>
        </w:r>
        <w:r w:rsidR="002A6723">
          <w:rPr>
            <w:noProof/>
          </w:rPr>
          <w:instrText>HYPERLINK \l "_Toc326167415"</w:instrText>
        </w:r>
        <w:r w:rsidRPr="005C5269">
          <w:rPr>
            <w:rStyle w:val="Hyperlink"/>
            <w:noProof/>
          </w:rPr>
          <w:fldChar w:fldCharType="separate"/>
        </w:r>
        <w:r w:rsidR="002A6723" w:rsidRPr="005C5269">
          <w:rPr>
            <w:rStyle w:val="Hyperlink"/>
            <w:noProof/>
          </w:rPr>
          <w:t>3.3.1</w:t>
        </w:r>
        <w:r w:rsidR="002A6723" w:rsidRPr="00B06A10">
          <w:rPr>
            <w:rFonts w:cs="Times New Roman"/>
            <w:noProof/>
            <w:color w:val="auto"/>
            <w:sz w:val="22"/>
            <w:szCs w:val="22"/>
            <w:shd w:val="clear" w:color="auto" w:fill="auto"/>
            <w:lang w:val="en-US" w:eastAsia="en-US"/>
          </w:rPr>
          <w:tab/>
        </w:r>
        <w:r w:rsidR="002A6723" w:rsidRPr="005C5269">
          <w:rPr>
            <w:rStyle w:val="Hyperlink"/>
            <w:noProof/>
          </w:rPr>
          <w:t>Service Layer</w:t>
        </w:r>
        <w:r w:rsidR="002A6723">
          <w:rPr>
            <w:noProof/>
            <w:webHidden/>
          </w:rPr>
          <w:tab/>
        </w:r>
        <w:r>
          <w:rPr>
            <w:noProof/>
            <w:webHidden/>
          </w:rPr>
          <w:fldChar w:fldCharType="begin"/>
        </w:r>
        <w:r w:rsidR="002A6723">
          <w:rPr>
            <w:noProof/>
            <w:webHidden/>
          </w:rPr>
          <w:instrText xml:space="preserve"> PAGEREF _Toc326167415 \h </w:instrText>
        </w:r>
      </w:ins>
      <w:r>
        <w:rPr>
          <w:noProof/>
          <w:webHidden/>
        </w:rPr>
      </w:r>
      <w:r>
        <w:rPr>
          <w:noProof/>
          <w:webHidden/>
        </w:rPr>
        <w:fldChar w:fldCharType="separate"/>
      </w:r>
      <w:ins w:id="92" w:author="manojk" w:date="2012-05-30T18:53:00Z">
        <w:r w:rsidR="002A6723">
          <w:rPr>
            <w:noProof/>
            <w:webHidden/>
          </w:rPr>
          <w:t>17</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93" w:author="manojk" w:date="2012-05-30T18:53:00Z"/>
          <w:rFonts w:cs="Times New Roman"/>
          <w:noProof/>
          <w:color w:val="auto"/>
          <w:sz w:val="22"/>
          <w:szCs w:val="22"/>
          <w:shd w:val="clear" w:color="auto" w:fill="auto"/>
          <w:lang w:val="en-US" w:eastAsia="en-US"/>
        </w:rPr>
      </w:pPr>
      <w:ins w:id="94" w:author="manojk" w:date="2012-05-30T18:53:00Z">
        <w:r w:rsidRPr="005C5269">
          <w:rPr>
            <w:rStyle w:val="Hyperlink"/>
            <w:noProof/>
          </w:rPr>
          <w:fldChar w:fldCharType="begin"/>
        </w:r>
        <w:r w:rsidR="002A6723">
          <w:rPr>
            <w:noProof/>
          </w:rPr>
          <w:instrText>HYPERLINK \l "_Toc326167416"</w:instrText>
        </w:r>
        <w:r w:rsidRPr="005C5269">
          <w:rPr>
            <w:rStyle w:val="Hyperlink"/>
            <w:noProof/>
          </w:rPr>
          <w:fldChar w:fldCharType="separate"/>
        </w:r>
        <w:r w:rsidR="002A6723" w:rsidRPr="005C5269">
          <w:rPr>
            <w:rStyle w:val="Hyperlink"/>
            <w:noProof/>
          </w:rPr>
          <w:t>3.3.2</w:t>
        </w:r>
        <w:r w:rsidR="002A6723" w:rsidRPr="00B06A10">
          <w:rPr>
            <w:rFonts w:cs="Times New Roman"/>
            <w:noProof/>
            <w:color w:val="auto"/>
            <w:sz w:val="22"/>
            <w:szCs w:val="22"/>
            <w:shd w:val="clear" w:color="auto" w:fill="auto"/>
            <w:lang w:val="en-US" w:eastAsia="en-US"/>
          </w:rPr>
          <w:tab/>
        </w:r>
        <w:r w:rsidR="002A6723" w:rsidRPr="005C5269">
          <w:rPr>
            <w:rStyle w:val="Hyperlink"/>
            <w:noProof/>
          </w:rPr>
          <w:t>Controller Layer</w:t>
        </w:r>
        <w:r w:rsidR="002A6723">
          <w:rPr>
            <w:noProof/>
            <w:webHidden/>
          </w:rPr>
          <w:tab/>
        </w:r>
        <w:r>
          <w:rPr>
            <w:noProof/>
            <w:webHidden/>
          </w:rPr>
          <w:fldChar w:fldCharType="begin"/>
        </w:r>
        <w:r w:rsidR="002A6723">
          <w:rPr>
            <w:noProof/>
            <w:webHidden/>
          </w:rPr>
          <w:instrText xml:space="preserve"> PAGEREF _Toc326167416 \h </w:instrText>
        </w:r>
      </w:ins>
      <w:r>
        <w:rPr>
          <w:noProof/>
          <w:webHidden/>
        </w:rPr>
      </w:r>
      <w:r>
        <w:rPr>
          <w:noProof/>
          <w:webHidden/>
        </w:rPr>
        <w:fldChar w:fldCharType="separate"/>
      </w:r>
      <w:ins w:id="95" w:author="manojk" w:date="2012-05-30T18:53:00Z">
        <w:r w:rsidR="002A6723">
          <w:rPr>
            <w:noProof/>
            <w:webHidden/>
          </w:rPr>
          <w:t>17</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96" w:author="manojk" w:date="2012-05-30T18:53:00Z"/>
          <w:rFonts w:cs="Times New Roman"/>
          <w:noProof/>
          <w:color w:val="auto"/>
          <w:sz w:val="22"/>
          <w:szCs w:val="22"/>
          <w:shd w:val="clear" w:color="auto" w:fill="auto"/>
          <w:lang w:val="en-US" w:eastAsia="en-US"/>
        </w:rPr>
      </w:pPr>
      <w:ins w:id="97" w:author="manojk" w:date="2012-05-30T18:53:00Z">
        <w:r w:rsidRPr="005C5269">
          <w:rPr>
            <w:rStyle w:val="Hyperlink"/>
            <w:noProof/>
          </w:rPr>
          <w:fldChar w:fldCharType="begin"/>
        </w:r>
        <w:r w:rsidR="002A6723">
          <w:rPr>
            <w:noProof/>
          </w:rPr>
          <w:instrText>HYPERLINK \l "_Toc326167418"</w:instrText>
        </w:r>
        <w:r w:rsidRPr="005C5269">
          <w:rPr>
            <w:rStyle w:val="Hyperlink"/>
            <w:noProof/>
          </w:rPr>
          <w:fldChar w:fldCharType="separate"/>
        </w:r>
        <w:r w:rsidR="002A6723" w:rsidRPr="005C5269">
          <w:rPr>
            <w:rStyle w:val="Hyperlink"/>
            <w:noProof/>
          </w:rPr>
          <w:t>3.3.3</w:t>
        </w:r>
        <w:r w:rsidR="002A6723" w:rsidRPr="00B06A10">
          <w:rPr>
            <w:rFonts w:cs="Times New Roman"/>
            <w:noProof/>
            <w:color w:val="auto"/>
            <w:sz w:val="22"/>
            <w:szCs w:val="22"/>
            <w:shd w:val="clear" w:color="auto" w:fill="auto"/>
            <w:lang w:val="en-US" w:eastAsia="en-US"/>
          </w:rPr>
          <w:tab/>
        </w:r>
        <w:r w:rsidR="002A6723" w:rsidRPr="005C5269">
          <w:rPr>
            <w:rStyle w:val="Hyperlink"/>
            <w:noProof/>
          </w:rPr>
          <w:t>View Layer/GXT</w:t>
        </w:r>
        <w:r w:rsidR="002A6723">
          <w:rPr>
            <w:noProof/>
            <w:webHidden/>
          </w:rPr>
          <w:tab/>
        </w:r>
        <w:r>
          <w:rPr>
            <w:noProof/>
            <w:webHidden/>
          </w:rPr>
          <w:fldChar w:fldCharType="begin"/>
        </w:r>
        <w:r w:rsidR="002A6723">
          <w:rPr>
            <w:noProof/>
            <w:webHidden/>
          </w:rPr>
          <w:instrText xml:space="preserve"> PAGEREF _Toc326167418 \h </w:instrText>
        </w:r>
      </w:ins>
      <w:r>
        <w:rPr>
          <w:noProof/>
          <w:webHidden/>
        </w:rPr>
      </w:r>
      <w:r>
        <w:rPr>
          <w:noProof/>
          <w:webHidden/>
        </w:rPr>
        <w:fldChar w:fldCharType="separate"/>
      </w:r>
      <w:ins w:id="98" w:author="manojk" w:date="2012-05-30T18:53:00Z">
        <w:r w:rsidR="002A6723">
          <w:rPr>
            <w:noProof/>
            <w:webHidden/>
          </w:rPr>
          <w:t>17</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99" w:author="manojk" w:date="2012-05-30T18:53:00Z"/>
          <w:rFonts w:cs="Times New Roman"/>
          <w:noProof/>
          <w:color w:val="auto"/>
          <w:sz w:val="22"/>
          <w:szCs w:val="22"/>
          <w:shd w:val="clear" w:color="auto" w:fill="auto"/>
          <w:lang w:val="en-US" w:eastAsia="en-US"/>
        </w:rPr>
      </w:pPr>
      <w:ins w:id="100" w:author="manojk" w:date="2012-05-30T18:53:00Z">
        <w:r w:rsidRPr="005C5269">
          <w:rPr>
            <w:rStyle w:val="Hyperlink"/>
            <w:noProof/>
          </w:rPr>
          <w:fldChar w:fldCharType="begin"/>
        </w:r>
        <w:r w:rsidR="002A6723">
          <w:rPr>
            <w:noProof/>
          </w:rPr>
          <w:instrText>HYPERLINK \l "_Toc326167419"</w:instrText>
        </w:r>
        <w:r w:rsidRPr="005C5269">
          <w:rPr>
            <w:rStyle w:val="Hyperlink"/>
            <w:noProof/>
          </w:rPr>
          <w:fldChar w:fldCharType="separate"/>
        </w:r>
        <w:r w:rsidR="002A6723" w:rsidRPr="005C5269">
          <w:rPr>
            <w:rStyle w:val="Hyperlink"/>
            <w:noProof/>
          </w:rPr>
          <w:t>3.3.4</w:t>
        </w:r>
        <w:r w:rsidR="002A6723" w:rsidRPr="00B06A10">
          <w:rPr>
            <w:rFonts w:cs="Times New Roman"/>
            <w:noProof/>
            <w:color w:val="auto"/>
            <w:sz w:val="22"/>
            <w:szCs w:val="22"/>
            <w:shd w:val="clear" w:color="auto" w:fill="auto"/>
            <w:lang w:val="en-US" w:eastAsia="en-US"/>
          </w:rPr>
          <w:tab/>
        </w:r>
        <w:r w:rsidR="002A6723" w:rsidRPr="005C5269">
          <w:rPr>
            <w:rStyle w:val="Hyperlink"/>
            <w:noProof/>
          </w:rPr>
          <w:t>Data caching layer</w:t>
        </w:r>
        <w:r w:rsidR="002A6723">
          <w:rPr>
            <w:noProof/>
            <w:webHidden/>
          </w:rPr>
          <w:tab/>
        </w:r>
        <w:r>
          <w:rPr>
            <w:noProof/>
            <w:webHidden/>
          </w:rPr>
          <w:fldChar w:fldCharType="begin"/>
        </w:r>
        <w:r w:rsidR="002A6723">
          <w:rPr>
            <w:noProof/>
            <w:webHidden/>
          </w:rPr>
          <w:instrText xml:space="preserve"> PAGEREF _Toc326167419 \h </w:instrText>
        </w:r>
      </w:ins>
      <w:r>
        <w:rPr>
          <w:noProof/>
          <w:webHidden/>
        </w:rPr>
      </w:r>
      <w:r>
        <w:rPr>
          <w:noProof/>
          <w:webHidden/>
        </w:rPr>
        <w:fldChar w:fldCharType="separate"/>
      </w:r>
      <w:ins w:id="101" w:author="manojk" w:date="2012-05-30T18:53:00Z">
        <w:r w:rsidR="002A6723">
          <w:rPr>
            <w:noProof/>
            <w:webHidden/>
          </w:rPr>
          <w:t>17</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02" w:author="manojk" w:date="2012-05-30T18:53:00Z"/>
          <w:rFonts w:cs="Times New Roman"/>
          <w:noProof/>
          <w:color w:val="auto"/>
          <w:sz w:val="22"/>
          <w:szCs w:val="22"/>
          <w:shd w:val="clear" w:color="auto" w:fill="auto"/>
          <w:lang w:val="en-US" w:eastAsia="en-US"/>
        </w:rPr>
      </w:pPr>
      <w:ins w:id="103" w:author="manojk" w:date="2012-05-30T18:53:00Z">
        <w:r w:rsidRPr="005C5269">
          <w:rPr>
            <w:rStyle w:val="Hyperlink"/>
            <w:noProof/>
          </w:rPr>
          <w:fldChar w:fldCharType="begin"/>
        </w:r>
        <w:r w:rsidR="002A6723">
          <w:rPr>
            <w:noProof/>
          </w:rPr>
          <w:instrText>HYPERLINK \l "_Toc326167420"</w:instrText>
        </w:r>
        <w:r w:rsidRPr="005C5269">
          <w:rPr>
            <w:rStyle w:val="Hyperlink"/>
            <w:noProof/>
          </w:rPr>
          <w:fldChar w:fldCharType="separate"/>
        </w:r>
        <w:r w:rsidR="002A6723" w:rsidRPr="005C5269">
          <w:rPr>
            <w:rStyle w:val="Hyperlink"/>
            <w:noProof/>
          </w:rPr>
          <w:t>3.4</w:t>
        </w:r>
        <w:r w:rsidR="002A6723" w:rsidRPr="00B06A10">
          <w:rPr>
            <w:rFonts w:cs="Times New Roman"/>
            <w:noProof/>
            <w:color w:val="auto"/>
            <w:sz w:val="22"/>
            <w:szCs w:val="22"/>
            <w:shd w:val="clear" w:color="auto" w:fill="auto"/>
            <w:lang w:val="en-US" w:eastAsia="en-US"/>
          </w:rPr>
          <w:tab/>
        </w:r>
        <w:r w:rsidR="002A6723" w:rsidRPr="005C5269">
          <w:rPr>
            <w:rStyle w:val="Hyperlink"/>
            <w:noProof/>
          </w:rPr>
          <w:t>Framework Package Structure</w:t>
        </w:r>
        <w:r w:rsidR="002A6723">
          <w:rPr>
            <w:noProof/>
            <w:webHidden/>
          </w:rPr>
          <w:tab/>
        </w:r>
        <w:r>
          <w:rPr>
            <w:noProof/>
            <w:webHidden/>
          </w:rPr>
          <w:fldChar w:fldCharType="begin"/>
        </w:r>
        <w:r w:rsidR="002A6723">
          <w:rPr>
            <w:noProof/>
            <w:webHidden/>
          </w:rPr>
          <w:instrText xml:space="preserve"> PAGEREF _Toc326167420 \h </w:instrText>
        </w:r>
      </w:ins>
      <w:r>
        <w:rPr>
          <w:noProof/>
          <w:webHidden/>
        </w:rPr>
      </w:r>
      <w:r>
        <w:rPr>
          <w:noProof/>
          <w:webHidden/>
        </w:rPr>
        <w:fldChar w:fldCharType="separate"/>
      </w:r>
      <w:ins w:id="104" w:author="manojk" w:date="2012-05-30T18:53:00Z">
        <w:r w:rsidR="002A6723">
          <w:rPr>
            <w:noProof/>
            <w:webHidden/>
          </w:rPr>
          <w:t>18</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05" w:author="manojk" w:date="2012-05-30T18:53:00Z"/>
          <w:rFonts w:cs="Times New Roman"/>
          <w:noProof/>
          <w:color w:val="auto"/>
          <w:sz w:val="22"/>
          <w:szCs w:val="22"/>
          <w:shd w:val="clear" w:color="auto" w:fill="auto"/>
          <w:lang w:val="en-US" w:eastAsia="en-US"/>
        </w:rPr>
      </w:pPr>
      <w:ins w:id="106" w:author="manojk" w:date="2012-05-30T18:53:00Z">
        <w:r w:rsidRPr="005C5269">
          <w:rPr>
            <w:rStyle w:val="Hyperlink"/>
            <w:noProof/>
          </w:rPr>
          <w:fldChar w:fldCharType="begin"/>
        </w:r>
        <w:r w:rsidR="002A6723">
          <w:rPr>
            <w:noProof/>
          </w:rPr>
          <w:instrText>HYPERLINK \l "_Toc326167421"</w:instrText>
        </w:r>
        <w:r w:rsidRPr="005C5269">
          <w:rPr>
            <w:rStyle w:val="Hyperlink"/>
            <w:noProof/>
          </w:rPr>
          <w:fldChar w:fldCharType="separate"/>
        </w:r>
        <w:r w:rsidR="002A6723" w:rsidRPr="005C5269">
          <w:rPr>
            <w:rStyle w:val="Hyperlink"/>
            <w:noProof/>
          </w:rPr>
          <w:t>3.4.1</w:t>
        </w:r>
        <w:r w:rsidR="002A6723" w:rsidRPr="00B06A10">
          <w:rPr>
            <w:rFonts w:cs="Times New Roman"/>
            <w:noProof/>
            <w:color w:val="auto"/>
            <w:sz w:val="22"/>
            <w:szCs w:val="22"/>
            <w:shd w:val="clear" w:color="auto" w:fill="auto"/>
            <w:lang w:val="en-US" w:eastAsia="en-US"/>
          </w:rPr>
          <w:tab/>
        </w:r>
        <w:r w:rsidR="002A6723" w:rsidRPr="005C5269">
          <w:rPr>
            <w:rStyle w:val="Hyperlink"/>
            <w:noProof/>
          </w:rPr>
          <w:t>Package component summary</w:t>
        </w:r>
        <w:r w:rsidR="002A6723">
          <w:rPr>
            <w:noProof/>
            <w:webHidden/>
          </w:rPr>
          <w:tab/>
        </w:r>
        <w:r>
          <w:rPr>
            <w:noProof/>
            <w:webHidden/>
          </w:rPr>
          <w:fldChar w:fldCharType="begin"/>
        </w:r>
        <w:r w:rsidR="002A6723">
          <w:rPr>
            <w:noProof/>
            <w:webHidden/>
          </w:rPr>
          <w:instrText xml:space="preserve"> PAGEREF _Toc326167421 \h </w:instrText>
        </w:r>
      </w:ins>
      <w:r>
        <w:rPr>
          <w:noProof/>
          <w:webHidden/>
        </w:rPr>
      </w:r>
      <w:r>
        <w:rPr>
          <w:noProof/>
          <w:webHidden/>
        </w:rPr>
        <w:fldChar w:fldCharType="separate"/>
      </w:r>
      <w:ins w:id="107" w:author="manojk" w:date="2012-05-30T18:53:00Z">
        <w:r w:rsidR="002A6723">
          <w:rPr>
            <w:noProof/>
            <w:webHidden/>
          </w:rPr>
          <w:t>18</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08" w:author="manojk" w:date="2012-05-30T18:53:00Z"/>
          <w:rFonts w:cs="Times New Roman"/>
          <w:noProof/>
          <w:color w:val="auto"/>
          <w:sz w:val="22"/>
          <w:szCs w:val="22"/>
          <w:shd w:val="clear" w:color="auto" w:fill="auto"/>
          <w:lang w:val="en-US" w:eastAsia="en-US"/>
        </w:rPr>
      </w:pPr>
      <w:ins w:id="109" w:author="manojk" w:date="2012-05-30T18:53:00Z">
        <w:r w:rsidRPr="005C5269">
          <w:rPr>
            <w:rStyle w:val="Hyperlink"/>
            <w:noProof/>
          </w:rPr>
          <w:fldChar w:fldCharType="begin"/>
        </w:r>
        <w:r w:rsidR="002A6723">
          <w:rPr>
            <w:noProof/>
          </w:rPr>
          <w:instrText>HYPERLINK \l "_Toc326167422"</w:instrText>
        </w:r>
        <w:r w:rsidRPr="005C5269">
          <w:rPr>
            <w:rStyle w:val="Hyperlink"/>
            <w:noProof/>
          </w:rPr>
          <w:fldChar w:fldCharType="separate"/>
        </w:r>
        <w:r w:rsidR="002A6723" w:rsidRPr="005C5269">
          <w:rPr>
            <w:rStyle w:val="Hyperlink"/>
            <w:noProof/>
          </w:rPr>
          <w:t>3.4.2</w:t>
        </w:r>
        <w:r w:rsidR="002A6723" w:rsidRPr="00B06A10">
          <w:rPr>
            <w:rFonts w:cs="Times New Roman"/>
            <w:noProof/>
            <w:color w:val="auto"/>
            <w:sz w:val="22"/>
            <w:szCs w:val="22"/>
            <w:shd w:val="clear" w:color="auto" w:fill="auto"/>
            <w:lang w:val="en-US" w:eastAsia="en-US"/>
          </w:rPr>
          <w:tab/>
        </w:r>
        <w:r w:rsidR="002A6723" w:rsidRPr="005C5269">
          <w:rPr>
            <w:rStyle w:val="Hyperlink"/>
            <w:noProof/>
          </w:rPr>
          <w:t>Package component description</w:t>
        </w:r>
        <w:r w:rsidR="002A6723">
          <w:rPr>
            <w:noProof/>
            <w:webHidden/>
          </w:rPr>
          <w:tab/>
        </w:r>
        <w:r>
          <w:rPr>
            <w:noProof/>
            <w:webHidden/>
          </w:rPr>
          <w:fldChar w:fldCharType="begin"/>
        </w:r>
        <w:r w:rsidR="002A6723">
          <w:rPr>
            <w:noProof/>
            <w:webHidden/>
          </w:rPr>
          <w:instrText xml:space="preserve"> PAGEREF _Toc326167422 \h </w:instrText>
        </w:r>
      </w:ins>
      <w:r>
        <w:rPr>
          <w:noProof/>
          <w:webHidden/>
        </w:rPr>
      </w:r>
      <w:r>
        <w:rPr>
          <w:noProof/>
          <w:webHidden/>
        </w:rPr>
        <w:fldChar w:fldCharType="separate"/>
      </w:r>
      <w:ins w:id="110" w:author="manojk" w:date="2012-05-30T18:53:00Z">
        <w:r w:rsidR="002A6723">
          <w:rPr>
            <w:noProof/>
            <w:webHidden/>
          </w:rPr>
          <w:t>19</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11" w:author="manojk" w:date="2012-05-30T18:53:00Z"/>
          <w:rFonts w:cs="Times New Roman"/>
          <w:noProof/>
          <w:color w:val="auto"/>
          <w:sz w:val="22"/>
          <w:szCs w:val="22"/>
          <w:shd w:val="clear" w:color="auto" w:fill="auto"/>
          <w:lang w:val="en-US" w:eastAsia="en-US"/>
        </w:rPr>
      </w:pPr>
      <w:ins w:id="112" w:author="manojk" w:date="2012-05-30T18:53:00Z">
        <w:r w:rsidRPr="005C5269">
          <w:rPr>
            <w:rStyle w:val="Hyperlink"/>
            <w:noProof/>
          </w:rPr>
          <w:fldChar w:fldCharType="begin"/>
        </w:r>
        <w:r w:rsidR="002A6723">
          <w:rPr>
            <w:noProof/>
          </w:rPr>
          <w:instrText>HYPERLINK \l "_Toc326167423"</w:instrText>
        </w:r>
        <w:r w:rsidRPr="005C5269">
          <w:rPr>
            <w:rStyle w:val="Hyperlink"/>
            <w:noProof/>
          </w:rPr>
          <w:fldChar w:fldCharType="separate"/>
        </w:r>
        <w:r w:rsidR="002A6723" w:rsidRPr="005C5269">
          <w:rPr>
            <w:rStyle w:val="Hyperlink"/>
            <w:noProof/>
          </w:rPr>
          <w:t>3.4.3</w:t>
        </w:r>
        <w:r w:rsidR="002A6723" w:rsidRPr="00B06A10">
          <w:rPr>
            <w:rFonts w:cs="Times New Roman"/>
            <w:noProof/>
            <w:color w:val="auto"/>
            <w:sz w:val="22"/>
            <w:szCs w:val="22"/>
            <w:shd w:val="clear" w:color="auto" w:fill="auto"/>
            <w:lang w:val="en-US" w:eastAsia="en-US"/>
          </w:rPr>
          <w:tab/>
        </w:r>
        <w:r w:rsidR="002A6723" w:rsidRPr="005C5269">
          <w:rPr>
            <w:rStyle w:val="Hyperlink"/>
            <w:noProof/>
          </w:rPr>
          <w:t>Configuration files structure</w:t>
        </w:r>
        <w:r w:rsidR="002A6723">
          <w:rPr>
            <w:noProof/>
            <w:webHidden/>
          </w:rPr>
          <w:tab/>
        </w:r>
        <w:r>
          <w:rPr>
            <w:noProof/>
            <w:webHidden/>
          </w:rPr>
          <w:fldChar w:fldCharType="begin"/>
        </w:r>
        <w:r w:rsidR="002A6723">
          <w:rPr>
            <w:noProof/>
            <w:webHidden/>
          </w:rPr>
          <w:instrText xml:space="preserve"> PAGEREF _Toc326167423 \h </w:instrText>
        </w:r>
      </w:ins>
      <w:r>
        <w:rPr>
          <w:noProof/>
          <w:webHidden/>
        </w:rPr>
      </w:r>
      <w:r>
        <w:rPr>
          <w:noProof/>
          <w:webHidden/>
        </w:rPr>
        <w:fldChar w:fldCharType="separate"/>
      </w:r>
      <w:ins w:id="113" w:author="manojk" w:date="2012-05-30T18:53:00Z">
        <w:r w:rsidR="002A6723">
          <w:rPr>
            <w:noProof/>
            <w:webHidden/>
          </w:rPr>
          <w:t>19</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14" w:author="manojk" w:date="2012-05-30T18:53:00Z"/>
          <w:rFonts w:cs="Times New Roman"/>
          <w:noProof/>
          <w:color w:val="auto"/>
          <w:sz w:val="22"/>
          <w:szCs w:val="22"/>
          <w:shd w:val="clear" w:color="auto" w:fill="auto"/>
          <w:lang w:val="en-US" w:eastAsia="en-US"/>
        </w:rPr>
      </w:pPr>
      <w:ins w:id="115" w:author="manojk" w:date="2012-05-30T18:53:00Z">
        <w:r w:rsidRPr="005C5269">
          <w:rPr>
            <w:rStyle w:val="Hyperlink"/>
            <w:noProof/>
          </w:rPr>
          <w:fldChar w:fldCharType="begin"/>
        </w:r>
        <w:r w:rsidR="002A6723">
          <w:rPr>
            <w:noProof/>
          </w:rPr>
          <w:instrText>HYPERLINK \l "_Toc326167455"</w:instrText>
        </w:r>
        <w:r w:rsidRPr="005C5269">
          <w:rPr>
            <w:rStyle w:val="Hyperlink"/>
            <w:noProof/>
          </w:rPr>
          <w:fldChar w:fldCharType="separate"/>
        </w:r>
        <w:r w:rsidR="002A6723" w:rsidRPr="005C5269">
          <w:rPr>
            <w:rStyle w:val="Hyperlink"/>
            <w:noProof/>
          </w:rPr>
          <w:t>3.5</w:t>
        </w:r>
        <w:r w:rsidR="002A6723" w:rsidRPr="00B06A10">
          <w:rPr>
            <w:rFonts w:cs="Times New Roman"/>
            <w:noProof/>
            <w:color w:val="auto"/>
            <w:sz w:val="22"/>
            <w:szCs w:val="22"/>
            <w:shd w:val="clear" w:color="auto" w:fill="auto"/>
            <w:lang w:val="en-US" w:eastAsia="en-US"/>
          </w:rPr>
          <w:tab/>
        </w:r>
        <w:r w:rsidR="002A6723" w:rsidRPr="005C5269">
          <w:rPr>
            <w:rStyle w:val="Hyperlink"/>
            <w:noProof/>
          </w:rPr>
          <w:t>Authentication and Authorization</w:t>
        </w:r>
        <w:r w:rsidR="002A6723">
          <w:rPr>
            <w:noProof/>
            <w:webHidden/>
          </w:rPr>
          <w:tab/>
        </w:r>
        <w:r>
          <w:rPr>
            <w:noProof/>
            <w:webHidden/>
          </w:rPr>
          <w:fldChar w:fldCharType="begin"/>
        </w:r>
        <w:r w:rsidR="002A6723">
          <w:rPr>
            <w:noProof/>
            <w:webHidden/>
          </w:rPr>
          <w:instrText xml:space="preserve"> PAGEREF _Toc326167455 \h </w:instrText>
        </w:r>
      </w:ins>
      <w:r>
        <w:rPr>
          <w:noProof/>
          <w:webHidden/>
        </w:rPr>
      </w:r>
      <w:r>
        <w:rPr>
          <w:noProof/>
          <w:webHidden/>
        </w:rPr>
        <w:fldChar w:fldCharType="separate"/>
      </w:r>
      <w:ins w:id="116" w:author="manojk" w:date="2012-05-30T18:53:00Z">
        <w:r w:rsidR="002A6723">
          <w:rPr>
            <w:noProof/>
            <w:webHidden/>
          </w:rPr>
          <w:t>19</w:t>
        </w:r>
        <w:r>
          <w:rPr>
            <w:noProof/>
            <w:webHidden/>
          </w:rPr>
          <w:fldChar w:fldCharType="end"/>
        </w:r>
        <w:r w:rsidRPr="005C5269">
          <w:rPr>
            <w:rStyle w:val="Hyperlink"/>
            <w:noProof/>
          </w:rPr>
          <w:fldChar w:fldCharType="end"/>
        </w:r>
      </w:ins>
    </w:p>
    <w:p w:rsidR="002A6723" w:rsidRPr="00B06A10" w:rsidRDefault="00DF6216">
      <w:pPr>
        <w:pStyle w:val="TOC3"/>
        <w:tabs>
          <w:tab w:val="left" w:pos="720"/>
          <w:tab w:val="right" w:leader="dot" w:pos="9017"/>
        </w:tabs>
        <w:rPr>
          <w:ins w:id="117" w:author="manojk" w:date="2012-05-30T18:53:00Z"/>
          <w:rFonts w:cs="Times New Roman"/>
          <w:noProof/>
          <w:color w:val="auto"/>
          <w:sz w:val="22"/>
          <w:szCs w:val="22"/>
          <w:shd w:val="clear" w:color="auto" w:fill="auto"/>
          <w:lang w:val="en-US" w:eastAsia="en-US"/>
        </w:rPr>
      </w:pPr>
      <w:ins w:id="118" w:author="manojk" w:date="2012-05-30T18:53:00Z">
        <w:r w:rsidRPr="005C5269">
          <w:rPr>
            <w:rStyle w:val="Hyperlink"/>
            <w:noProof/>
          </w:rPr>
          <w:fldChar w:fldCharType="begin"/>
        </w:r>
        <w:r w:rsidR="002A6723">
          <w:rPr>
            <w:noProof/>
          </w:rPr>
          <w:instrText>HYPERLINK \l "_Toc326167460"</w:instrText>
        </w:r>
        <w:r w:rsidRPr="005C5269">
          <w:rPr>
            <w:rStyle w:val="Hyperlink"/>
            <w:noProof/>
          </w:rPr>
          <w:fldChar w:fldCharType="separate"/>
        </w:r>
        <w:r w:rsidR="002A6723" w:rsidRPr="00B06A10">
          <w:rPr>
            <w:rFonts w:cs="Times New Roman"/>
            <w:noProof/>
            <w:color w:val="auto"/>
            <w:sz w:val="22"/>
            <w:szCs w:val="22"/>
            <w:shd w:val="clear" w:color="auto" w:fill="auto"/>
            <w:lang w:val="en-US" w:eastAsia="en-US"/>
          </w:rPr>
          <w:tab/>
        </w:r>
        <w:r w:rsidR="002A6723" w:rsidRPr="005C5269">
          <w:rPr>
            <w:rStyle w:val="Hyperlink"/>
            <w:noProof/>
          </w:rPr>
          <w:t>User Management</w:t>
        </w:r>
        <w:r w:rsidR="002A6723">
          <w:rPr>
            <w:noProof/>
            <w:webHidden/>
          </w:rPr>
          <w:tab/>
        </w:r>
        <w:r>
          <w:rPr>
            <w:noProof/>
            <w:webHidden/>
          </w:rPr>
          <w:fldChar w:fldCharType="begin"/>
        </w:r>
        <w:r w:rsidR="002A6723">
          <w:rPr>
            <w:noProof/>
            <w:webHidden/>
          </w:rPr>
          <w:instrText xml:space="preserve"> PAGEREF _Toc326167460 \h </w:instrText>
        </w:r>
      </w:ins>
      <w:r>
        <w:rPr>
          <w:noProof/>
          <w:webHidden/>
        </w:rPr>
      </w:r>
      <w:r>
        <w:rPr>
          <w:noProof/>
          <w:webHidden/>
        </w:rPr>
        <w:fldChar w:fldCharType="separate"/>
      </w:r>
      <w:ins w:id="119" w:author="manojk" w:date="2012-05-30T18:53:00Z">
        <w:r w:rsidR="002A6723">
          <w:rPr>
            <w:noProof/>
            <w:webHidden/>
          </w:rPr>
          <w:t>21</w:t>
        </w:r>
        <w:r>
          <w:rPr>
            <w:noProof/>
            <w:webHidden/>
          </w:rPr>
          <w:fldChar w:fldCharType="end"/>
        </w:r>
        <w:r w:rsidRPr="005C5269">
          <w:rPr>
            <w:rStyle w:val="Hyperlink"/>
            <w:noProof/>
          </w:rPr>
          <w:fldChar w:fldCharType="end"/>
        </w:r>
      </w:ins>
    </w:p>
    <w:p w:rsidR="002A6723" w:rsidRPr="00B06A10" w:rsidRDefault="00DF6216">
      <w:pPr>
        <w:pStyle w:val="TOC3"/>
        <w:tabs>
          <w:tab w:val="right" w:leader="dot" w:pos="9017"/>
        </w:tabs>
        <w:rPr>
          <w:ins w:id="120" w:author="manojk" w:date="2012-05-30T18:53:00Z"/>
          <w:rFonts w:cs="Times New Roman"/>
          <w:noProof/>
          <w:color w:val="auto"/>
          <w:sz w:val="22"/>
          <w:szCs w:val="22"/>
          <w:shd w:val="clear" w:color="auto" w:fill="auto"/>
          <w:lang w:val="en-US" w:eastAsia="en-US"/>
        </w:rPr>
      </w:pPr>
      <w:ins w:id="121" w:author="manojk" w:date="2012-05-30T18:53:00Z">
        <w:r w:rsidRPr="005C5269">
          <w:rPr>
            <w:rStyle w:val="Hyperlink"/>
            <w:noProof/>
          </w:rPr>
          <w:fldChar w:fldCharType="begin"/>
        </w:r>
        <w:r w:rsidR="002A6723">
          <w:rPr>
            <w:noProof/>
          </w:rPr>
          <w:instrText>HYPERLINK \l "_Toc326167462"</w:instrText>
        </w:r>
        <w:r w:rsidRPr="005C5269">
          <w:rPr>
            <w:rStyle w:val="Hyperlink"/>
            <w:noProof/>
          </w:rPr>
          <w:fldChar w:fldCharType="separate"/>
        </w:r>
        <w:r w:rsidR="002A6723" w:rsidRPr="005C5269">
          <w:rPr>
            <w:rStyle w:val="Hyperlink"/>
            <w:noProof/>
          </w:rPr>
          <w:t>3.5.1</w:t>
        </w:r>
        <w:r w:rsidR="002A6723">
          <w:rPr>
            <w:noProof/>
            <w:webHidden/>
          </w:rPr>
          <w:tab/>
        </w:r>
        <w:r>
          <w:rPr>
            <w:noProof/>
            <w:webHidden/>
          </w:rPr>
          <w:fldChar w:fldCharType="begin"/>
        </w:r>
        <w:r w:rsidR="002A6723">
          <w:rPr>
            <w:noProof/>
            <w:webHidden/>
          </w:rPr>
          <w:instrText xml:space="preserve"> PAGEREF _Toc326167462 \h </w:instrText>
        </w:r>
      </w:ins>
      <w:r>
        <w:rPr>
          <w:noProof/>
          <w:webHidden/>
        </w:rPr>
      </w:r>
      <w:r>
        <w:rPr>
          <w:noProof/>
          <w:webHidden/>
        </w:rPr>
        <w:fldChar w:fldCharType="separate"/>
      </w:r>
      <w:ins w:id="122" w:author="manojk" w:date="2012-05-30T18:53:00Z">
        <w:r w:rsidR="002A6723">
          <w:rPr>
            <w:noProof/>
            <w:webHidden/>
          </w:rPr>
          <w:t>21</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23" w:author="manojk" w:date="2012-05-30T18:53:00Z"/>
          <w:rFonts w:cs="Times New Roman"/>
          <w:noProof/>
          <w:color w:val="auto"/>
          <w:sz w:val="22"/>
          <w:szCs w:val="22"/>
          <w:shd w:val="clear" w:color="auto" w:fill="auto"/>
          <w:lang w:val="en-US" w:eastAsia="en-US"/>
        </w:rPr>
      </w:pPr>
      <w:ins w:id="124" w:author="manojk" w:date="2012-05-30T18:53:00Z">
        <w:r w:rsidRPr="005C5269">
          <w:rPr>
            <w:rStyle w:val="Hyperlink"/>
            <w:noProof/>
          </w:rPr>
          <w:fldChar w:fldCharType="begin"/>
        </w:r>
        <w:r w:rsidR="002A6723">
          <w:rPr>
            <w:noProof/>
          </w:rPr>
          <w:instrText>HYPERLINK \l "_Toc326167464"</w:instrText>
        </w:r>
        <w:r w:rsidRPr="005C5269">
          <w:rPr>
            <w:rStyle w:val="Hyperlink"/>
            <w:noProof/>
          </w:rPr>
          <w:fldChar w:fldCharType="separate"/>
        </w:r>
        <w:r w:rsidR="002A6723" w:rsidRPr="005C5269">
          <w:rPr>
            <w:rStyle w:val="Hyperlink"/>
            <w:noProof/>
          </w:rPr>
          <w:t>3.5.2</w:t>
        </w:r>
        <w:r w:rsidR="002A6723" w:rsidRPr="00B06A10">
          <w:rPr>
            <w:rFonts w:cs="Times New Roman"/>
            <w:noProof/>
            <w:color w:val="auto"/>
            <w:sz w:val="22"/>
            <w:szCs w:val="22"/>
            <w:shd w:val="clear" w:color="auto" w:fill="auto"/>
            <w:lang w:val="en-US" w:eastAsia="en-US"/>
          </w:rPr>
          <w:tab/>
        </w:r>
        <w:r w:rsidR="002A6723" w:rsidRPr="005C5269">
          <w:rPr>
            <w:rStyle w:val="Hyperlink"/>
            <w:noProof/>
          </w:rPr>
          <w:t>Role Management</w:t>
        </w:r>
        <w:r w:rsidR="002A6723">
          <w:rPr>
            <w:noProof/>
            <w:webHidden/>
          </w:rPr>
          <w:tab/>
        </w:r>
        <w:r>
          <w:rPr>
            <w:noProof/>
            <w:webHidden/>
          </w:rPr>
          <w:fldChar w:fldCharType="begin"/>
        </w:r>
        <w:r w:rsidR="002A6723">
          <w:rPr>
            <w:noProof/>
            <w:webHidden/>
          </w:rPr>
          <w:instrText xml:space="preserve"> PAGEREF _Toc326167464 \h </w:instrText>
        </w:r>
      </w:ins>
      <w:r>
        <w:rPr>
          <w:noProof/>
          <w:webHidden/>
        </w:rPr>
      </w:r>
      <w:r>
        <w:rPr>
          <w:noProof/>
          <w:webHidden/>
        </w:rPr>
        <w:fldChar w:fldCharType="separate"/>
      </w:r>
      <w:ins w:id="125" w:author="manojk" w:date="2012-05-30T18:53:00Z">
        <w:r w:rsidR="002A6723">
          <w:rPr>
            <w:noProof/>
            <w:webHidden/>
          </w:rPr>
          <w:t>21</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26" w:author="manojk" w:date="2012-05-30T18:53:00Z"/>
          <w:rFonts w:cs="Times New Roman"/>
          <w:noProof/>
          <w:color w:val="auto"/>
          <w:sz w:val="22"/>
          <w:szCs w:val="22"/>
          <w:shd w:val="clear" w:color="auto" w:fill="auto"/>
          <w:lang w:val="en-US" w:eastAsia="en-US"/>
        </w:rPr>
      </w:pPr>
      <w:ins w:id="127" w:author="manojk" w:date="2012-05-30T18:53:00Z">
        <w:r w:rsidRPr="005C5269">
          <w:rPr>
            <w:rStyle w:val="Hyperlink"/>
            <w:noProof/>
          </w:rPr>
          <w:fldChar w:fldCharType="begin"/>
        </w:r>
        <w:r w:rsidR="002A6723">
          <w:rPr>
            <w:noProof/>
          </w:rPr>
          <w:instrText>HYPERLINK \l "_Toc326167468"</w:instrText>
        </w:r>
        <w:r w:rsidRPr="005C5269">
          <w:rPr>
            <w:rStyle w:val="Hyperlink"/>
            <w:noProof/>
          </w:rPr>
          <w:fldChar w:fldCharType="separate"/>
        </w:r>
        <w:r w:rsidR="002A6723" w:rsidRPr="005C5269">
          <w:rPr>
            <w:rStyle w:val="Hyperlink"/>
            <w:noProof/>
          </w:rPr>
          <w:t>3.5.3</w:t>
        </w:r>
        <w:r w:rsidR="002A6723" w:rsidRPr="00B06A10">
          <w:rPr>
            <w:rFonts w:cs="Times New Roman"/>
            <w:noProof/>
            <w:color w:val="auto"/>
            <w:sz w:val="22"/>
            <w:szCs w:val="22"/>
            <w:shd w:val="clear" w:color="auto" w:fill="auto"/>
            <w:lang w:val="en-US" w:eastAsia="en-US"/>
          </w:rPr>
          <w:tab/>
        </w:r>
        <w:r w:rsidR="002A6723" w:rsidRPr="005C5269">
          <w:rPr>
            <w:rStyle w:val="Hyperlink"/>
            <w:noProof/>
          </w:rPr>
          <w:t>Authentication</w:t>
        </w:r>
        <w:r w:rsidR="002A6723">
          <w:rPr>
            <w:noProof/>
            <w:webHidden/>
          </w:rPr>
          <w:tab/>
        </w:r>
        <w:r>
          <w:rPr>
            <w:noProof/>
            <w:webHidden/>
          </w:rPr>
          <w:fldChar w:fldCharType="begin"/>
        </w:r>
        <w:r w:rsidR="002A6723">
          <w:rPr>
            <w:noProof/>
            <w:webHidden/>
          </w:rPr>
          <w:instrText xml:space="preserve"> PAGEREF _Toc326167468 \h </w:instrText>
        </w:r>
      </w:ins>
      <w:r>
        <w:rPr>
          <w:noProof/>
          <w:webHidden/>
        </w:rPr>
      </w:r>
      <w:r>
        <w:rPr>
          <w:noProof/>
          <w:webHidden/>
        </w:rPr>
        <w:fldChar w:fldCharType="separate"/>
      </w:r>
      <w:ins w:id="128" w:author="manojk" w:date="2012-05-30T18:53:00Z">
        <w:r w:rsidR="002A6723">
          <w:rPr>
            <w:noProof/>
            <w:webHidden/>
          </w:rPr>
          <w:t>21</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29" w:author="manojk" w:date="2012-05-30T18:53:00Z"/>
          <w:rFonts w:cs="Times New Roman"/>
          <w:noProof/>
          <w:color w:val="auto"/>
          <w:sz w:val="22"/>
          <w:szCs w:val="22"/>
          <w:shd w:val="clear" w:color="auto" w:fill="auto"/>
          <w:lang w:val="en-US" w:eastAsia="en-US"/>
        </w:rPr>
      </w:pPr>
      <w:ins w:id="130" w:author="manojk" w:date="2012-05-30T18:53:00Z">
        <w:r w:rsidRPr="005C5269">
          <w:rPr>
            <w:rStyle w:val="Hyperlink"/>
            <w:noProof/>
          </w:rPr>
          <w:fldChar w:fldCharType="begin"/>
        </w:r>
        <w:r w:rsidR="002A6723">
          <w:rPr>
            <w:noProof/>
          </w:rPr>
          <w:instrText>HYPERLINK \l "_Toc326167469"</w:instrText>
        </w:r>
        <w:r w:rsidRPr="005C5269">
          <w:rPr>
            <w:rStyle w:val="Hyperlink"/>
            <w:noProof/>
          </w:rPr>
          <w:fldChar w:fldCharType="separate"/>
        </w:r>
        <w:r w:rsidR="002A6723" w:rsidRPr="005C5269">
          <w:rPr>
            <w:rStyle w:val="Hyperlink"/>
            <w:noProof/>
          </w:rPr>
          <w:t>3.5.4</w:t>
        </w:r>
        <w:r w:rsidR="002A6723" w:rsidRPr="00B06A10">
          <w:rPr>
            <w:rFonts w:cs="Times New Roman"/>
            <w:noProof/>
            <w:color w:val="auto"/>
            <w:sz w:val="22"/>
            <w:szCs w:val="22"/>
            <w:shd w:val="clear" w:color="auto" w:fill="auto"/>
            <w:lang w:val="en-US" w:eastAsia="en-US"/>
          </w:rPr>
          <w:tab/>
        </w:r>
        <w:r w:rsidR="002A6723" w:rsidRPr="005C5269">
          <w:rPr>
            <w:rStyle w:val="Hyperlink"/>
            <w:noProof/>
          </w:rPr>
          <w:t>Access control</w:t>
        </w:r>
        <w:r w:rsidR="002A6723">
          <w:rPr>
            <w:noProof/>
            <w:webHidden/>
          </w:rPr>
          <w:tab/>
        </w:r>
        <w:r>
          <w:rPr>
            <w:noProof/>
            <w:webHidden/>
          </w:rPr>
          <w:fldChar w:fldCharType="begin"/>
        </w:r>
        <w:r w:rsidR="002A6723">
          <w:rPr>
            <w:noProof/>
            <w:webHidden/>
          </w:rPr>
          <w:instrText xml:space="preserve"> PAGEREF _Toc326167469 \h </w:instrText>
        </w:r>
      </w:ins>
      <w:r>
        <w:rPr>
          <w:noProof/>
          <w:webHidden/>
        </w:rPr>
      </w:r>
      <w:r>
        <w:rPr>
          <w:noProof/>
          <w:webHidden/>
        </w:rPr>
        <w:fldChar w:fldCharType="separate"/>
      </w:r>
      <w:ins w:id="131" w:author="manojk" w:date="2012-05-30T18:53:00Z">
        <w:r w:rsidR="002A6723">
          <w:rPr>
            <w:noProof/>
            <w:webHidden/>
          </w:rPr>
          <w:t>21</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32" w:author="manojk" w:date="2012-05-30T18:53:00Z"/>
          <w:rFonts w:cs="Times New Roman"/>
          <w:noProof/>
          <w:color w:val="auto"/>
          <w:sz w:val="22"/>
          <w:szCs w:val="22"/>
          <w:shd w:val="clear" w:color="auto" w:fill="auto"/>
          <w:lang w:val="en-US" w:eastAsia="en-US"/>
        </w:rPr>
      </w:pPr>
      <w:ins w:id="133" w:author="manojk" w:date="2012-05-30T18:53:00Z">
        <w:r w:rsidRPr="005C5269">
          <w:rPr>
            <w:rStyle w:val="Hyperlink"/>
            <w:noProof/>
          </w:rPr>
          <w:fldChar w:fldCharType="begin"/>
        </w:r>
        <w:r w:rsidR="002A6723">
          <w:rPr>
            <w:noProof/>
          </w:rPr>
          <w:instrText>HYPERLINK \l "_Toc326167470"</w:instrText>
        </w:r>
        <w:r w:rsidRPr="005C5269">
          <w:rPr>
            <w:rStyle w:val="Hyperlink"/>
            <w:noProof/>
          </w:rPr>
          <w:fldChar w:fldCharType="separate"/>
        </w:r>
        <w:r w:rsidR="002A6723" w:rsidRPr="005C5269">
          <w:rPr>
            <w:rStyle w:val="Hyperlink"/>
            <w:noProof/>
          </w:rPr>
          <w:t>3.5.5</w:t>
        </w:r>
        <w:r w:rsidR="002A6723" w:rsidRPr="00B06A10">
          <w:rPr>
            <w:rFonts w:cs="Times New Roman"/>
            <w:noProof/>
            <w:color w:val="auto"/>
            <w:sz w:val="22"/>
            <w:szCs w:val="22"/>
            <w:shd w:val="clear" w:color="auto" w:fill="auto"/>
            <w:lang w:val="en-US" w:eastAsia="en-US"/>
          </w:rPr>
          <w:tab/>
        </w:r>
        <w:r w:rsidR="002A6723" w:rsidRPr="005C5269">
          <w:rPr>
            <w:rStyle w:val="Hyperlink"/>
            <w:noProof/>
          </w:rPr>
          <w:t>Authorization</w:t>
        </w:r>
        <w:r w:rsidR="002A6723">
          <w:rPr>
            <w:noProof/>
            <w:webHidden/>
          </w:rPr>
          <w:tab/>
        </w:r>
        <w:r>
          <w:rPr>
            <w:noProof/>
            <w:webHidden/>
          </w:rPr>
          <w:fldChar w:fldCharType="begin"/>
        </w:r>
        <w:r w:rsidR="002A6723">
          <w:rPr>
            <w:noProof/>
            <w:webHidden/>
          </w:rPr>
          <w:instrText xml:space="preserve"> PAGEREF _Toc326167470 \h </w:instrText>
        </w:r>
      </w:ins>
      <w:r>
        <w:rPr>
          <w:noProof/>
          <w:webHidden/>
        </w:rPr>
      </w:r>
      <w:r>
        <w:rPr>
          <w:noProof/>
          <w:webHidden/>
        </w:rPr>
        <w:fldChar w:fldCharType="separate"/>
      </w:r>
      <w:ins w:id="134" w:author="manojk" w:date="2012-05-30T18:53:00Z">
        <w:r w:rsidR="002A6723">
          <w:rPr>
            <w:noProof/>
            <w:webHidden/>
          </w:rPr>
          <w:t>23</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35" w:author="manojk" w:date="2012-05-30T18:53:00Z"/>
          <w:rFonts w:cs="Times New Roman"/>
          <w:noProof/>
          <w:color w:val="auto"/>
          <w:sz w:val="22"/>
          <w:szCs w:val="22"/>
          <w:shd w:val="clear" w:color="auto" w:fill="auto"/>
          <w:lang w:val="en-US" w:eastAsia="en-US"/>
        </w:rPr>
      </w:pPr>
      <w:ins w:id="136" w:author="manojk" w:date="2012-05-30T18:53:00Z">
        <w:r w:rsidRPr="005C5269">
          <w:rPr>
            <w:rStyle w:val="Hyperlink"/>
            <w:noProof/>
          </w:rPr>
          <w:fldChar w:fldCharType="begin"/>
        </w:r>
        <w:r w:rsidR="002A6723">
          <w:rPr>
            <w:noProof/>
          </w:rPr>
          <w:instrText>HYPERLINK \l "_Toc326167472"</w:instrText>
        </w:r>
        <w:r w:rsidRPr="005C5269">
          <w:rPr>
            <w:rStyle w:val="Hyperlink"/>
            <w:noProof/>
          </w:rPr>
          <w:fldChar w:fldCharType="separate"/>
        </w:r>
        <w:r w:rsidR="002A6723" w:rsidRPr="005C5269">
          <w:rPr>
            <w:rStyle w:val="Hyperlink"/>
            <w:noProof/>
          </w:rPr>
          <w:t>3.6</w:t>
        </w:r>
        <w:r w:rsidR="002A6723" w:rsidRPr="00B06A10">
          <w:rPr>
            <w:rFonts w:cs="Times New Roman"/>
            <w:noProof/>
            <w:color w:val="auto"/>
            <w:sz w:val="22"/>
            <w:szCs w:val="22"/>
            <w:shd w:val="clear" w:color="auto" w:fill="auto"/>
            <w:lang w:val="en-US" w:eastAsia="en-US"/>
          </w:rPr>
          <w:tab/>
        </w:r>
        <w:r w:rsidR="002A6723" w:rsidRPr="005C5269">
          <w:rPr>
            <w:rStyle w:val="Hyperlink"/>
            <w:noProof/>
          </w:rPr>
          <w:t>Branding Design</w:t>
        </w:r>
        <w:r w:rsidR="002A6723">
          <w:rPr>
            <w:noProof/>
            <w:webHidden/>
          </w:rPr>
          <w:tab/>
        </w:r>
        <w:r>
          <w:rPr>
            <w:noProof/>
            <w:webHidden/>
          </w:rPr>
          <w:fldChar w:fldCharType="begin"/>
        </w:r>
        <w:r w:rsidR="002A6723">
          <w:rPr>
            <w:noProof/>
            <w:webHidden/>
          </w:rPr>
          <w:instrText xml:space="preserve"> PAGEREF _Toc326167472 \h </w:instrText>
        </w:r>
      </w:ins>
      <w:r>
        <w:rPr>
          <w:noProof/>
          <w:webHidden/>
        </w:rPr>
      </w:r>
      <w:r>
        <w:rPr>
          <w:noProof/>
          <w:webHidden/>
        </w:rPr>
        <w:fldChar w:fldCharType="separate"/>
      </w:r>
      <w:ins w:id="137" w:author="manojk" w:date="2012-05-30T18:53:00Z">
        <w:r w:rsidR="002A6723">
          <w:rPr>
            <w:noProof/>
            <w:webHidden/>
          </w:rPr>
          <w:t>23</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38" w:author="manojk" w:date="2012-05-30T18:53:00Z"/>
          <w:rFonts w:cs="Times New Roman"/>
          <w:noProof/>
          <w:color w:val="auto"/>
          <w:sz w:val="22"/>
          <w:szCs w:val="22"/>
          <w:shd w:val="clear" w:color="auto" w:fill="auto"/>
          <w:lang w:val="en-US" w:eastAsia="en-US"/>
        </w:rPr>
      </w:pPr>
      <w:ins w:id="139" w:author="manojk" w:date="2012-05-30T18:53:00Z">
        <w:r w:rsidRPr="005C5269">
          <w:rPr>
            <w:rStyle w:val="Hyperlink"/>
            <w:noProof/>
          </w:rPr>
          <w:fldChar w:fldCharType="begin"/>
        </w:r>
        <w:r w:rsidR="002A6723">
          <w:rPr>
            <w:noProof/>
          </w:rPr>
          <w:instrText>HYPERLINK \l "_Toc326167473"</w:instrText>
        </w:r>
        <w:r w:rsidRPr="005C5269">
          <w:rPr>
            <w:rStyle w:val="Hyperlink"/>
            <w:noProof/>
          </w:rPr>
          <w:fldChar w:fldCharType="separate"/>
        </w:r>
        <w:r w:rsidR="002A6723" w:rsidRPr="005C5269">
          <w:rPr>
            <w:rStyle w:val="Hyperlink"/>
            <w:noProof/>
          </w:rPr>
          <w:t>3.6.1</w:t>
        </w:r>
        <w:r w:rsidR="002A6723" w:rsidRPr="00B06A10">
          <w:rPr>
            <w:rFonts w:cs="Times New Roman"/>
            <w:noProof/>
            <w:color w:val="auto"/>
            <w:sz w:val="22"/>
            <w:szCs w:val="22"/>
            <w:shd w:val="clear" w:color="auto" w:fill="auto"/>
            <w:lang w:val="en-US" w:eastAsia="en-US"/>
          </w:rPr>
          <w:tab/>
        </w:r>
        <w:r w:rsidR="002A6723" w:rsidRPr="005C5269">
          <w:rPr>
            <w:rStyle w:val="Hyperlink"/>
            <w:noProof/>
          </w:rPr>
          <w:t>Profiles</w:t>
        </w:r>
        <w:r w:rsidR="002A6723">
          <w:rPr>
            <w:noProof/>
            <w:webHidden/>
          </w:rPr>
          <w:tab/>
        </w:r>
        <w:r>
          <w:rPr>
            <w:noProof/>
            <w:webHidden/>
          </w:rPr>
          <w:fldChar w:fldCharType="begin"/>
        </w:r>
        <w:r w:rsidR="002A6723">
          <w:rPr>
            <w:noProof/>
            <w:webHidden/>
          </w:rPr>
          <w:instrText xml:space="preserve"> PAGEREF _Toc326167473 \h </w:instrText>
        </w:r>
      </w:ins>
      <w:r>
        <w:rPr>
          <w:noProof/>
          <w:webHidden/>
        </w:rPr>
      </w:r>
      <w:r>
        <w:rPr>
          <w:noProof/>
          <w:webHidden/>
        </w:rPr>
        <w:fldChar w:fldCharType="separate"/>
      </w:r>
      <w:ins w:id="140" w:author="manojk" w:date="2012-05-30T18:53:00Z">
        <w:r w:rsidR="002A6723">
          <w:rPr>
            <w:noProof/>
            <w:webHidden/>
          </w:rPr>
          <w:t>23</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41" w:author="manojk" w:date="2012-05-30T18:53:00Z"/>
          <w:rFonts w:cs="Times New Roman"/>
          <w:noProof/>
          <w:color w:val="auto"/>
          <w:sz w:val="22"/>
          <w:szCs w:val="22"/>
          <w:shd w:val="clear" w:color="auto" w:fill="auto"/>
          <w:lang w:val="en-US" w:eastAsia="en-US"/>
        </w:rPr>
      </w:pPr>
      <w:ins w:id="142" w:author="manojk" w:date="2012-05-30T18:53:00Z">
        <w:r w:rsidRPr="005C5269">
          <w:rPr>
            <w:rStyle w:val="Hyperlink"/>
            <w:noProof/>
          </w:rPr>
          <w:fldChar w:fldCharType="begin"/>
        </w:r>
        <w:r w:rsidR="002A6723">
          <w:rPr>
            <w:noProof/>
          </w:rPr>
          <w:instrText>HYPERLINK \l "_Toc326167474"</w:instrText>
        </w:r>
        <w:r w:rsidRPr="005C5269">
          <w:rPr>
            <w:rStyle w:val="Hyperlink"/>
            <w:noProof/>
          </w:rPr>
          <w:fldChar w:fldCharType="separate"/>
        </w:r>
        <w:r w:rsidR="002A6723" w:rsidRPr="005C5269">
          <w:rPr>
            <w:rStyle w:val="Hyperlink"/>
            <w:noProof/>
          </w:rPr>
          <w:t>3.6.2</w:t>
        </w:r>
        <w:r w:rsidR="002A6723" w:rsidRPr="00B06A10">
          <w:rPr>
            <w:rFonts w:cs="Times New Roman"/>
            <w:noProof/>
            <w:color w:val="auto"/>
            <w:sz w:val="22"/>
            <w:szCs w:val="22"/>
            <w:shd w:val="clear" w:color="auto" w:fill="auto"/>
            <w:lang w:val="en-US" w:eastAsia="en-US"/>
          </w:rPr>
          <w:tab/>
        </w:r>
        <w:r w:rsidR="002A6723" w:rsidRPr="005C5269">
          <w:rPr>
            <w:rStyle w:val="Hyperlink"/>
            <w:noProof/>
          </w:rPr>
          <w:t>Styling and Image Resources</w:t>
        </w:r>
        <w:r w:rsidR="002A6723">
          <w:rPr>
            <w:noProof/>
            <w:webHidden/>
          </w:rPr>
          <w:tab/>
        </w:r>
        <w:r>
          <w:rPr>
            <w:noProof/>
            <w:webHidden/>
          </w:rPr>
          <w:fldChar w:fldCharType="begin"/>
        </w:r>
        <w:r w:rsidR="002A6723">
          <w:rPr>
            <w:noProof/>
            <w:webHidden/>
          </w:rPr>
          <w:instrText xml:space="preserve"> PAGEREF _Toc326167474 \h </w:instrText>
        </w:r>
      </w:ins>
      <w:r>
        <w:rPr>
          <w:noProof/>
          <w:webHidden/>
        </w:rPr>
      </w:r>
      <w:r>
        <w:rPr>
          <w:noProof/>
          <w:webHidden/>
        </w:rPr>
        <w:fldChar w:fldCharType="separate"/>
      </w:r>
      <w:ins w:id="143" w:author="manojk" w:date="2012-05-30T18:53:00Z">
        <w:r w:rsidR="002A6723">
          <w:rPr>
            <w:noProof/>
            <w:webHidden/>
          </w:rPr>
          <w:t>23</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44" w:author="manojk" w:date="2012-05-30T18:53:00Z"/>
          <w:rFonts w:cs="Times New Roman"/>
          <w:noProof/>
          <w:color w:val="auto"/>
          <w:sz w:val="22"/>
          <w:szCs w:val="22"/>
          <w:shd w:val="clear" w:color="auto" w:fill="auto"/>
          <w:lang w:val="en-US" w:eastAsia="en-US"/>
        </w:rPr>
      </w:pPr>
      <w:ins w:id="145" w:author="manojk" w:date="2012-05-30T18:53:00Z">
        <w:r w:rsidRPr="005C5269">
          <w:rPr>
            <w:rStyle w:val="Hyperlink"/>
            <w:noProof/>
          </w:rPr>
          <w:fldChar w:fldCharType="begin"/>
        </w:r>
        <w:r w:rsidR="002A6723">
          <w:rPr>
            <w:noProof/>
          </w:rPr>
          <w:instrText>HYPERLINK \l "_Toc326167477"</w:instrText>
        </w:r>
        <w:r w:rsidRPr="005C5269">
          <w:rPr>
            <w:rStyle w:val="Hyperlink"/>
            <w:noProof/>
          </w:rPr>
          <w:fldChar w:fldCharType="separate"/>
        </w:r>
        <w:r w:rsidR="002A6723" w:rsidRPr="005C5269">
          <w:rPr>
            <w:rStyle w:val="Hyperlink"/>
            <w:noProof/>
          </w:rPr>
          <w:t>3.6.3</w:t>
        </w:r>
        <w:r w:rsidR="002A6723" w:rsidRPr="00B06A10">
          <w:rPr>
            <w:rFonts w:cs="Times New Roman"/>
            <w:noProof/>
            <w:color w:val="auto"/>
            <w:sz w:val="22"/>
            <w:szCs w:val="22"/>
            <w:shd w:val="clear" w:color="auto" w:fill="auto"/>
            <w:lang w:val="en-US" w:eastAsia="en-US"/>
          </w:rPr>
          <w:tab/>
        </w:r>
        <w:r w:rsidR="002A6723" w:rsidRPr="005C5269">
          <w:rPr>
            <w:rStyle w:val="Hyperlink"/>
            <w:noProof/>
          </w:rPr>
          <w:t>Customized Controls, Labels and Tooltips</w:t>
        </w:r>
        <w:r w:rsidR="002A6723">
          <w:rPr>
            <w:noProof/>
            <w:webHidden/>
          </w:rPr>
          <w:tab/>
        </w:r>
        <w:r>
          <w:rPr>
            <w:noProof/>
            <w:webHidden/>
          </w:rPr>
          <w:fldChar w:fldCharType="begin"/>
        </w:r>
        <w:r w:rsidR="002A6723">
          <w:rPr>
            <w:noProof/>
            <w:webHidden/>
          </w:rPr>
          <w:instrText xml:space="preserve"> PAGEREF _Toc326167477 \h </w:instrText>
        </w:r>
      </w:ins>
      <w:r>
        <w:rPr>
          <w:noProof/>
          <w:webHidden/>
        </w:rPr>
      </w:r>
      <w:r>
        <w:rPr>
          <w:noProof/>
          <w:webHidden/>
        </w:rPr>
        <w:fldChar w:fldCharType="separate"/>
      </w:r>
      <w:ins w:id="146" w:author="manojk" w:date="2012-05-30T18:53:00Z">
        <w:r w:rsidR="002A6723">
          <w:rPr>
            <w:noProof/>
            <w:webHidden/>
          </w:rPr>
          <w:t>24</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47" w:author="manojk" w:date="2012-05-30T18:53:00Z"/>
          <w:rFonts w:cs="Times New Roman"/>
          <w:noProof/>
          <w:color w:val="auto"/>
          <w:sz w:val="22"/>
          <w:szCs w:val="22"/>
          <w:shd w:val="clear" w:color="auto" w:fill="auto"/>
          <w:lang w:val="en-US" w:eastAsia="en-US"/>
        </w:rPr>
      </w:pPr>
      <w:ins w:id="148" w:author="manojk" w:date="2012-05-30T18:53:00Z">
        <w:r w:rsidRPr="005C5269">
          <w:rPr>
            <w:rStyle w:val="Hyperlink"/>
            <w:noProof/>
          </w:rPr>
          <w:fldChar w:fldCharType="begin"/>
        </w:r>
        <w:r w:rsidR="002A6723">
          <w:rPr>
            <w:noProof/>
          </w:rPr>
          <w:instrText>HYPERLINK \l "_Toc326167501"</w:instrText>
        </w:r>
        <w:r w:rsidRPr="005C5269">
          <w:rPr>
            <w:rStyle w:val="Hyperlink"/>
            <w:noProof/>
          </w:rPr>
          <w:fldChar w:fldCharType="separate"/>
        </w:r>
        <w:r w:rsidR="002A6723" w:rsidRPr="005C5269">
          <w:rPr>
            <w:rStyle w:val="Hyperlink"/>
            <w:noProof/>
          </w:rPr>
          <w:t>3.7</w:t>
        </w:r>
        <w:r w:rsidR="002A6723" w:rsidRPr="00B06A10">
          <w:rPr>
            <w:rFonts w:cs="Times New Roman"/>
            <w:noProof/>
            <w:color w:val="auto"/>
            <w:sz w:val="22"/>
            <w:szCs w:val="22"/>
            <w:shd w:val="clear" w:color="auto" w:fill="auto"/>
            <w:lang w:val="en-US" w:eastAsia="en-US"/>
          </w:rPr>
          <w:tab/>
        </w:r>
        <w:r w:rsidR="002A6723" w:rsidRPr="005C5269">
          <w:rPr>
            <w:rStyle w:val="Hyperlink"/>
            <w:noProof/>
          </w:rPr>
          <w:t>Globalization Design Implementation</w:t>
        </w:r>
        <w:r w:rsidR="002A6723">
          <w:rPr>
            <w:noProof/>
            <w:webHidden/>
          </w:rPr>
          <w:tab/>
        </w:r>
        <w:r>
          <w:rPr>
            <w:noProof/>
            <w:webHidden/>
          </w:rPr>
          <w:fldChar w:fldCharType="begin"/>
        </w:r>
        <w:r w:rsidR="002A6723">
          <w:rPr>
            <w:noProof/>
            <w:webHidden/>
          </w:rPr>
          <w:instrText xml:space="preserve"> PAGEREF _Toc326167501 \h </w:instrText>
        </w:r>
      </w:ins>
      <w:r>
        <w:rPr>
          <w:noProof/>
          <w:webHidden/>
        </w:rPr>
      </w:r>
      <w:r>
        <w:rPr>
          <w:noProof/>
          <w:webHidden/>
        </w:rPr>
        <w:fldChar w:fldCharType="separate"/>
      </w:r>
      <w:ins w:id="149" w:author="manojk" w:date="2012-05-30T18:53:00Z">
        <w:r w:rsidR="002A6723">
          <w:rPr>
            <w:noProof/>
            <w:webHidden/>
          </w:rPr>
          <w:t>25</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50" w:author="manojk" w:date="2012-05-30T18:53:00Z"/>
          <w:rFonts w:cs="Times New Roman"/>
          <w:noProof/>
          <w:color w:val="auto"/>
          <w:sz w:val="22"/>
          <w:szCs w:val="22"/>
          <w:shd w:val="clear" w:color="auto" w:fill="auto"/>
          <w:lang w:val="en-US" w:eastAsia="en-US"/>
        </w:rPr>
      </w:pPr>
      <w:ins w:id="151" w:author="manojk" w:date="2012-05-30T18:53:00Z">
        <w:r w:rsidRPr="005C5269">
          <w:rPr>
            <w:rStyle w:val="Hyperlink"/>
            <w:noProof/>
          </w:rPr>
          <w:fldChar w:fldCharType="begin"/>
        </w:r>
        <w:r w:rsidR="002A6723">
          <w:rPr>
            <w:noProof/>
          </w:rPr>
          <w:instrText>HYPERLINK \l "_Toc326167502"</w:instrText>
        </w:r>
        <w:r w:rsidRPr="005C5269">
          <w:rPr>
            <w:rStyle w:val="Hyperlink"/>
            <w:noProof/>
          </w:rPr>
          <w:fldChar w:fldCharType="separate"/>
        </w:r>
        <w:r w:rsidR="002A6723" w:rsidRPr="005C5269">
          <w:rPr>
            <w:rStyle w:val="Hyperlink"/>
            <w:noProof/>
          </w:rPr>
          <w:t>3.7.1</w:t>
        </w:r>
        <w:r w:rsidR="002A6723" w:rsidRPr="00B06A10">
          <w:rPr>
            <w:rFonts w:cs="Times New Roman"/>
            <w:noProof/>
            <w:color w:val="auto"/>
            <w:sz w:val="22"/>
            <w:szCs w:val="22"/>
            <w:shd w:val="clear" w:color="auto" w:fill="auto"/>
            <w:lang w:val="en-US" w:eastAsia="en-US"/>
          </w:rPr>
          <w:tab/>
        </w:r>
        <w:r w:rsidR="002A6723" w:rsidRPr="005C5269">
          <w:rPr>
            <w:rStyle w:val="Hyperlink"/>
            <w:noProof/>
          </w:rPr>
          <w:t>Locale</w:t>
        </w:r>
        <w:r w:rsidR="002A6723">
          <w:rPr>
            <w:noProof/>
            <w:webHidden/>
          </w:rPr>
          <w:tab/>
        </w:r>
        <w:r>
          <w:rPr>
            <w:noProof/>
            <w:webHidden/>
          </w:rPr>
          <w:fldChar w:fldCharType="begin"/>
        </w:r>
        <w:r w:rsidR="002A6723">
          <w:rPr>
            <w:noProof/>
            <w:webHidden/>
          </w:rPr>
          <w:instrText xml:space="preserve"> PAGEREF _Toc326167502 \h </w:instrText>
        </w:r>
      </w:ins>
      <w:r>
        <w:rPr>
          <w:noProof/>
          <w:webHidden/>
        </w:rPr>
      </w:r>
      <w:r>
        <w:rPr>
          <w:noProof/>
          <w:webHidden/>
        </w:rPr>
        <w:fldChar w:fldCharType="separate"/>
      </w:r>
      <w:ins w:id="152" w:author="manojk" w:date="2012-05-30T18:53:00Z">
        <w:r w:rsidR="002A6723">
          <w:rPr>
            <w:noProof/>
            <w:webHidden/>
          </w:rPr>
          <w:t>25</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53" w:author="manojk" w:date="2012-05-30T18:53:00Z"/>
          <w:rFonts w:cs="Times New Roman"/>
          <w:noProof/>
          <w:color w:val="auto"/>
          <w:sz w:val="22"/>
          <w:szCs w:val="22"/>
          <w:shd w:val="clear" w:color="auto" w:fill="auto"/>
          <w:lang w:val="en-US" w:eastAsia="en-US"/>
        </w:rPr>
      </w:pPr>
      <w:ins w:id="154" w:author="manojk" w:date="2012-05-30T18:53:00Z">
        <w:r w:rsidRPr="005C5269">
          <w:rPr>
            <w:rStyle w:val="Hyperlink"/>
            <w:noProof/>
          </w:rPr>
          <w:fldChar w:fldCharType="begin"/>
        </w:r>
        <w:r w:rsidR="002A6723">
          <w:rPr>
            <w:noProof/>
          </w:rPr>
          <w:instrText>HYPERLINK \l "_Toc326167503"</w:instrText>
        </w:r>
        <w:r w:rsidRPr="005C5269">
          <w:rPr>
            <w:rStyle w:val="Hyperlink"/>
            <w:noProof/>
          </w:rPr>
          <w:fldChar w:fldCharType="separate"/>
        </w:r>
        <w:r w:rsidR="002A6723" w:rsidRPr="005C5269">
          <w:rPr>
            <w:rStyle w:val="Hyperlink"/>
            <w:noProof/>
          </w:rPr>
          <w:t>3.7.2</w:t>
        </w:r>
        <w:r w:rsidR="002A6723" w:rsidRPr="00B06A10">
          <w:rPr>
            <w:rFonts w:cs="Times New Roman"/>
            <w:noProof/>
            <w:color w:val="auto"/>
            <w:sz w:val="22"/>
            <w:szCs w:val="22"/>
            <w:shd w:val="clear" w:color="auto" w:fill="auto"/>
            <w:lang w:val="en-US" w:eastAsia="en-US"/>
          </w:rPr>
          <w:tab/>
        </w:r>
        <w:r w:rsidR="002A6723" w:rsidRPr="005C5269">
          <w:rPr>
            <w:rStyle w:val="Hyperlink"/>
            <w:noProof/>
          </w:rPr>
          <w:t>Date Formats</w:t>
        </w:r>
        <w:r w:rsidR="002A6723">
          <w:rPr>
            <w:noProof/>
            <w:webHidden/>
          </w:rPr>
          <w:tab/>
        </w:r>
        <w:r>
          <w:rPr>
            <w:noProof/>
            <w:webHidden/>
          </w:rPr>
          <w:fldChar w:fldCharType="begin"/>
        </w:r>
        <w:r w:rsidR="002A6723">
          <w:rPr>
            <w:noProof/>
            <w:webHidden/>
          </w:rPr>
          <w:instrText xml:space="preserve"> PAGEREF _Toc326167503 \h </w:instrText>
        </w:r>
      </w:ins>
      <w:r>
        <w:rPr>
          <w:noProof/>
          <w:webHidden/>
        </w:rPr>
      </w:r>
      <w:r>
        <w:rPr>
          <w:noProof/>
          <w:webHidden/>
        </w:rPr>
        <w:fldChar w:fldCharType="separate"/>
      </w:r>
      <w:ins w:id="155" w:author="manojk" w:date="2012-05-30T18:53:00Z">
        <w:r w:rsidR="002A6723">
          <w:rPr>
            <w:noProof/>
            <w:webHidden/>
          </w:rPr>
          <w:t>25</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56" w:author="manojk" w:date="2012-05-30T18:53:00Z"/>
          <w:rFonts w:cs="Times New Roman"/>
          <w:noProof/>
          <w:color w:val="auto"/>
          <w:sz w:val="22"/>
          <w:szCs w:val="22"/>
          <w:shd w:val="clear" w:color="auto" w:fill="auto"/>
          <w:lang w:val="en-US" w:eastAsia="en-US"/>
        </w:rPr>
      </w:pPr>
      <w:ins w:id="157" w:author="manojk" w:date="2012-05-30T18:53:00Z">
        <w:r w:rsidRPr="005C5269">
          <w:rPr>
            <w:rStyle w:val="Hyperlink"/>
            <w:noProof/>
          </w:rPr>
          <w:fldChar w:fldCharType="begin"/>
        </w:r>
        <w:r w:rsidR="002A6723">
          <w:rPr>
            <w:noProof/>
          </w:rPr>
          <w:instrText>HYPERLINK \l "_Toc326167504"</w:instrText>
        </w:r>
        <w:r w:rsidRPr="005C5269">
          <w:rPr>
            <w:rStyle w:val="Hyperlink"/>
            <w:noProof/>
          </w:rPr>
          <w:fldChar w:fldCharType="separate"/>
        </w:r>
        <w:r w:rsidR="002A6723" w:rsidRPr="005C5269">
          <w:rPr>
            <w:rStyle w:val="Hyperlink"/>
            <w:noProof/>
          </w:rPr>
          <w:t>3.7.3</w:t>
        </w:r>
        <w:r w:rsidR="002A6723" w:rsidRPr="00B06A10">
          <w:rPr>
            <w:rFonts w:cs="Times New Roman"/>
            <w:noProof/>
            <w:color w:val="auto"/>
            <w:sz w:val="22"/>
            <w:szCs w:val="22"/>
            <w:shd w:val="clear" w:color="auto" w:fill="auto"/>
            <w:lang w:val="en-US" w:eastAsia="en-US"/>
          </w:rPr>
          <w:tab/>
        </w:r>
        <w:r w:rsidR="002A6723" w:rsidRPr="005C5269">
          <w:rPr>
            <w:rStyle w:val="Hyperlink"/>
            <w:noProof/>
          </w:rPr>
          <w:t>Currency Formats</w:t>
        </w:r>
        <w:r w:rsidR="002A6723">
          <w:rPr>
            <w:noProof/>
            <w:webHidden/>
          </w:rPr>
          <w:tab/>
        </w:r>
        <w:r>
          <w:rPr>
            <w:noProof/>
            <w:webHidden/>
          </w:rPr>
          <w:fldChar w:fldCharType="begin"/>
        </w:r>
        <w:r w:rsidR="002A6723">
          <w:rPr>
            <w:noProof/>
            <w:webHidden/>
          </w:rPr>
          <w:instrText xml:space="preserve"> PAGEREF _Toc326167504 \h </w:instrText>
        </w:r>
      </w:ins>
      <w:r>
        <w:rPr>
          <w:noProof/>
          <w:webHidden/>
        </w:rPr>
      </w:r>
      <w:r>
        <w:rPr>
          <w:noProof/>
          <w:webHidden/>
        </w:rPr>
        <w:fldChar w:fldCharType="separate"/>
      </w:r>
      <w:ins w:id="158" w:author="manojk" w:date="2012-05-30T18:53:00Z">
        <w:r w:rsidR="002A6723">
          <w:rPr>
            <w:noProof/>
            <w:webHidden/>
          </w:rPr>
          <w:t>25</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59" w:author="manojk" w:date="2012-05-30T18:53:00Z"/>
          <w:rFonts w:cs="Times New Roman"/>
          <w:noProof/>
          <w:color w:val="auto"/>
          <w:sz w:val="22"/>
          <w:szCs w:val="22"/>
          <w:shd w:val="clear" w:color="auto" w:fill="auto"/>
          <w:lang w:val="en-US" w:eastAsia="en-US"/>
        </w:rPr>
      </w:pPr>
      <w:ins w:id="160" w:author="manojk" w:date="2012-05-30T18:53:00Z">
        <w:r w:rsidRPr="005C5269">
          <w:rPr>
            <w:rStyle w:val="Hyperlink"/>
            <w:noProof/>
          </w:rPr>
          <w:fldChar w:fldCharType="begin"/>
        </w:r>
        <w:r w:rsidR="002A6723">
          <w:rPr>
            <w:noProof/>
          </w:rPr>
          <w:instrText>HYPERLINK \l "_Toc326167506"</w:instrText>
        </w:r>
        <w:r w:rsidRPr="005C5269">
          <w:rPr>
            <w:rStyle w:val="Hyperlink"/>
            <w:noProof/>
          </w:rPr>
          <w:fldChar w:fldCharType="separate"/>
        </w:r>
        <w:r w:rsidR="002A6723" w:rsidRPr="005C5269">
          <w:rPr>
            <w:rStyle w:val="Hyperlink"/>
            <w:noProof/>
          </w:rPr>
          <w:t>3.8</w:t>
        </w:r>
        <w:r w:rsidR="002A6723" w:rsidRPr="00B06A10">
          <w:rPr>
            <w:rFonts w:cs="Times New Roman"/>
            <w:noProof/>
            <w:color w:val="auto"/>
            <w:sz w:val="22"/>
            <w:szCs w:val="22"/>
            <w:shd w:val="clear" w:color="auto" w:fill="auto"/>
            <w:lang w:val="en-US" w:eastAsia="en-US"/>
          </w:rPr>
          <w:tab/>
        </w:r>
        <w:r w:rsidR="002A6723" w:rsidRPr="005C5269">
          <w:rPr>
            <w:rStyle w:val="Hyperlink"/>
            <w:noProof/>
          </w:rPr>
          <w:t>User Interface Components</w:t>
        </w:r>
        <w:r w:rsidR="002A6723">
          <w:rPr>
            <w:noProof/>
            <w:webHidden/>
          </w:rPr>
          <w:tab/>
        </w:r>
        <w:r>
          <w:rPr>
            <w:noProof/>
            <w:webHidden/>
          </w:rPr>
          <w:fldChar w:fldCharType="begin"/>
        </w:r>
        <w:r w:rsidR="002A6723">
          <w:rPr>
            <w:noProof/>
            <w:webHidden/>
          </w:rPr>
          <w:instrText xml:space="preserve"> PAGEREF _Toc326167506 \h </w:instrText>
        </w:r>
      </w:ins>
      <w:r>
        <w:rPr>
          <w:noProof/>
          <w:webHidden/>
        </w:rPr>
      </w:r>
      <w:r>
        <w:rPr>
          <w:noProof/>
          <w:webHidden/>
        </w:rPr>
        <w:fldChar w:fldCharType="separate"/>
      </w:r>
      <w:ins w:id="161" w:author="manojk" w:date="2012-05-30T18:53:00Z">
        <w:r w:rsidR="002A6723">
          <w:rPr>
            <w:noProof/>
            <w:webHidden/>
          </w:rPr>
          <w:t>26</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62" w:author="manojk" w:date="2012-05-30T18:53:00Z"/>
          <w:rFonts w:cs="Times New Roman"/>
          <w:noProof/>
          <w:color w:val="auto"/>
          <w:sz w:val="22"/>
          <w:szCs w:val="22"/>
          <w:shd w:val="clear" w:color="auto" w:fill="auto"/>
          <w:lang w:val="en-US" w:eastAsia="en-US"/>
        </w:rPr>
      </w:pPr>
      <w:ins w:id="163" w:author="manojk" w:date="2012-05-30T18:53:00Z">
        <w:r w:rsidRPr="005C5269">
          <w:rPr>
            <w:rStyle w:val="Hyperlink"/>
            <w:noProof/>
          </w:rPr>
          <w:fldChar w:fldCharType="begin"/>
        </w:r>
        <w:r w:rsidR="002A6723">
          <w:rPr>
            <w:noProof/>
          </w:rPr>
          <w:instrText>HYPERLINK \l "_Toc326167507"</w:instrText>
        </w:r>
        <w:r w:rsidRPr="005C5269">
          <w:rPr>
            <w:rStyle w:val="Hyperlink"/>
            <w:noProof/>
          </w:rPr>
          <w:fldChar w:fldCharType="separate"/>
        </w:r>
        <w:r w:rsidR="002A6723" w:rsidRPr="005C5269">
          <w:rPr>
            <w:rStyle w:val="Hyperlink"/>
            <w:noProof/>
          </w:rPr>
          <w:t>3.8.1</w:t>
        </w:r>
        <w:r w:rsidR="002A6723" w:rsidRPr="00B06A10">
          <w:rPr>
            <w:rFonts w:cs="Times New Roman"/>
            <w:noProof/>
            <w:color w:val="auto"/>
            <w:sz w:val="22"/>
            <w:szCs w:val="22"/>
            <w:shd w:val="clear" w:color="auto" w:fill="auto"/>
            <w:lang w:val="en-US" w:eastAsia="en-US"/>
          </w:rPr>
          <w:tab/>
        </w:r>
        <w:r w:rsidR="002A6723" w:rsidRPr="005C5269">
          <w:rPr>
            <w:rStyle w:val="Hyperlink"/>
            <w:noProof/>
          </w:rPr>
          <w:t>Form / Containers/Control Implementation</w:t>
        </w:r>
        <w:r w:rsidR="002A6723">
          <w:rPr>
            <w:noProof/>
            <w:webHidden/>
          </w:rPr>
          <w:tab/>
        </w:r>
        <w:r>
          <w:rPr>
            <w:noProof/>
            <w:webHidden/>
          </w:rPr>
          <w:fldChar w:fldCharType="begin"/>
        </w:r>
        <w:r w:rsidR="002A6723">
          <w:rPr>
            <w:noProof/>
            <w:webHidden/>
          </w:rPr>
          <w:instrText xml:space="preserve"> PAGEREF _Toc326167507 \h </w:instrText>
        </w:r>
      </w:ins>
      <w:r>
        <w:rPr>
          <w:noProof/>
          <w:webHidden/>
        </w:rPr>
      </w:r>
      <w:r>
        <w:rPr>
          <w:noProof/>
          <w:webHidden/>
        </w:rPr>
        <w:fldChar w:fldCharType="separate"/>
      </w:r>
      <w:ins w:id="164" w:author="manojk" w:date="2012-05-30T18:53:00Z">
        <w:r w:rsidR="002A6723">
          <w:rPr>
            <w:noProof/>
            <w:webHidden/>
          </w:rPr>
          <w:t>26</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65" w:author="manojk" w:date="2012-05-30T18:53:00Z"/>
          <w:rFonts w:cs="Times New Roman"/>
          <w:noProof/>
          <w:color w:val="auto"/>
          <w:sz w:val="22"/>
          <w:szCs w:val="22"/>
          <w:shd w:val="clear" w:color="auto" w:fill="auto"/>
          <w:lang w:val="en-US" w:eastAsia="en-US"/>
        </w:rPr>
      </w:pPr>
      <w:ins w:id="166" w:author="manojk" w:date="2012-05-30T18:53:00Z">
        <w:r w:rsidRPr="005C5269">
          <w:rPr>
            <w:rStyle w:val="Hyperlink"/>
            <w:noProof/>
          </w:rPr>
          <w:fldChar w:fldCharType="begin"/>
        </w:r>
        <w:r w:rsidR="002A6723">
          <w:rPr>
            <w:noProof/>
          </w:rPr>
          <w:instrText>HYPERLINK \l "_Toc326167521"</w:instrText>
        </w:r>
        <w:r w:rsidRPr="005C5269">
          <w:rPr>
            <w:rStyle w:val="Hyperlink"/>
            <w:noProof/>
          </w:rPr>
          <w:fldChar w:fldCharType="separate"/>
        </w:r>
        <w:r w:rsidR="002A6723" w:rsidRPr="005C5269">
          <w:rPr>
            <w:rStyle w:val="Hyperlink"/>
            <w:noProof/>
          </w:rPr>
          <w:t>3.8.2</w:t>
        </w:r>
        <w:r w:rsidR="002A6723" w:rsidRPr="00B06A10">
          <w:rPr>
            <w:rFonts w:cs="Times New Roman"/>
            <w:noProof/>
            <w:color w:val="auto"/>
            <w:sz w:val="22"/>
            <w:szCs w:val="22"/>
            <w:shd w:val="clear" w:color="auto" w:fill="auto"/>
            <w:lang w:val="en-US" w:eastAsia="en-US"/>
          </w:rPr>
          <w:tab/>
        </w:r>
        <w:r w:rsidR="002A6723" w:rsidRPr="005C5269">
          <w:rPr>
            <w:rStyle w:val="Hyperlink"/>
            <w:noProof/>
          </w:rPr>
          <w:t>Menus Implementation</w:t>
        </w:r>
        <w:r w:rsidR="002A6723">
          <w:rPr>
            <w:noProof/>
            <w:webHidden/>
          </w:rPr>
          <w:tab/>
        </w:r>
        <w:r>
          <w:rPr>
            <w:noProof/>
            <w:webHidden/>
          </w:rPr>
          <w:fldChar w:fldCharType="begin"/>
        </w:r>
        <w:r w:rsidR="002A6723">
          <w:rPr>
            <w:noProof/>
            <w:webHidden/>
          </w:rPr>
          <w:instrText xml:space="preserve"> PAGEREF _Toc326167521 \h </w:instrText>
        </w:r>
      </w:ins>
      <w:r>
        <w:rPr>
          <w:noProof/>
          <w:webHidden/>
        </w:rPr>
      </w:r>
      <w:r>
        <w:rPr>
          <w:noProof/>
          <w:webHidden/>
        </w:rPr>
        <w:fldChar w:fldCharType="separate"/>
      </w:r>
      <w:ins w:id="167" w:author="manojk" w:date="2012-05-30T18:53:00Z">
        <w:r w:rsidR="002A6723">
          <w:rPr>
            <w:noProof/>
            <w:webHidden/>
          </w:rPr>
          <w:t>29</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68" w:author="manojk" w:date="2012-05-30T18:53:00Z"/>
          <w:rFonts w:cs="Times New Roman"/>
          <w:noProof/>
          <w:color w:val="auto"/>
          <w:sz w:val="22"/>
          <w:szCs w:val="22"/>
          <w:shd w:val="clear" w:color="auto" w:fill="auto"/>
          <w:lang w:val="en-US" w:eastAsia="en-US"/>
        </w:rPr>
      </w:pPr>
      <w:ins w:id="169" w:author="manojk" w:date="2012-05-30T18:53:00Z">
        <w:r w:rsidRPr="005C5269">
          <w:rPr>
            <w:rStyle w:val="Hyperlink"/>
            <w:noProof/>
          </w:rPr>
          <w:fldChar w:fldCharType="begin"/>
        </w:r>
        <w:r w:rsidR="002A6723">
          <w:rPr>
            <w:noProof/>
          </w:rPr>
          <w:instrText>HYPERLINK \l "_Toc326167522"</w:instrText>
        </w:r>
        <w:r w:rsidRPr="005C5269">
          <w:rPr>
            <w:rStyle w:val="Hyperlink"/>
            <w:noProof/>
          </w:rPr>
          <w:fldChar w:fldCharType="separate"/>
        </w:r>
        <w:r w:rsidR="002A6723" w:rsidRPr="005C5269">
          <w:rPr>
            <w:rStyle w:val="Hyperlink"/>
            <w:noProof/>
          </w:rPr>
          <w:t>3.8.3</w:t>
        </w:r>
        <w:r w:rsidR="002A6723" w:rsidRPr="00B06A10">
          <w:rPr>
            <w:rFonts w:cs="Times New Roman"/>
            <w:noProof/>
            <w:color w:val="auto"/>
            <w:sz w:val="22"/>
            <w:szCs w:val="22"/>
            <w:shd w:val="clear" w:color="auto" w:fill="auto"/>
            <w:lang w:val="en-US" w:eastAsia="en-US"/>
          </w:rPr>
          <w:tab/>
        </w:r>
        <w:r w:rsidR="002A6723" w:rsidRPr="005C5269">
          <w:rPr>
            <w:rStyle w:val="Hyperlink"/>
            <w:noProof/>
          </w:rPr>
          <w:t>Messages Implementation</w:t>
        </w:r>
        <w:r w:rsidR="002A6723">
          <w:rPr>
            <w:noProof/>
            <w:webHidden/>
          </w:rPr>
          <w:tab/>
        </w:r>
        <w:r>
          <w:rPr>
            <w:noProof/>
            <w:webHidden/>
          </w:rPr>
          <w:fldChar w:fldCharType="begin"/>
        </w:r>
        <w:r w:rsidR="002A6723">
          <w:rPr>
            <w:noProof/>
            <w:webHidden/>
          </w:rPr>
          <w:instrText xml:space="preserve"> PAGEREF _Toc326167522 \h </w:instrText>
        </w:r>
      </w:ins>
      <w:r>
        <w:rPr>
          <w:noProof/>
          <w:webHidden/>
        </w:rPr>
      </w:r>
      <w:r>
        <w:rPr>
          <w:noProof/>
          <w:webHidden/>
        </w:rPr>
        <w:fldChar w:fldCharType="separate"/>
      </w:r>
      <w:ins w:id="170" w:author="manojk" w:date="2012-05-30T18:53:00Z">
        <w:r w:rsidR="002A6723">
          <w:rPr>
            <w:noProof/>
            <w:webHidden/>
          </w:rPr>
          <w:t>32</w:t>
        </w:r>
        <w:r>
          <w:rPr>
            <w:noProof/>
            <w:webHidden/>
          </w:rPr>
          <w:fldChar w:fldCharType="end"/>
        </w:r>
        <w:r w:rsidRPr="005C5269">
          <w:rPr>
            <w:rStyle w:val="Hyperlink"/>
            <w:noProof/>
          </w:rPr>
          <w:fldChar w:fldCharType="end"/>
        </w:r>
      </w:ins>
    </w:p>
    <w:p w:rsidR="002A6723" w:rsidRPr="00B06A10" w:rsidRDefault="00DF6216">
      <w:pPr>
        <w:pStyle w:val="TOC3"/>
        <w:tabs>
          <w:tab w:val="left" w:pos="1080"/>
          <w:tab w:val="right" w:leader="dot" w:pos="9017"/>
        </w:tabs>
        <w:rPr>
          <w:ins w:id="171" w:author="manojk" w:date="2012-05-30T18:53:00Z"/>
          <w:rFonts w:cs="Times New Roman"/>
          <w:noProof/>
          <w:color w:val="auto"/>
          <w:sz w:val="22"/>
          <w:szCs w:val="22"/>
          <w:shd w:val="clear" w:color="auto" w:fill="auto"/>
          <w:lang w:val="en-US" w:eastAsia="en-US"/>
        </w:rPr>
      </w:pPr>
      <w:ins w:id="172" w:author="manojk" w:date="2012-05-30T18:53:00Z">
        <w:r w:rsidRPr="005C5269">
          <w:rPr>
            <w:rStyle w:val="Hyperlink"/>
            <w:noProof/>
          </w:rPr>
          <w:fldChar w:fldCharType="begin"/>
        </w:r>
        <w:r w:rsidR="002A6723">
          <w:rPr>
            <w:noProof/>
          </w:rPr>
          <w:instrText>HYPERLINK \l "_Toc326167532"</w:instrText>
        </w:r>
        <w:r w:rsidRPr="005C5269">
          <w:rPr>
            <w:rStyle w:val="Hyperlink"/>
            <w:noProof/>
          </w:rPr>
          <w:fldChar w:fldCharType="separate"/>
        </w:r>
        <w:r w:rsidR="002A6723" w:rsidRPr="005C5269">
          <w:rPr>
            <w:rStyle w:val="Hyperlink"/>
            <w:noProof/>
          </w:rPr>
          <w:t>3.8.4</w:t>
        </w:r>
        <w:r w:rsidR="002A6723" w:rsidRPr="00B06A10">
          <w:rPr>
            <w:rFonts w:cs="Times New Roman"/>
            <w:noProof/>
            <w:color w:val="auto"/>
            <w:sz w:val="22"/>
            <w:szCs w:val="22"/>
            <w:shd w:val="clear" w:color="auto" w:fill="auto"/>
            <w:lang w:val="en-US" w:eastAsia="en-US"/>
          </w:rPr>
          <w:tab/>
        </w:r>
        <w:r w:rsidR="002A6723" w:rsidRPr="005C5269">
          <w:rPr>
            <w:rStyle w:val="Hyperlink"/>
            <w:noProof/>
          </w:rPr>
          <w:t>GXT Controls Implementation</w:t>
        </w:r>
        <w:r w:rsidR="002A6723">
          <w:rPr>
            <w:noProof/>
            <w:webHidden/>
          </w:rPr>
          <w:tab/>
        </w:r>
        <w:r>
          <w:rPr>
            <w:noProof/>
            <w:webHidden/>
          </w:rPr>
          <w:fldChar w:fldCharType="begin"/>
        </w:r>
        <w:r w:rsidR="002A6723">
          <w:rPr>
            <w:noProof/>
            <w:webHidden/>
          </w:rPr>
          <w:instrText xml:space="preserve"> PAGEREF _Toc326167532 \h </w:instrText>
        </w:r>
      </w:ins>
      <w:r>
        <w:rPr>
          <w:noProof/>
          <w:webHidden/>
        </w:rPr>
      </w:r>
      <w:r>
        <w:rPr>
          <w:noProof/>
          <w:webHidden/>
        </w:rPr>
        <w:fldChar w:fldCharType="separate"/>
      </w:r>
      <w:ins w:id="173" w:author="manojk" w:date="2012-05-30T18:53:00Z">
        <w:r w:rsidR="002A6723">
          <w:rPr>
            <w:noProof/>
            <w:webHidden/>
          </w:rPr>
          <w:t>32</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174" w:author="manojk" w:date="2012-05-30T18:53:00Z"/>
          <w:rFonts w:cs="Times New Roman"/>
          <w:noProof/>
          <w:color w:val="auto"/>
          <w:sz w:val="22"/>
          <w:szCs w:val="22"/>
          <w:shd w:val="clear" w:color="auto" w:fill="auto"/>
          <w:lang w:val="en-US" w:eastAsia="en-US"/>
        </w:rPr>
      </w:pPr>
      <w:ins w:id="175" w:author="manojk" w:date="2012-05-30T18:53:00Z">
        <w:r w:rsidRPr="005C5269">
          <w:rPr>
            <w:rStyle w:val="Hyperlink"/>
            <w:noProof/>
          </w:rPr>
          <w:fldChar w:fldCharType="begin"/>
        </w:r>
        <w:r w:rsidR="002A6723">
          <w:rPr>
            <w:noProof/>
          </w:rPr>
          <w:instrText>HYPERLINK \l "_Toc326167534"</w:instrText>
        </w:r>
        <w:r w:rsidRPr="005C5269">
          <w:rPr>
            <w:rStyle w:val="Hyperlink"/>
            <w:noProof/>
          </w:rPr>
          <w:fldChar w:fldCharType="separate"/>
        </w:r>
        <w:r w:rsidR="002A6723" w:rsidRPr="005C5269">
          <w:rPr>
            <w:rStyle w:val="Hyperlink"/>
            <w:noProof/>
          </w:rPr>
          <w:t>2.2.2.1</w:t>
        </w:r>
        <w:r w:rsidR="002A6723" w:rsidRPr="00B06A10">
          <w:rPr>
            <w:rFonts w:cs="Times New Roman"/>
            <w:noProof/>
            <w:color w:val="auto"/>
            <w:sz w:val="22"/>
            <w:szCs w:val="22"/>
            <w:shd w:val="clear" w:color="auto" w:fill="auto"/>
            <w:lang w:val="en-US" w:eastAsia="en-US"/>
          </w:rPr>
          <w:tab/>
        </w:r>
        <w:r w:rsidR="002A6723" w:rsidRPr="005C5269">
          <w:rPr>
            <w:rStyle w:val="Hyperlink"/>
            <w:noProof/>
          </w:rPr>
          <w:t>Class Diagram</w:t>
        </w:r>
        <w:r w:rsidR="002A6723">
          <w:rPr>
            <w:noProof/>
            <w:webHidden/>
          </w:rPr>
          <w:tab/>
        </w:r>
        <w:r>
          <w:rPr>
            <w:noProof/>
            <w:webHidden/>
          </w:rPr>
          <w:fldChar w:fldCharType="begin"/>
        </w:r>
        <w:r w:rsidR="002A6723">
          <w:rPr>
            <w:noProof/>
            <w:webHidden/>
          </w:rPr>
          <w:instrText xml:space="preserve"> PAGEREF _Toc326167534 \h </w:instrText>
        </w:r>
      </w:ins>
      <w:r>
        <w:rPr>
          <w:noProof/>
          <w:webHidden/>
        </w:rPr>
      </w:r>
      <w:r>
        <w:rPr>
          <w:noProof/>
          <w:webHidden/>
        </w:rPr>
        <w:fldChar w:fldCharType="separate"/>
      </w:r>
      <w:ins w:id="176" w:author="manojk" w:date="2012-05-30T18:53:00Z">
        <w:r w:rsidR="002A6723">
          <w:rPr>
            <w:noProof/>
            <w:webHidden/>
          </w:rPr>
          <w:t>32</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177" w:author="manojk" w:date="2012-05-30T18:53:00Z"/>
          <w:rFonts w:cs="Times New Roman"/>
          <w:noProof/>
          <w:color w:val="auto"/>
          <w:sz w:val="22"/>
          <w:szCs w:val="22"/>
          <w:shd w:val="clear" w:color="auto" w:fill="auto"/>
          <w:lang w:val="en-US" w:eastAsia="en-US"/>
        </w:rPr>
      </w:pPr>
      <w:ins w:id="178" w:author="manojk" w:date="2012-05-30T18:53:00Z">
        <w:r w:rsidRPr="005C5269">
          <w:rPr>
            <w:rStyle w:val="Hyperlink"/>
            <w:noProof/>
          </w:rPr>
          <w:fldChar w:fldCharType="begin"/>
        </w:r>
        <w:r w:rsidR="002A6723">
          <w:rPr>
            <w:noProof/>
          </w:rPr>
          <w:instrText>HYPERLINK \l "_Toc326167535"</w:instrText>
        </w:r>
        <w:r w:rsidRPr="005C5269">
          <w:rPr>
            <w:rStyle w:val="Hyperlink"/>
            <w:noProof/>
          </w:rPr>
          <w:fldChar w:fldCharType="separate"/>
        </w:r>
        <w:r w:rsidR="002A6723" w:rsidRPr="005C5269">
          <w:rPr>
            <w:rStyle w:val="Hyperlink"/>
            <w:noProof/>
          </w:rPr>
          <w:t>2.2.3.1</w:t>
        </w:r>
        <w:r w:rsidR="002A6723" w:rsidRPr="00B06A10">
          <w:rPr>
            <w:rFonts w:cs="Times New Roman"/>
            <w:noProof/>
            <w:color w:val="auto"/>
            <w:sz w:val="22"/>
            <w:szCs w:val="22"/>
            <w:shd w:val="clear" w:color="auto" w:fill="auto"/>
            <w:lang w:val="en-US" w:eastAsia="en-US"/>
          </w:rPr>
          <w:tab/>
        </w:r>
        <w:r w:rsidR="002A6723" w:rsidRPr="005C5269">
          <w:rPr>
            <w:rStyle w:val="Hyperlink"/>
            <w:noProof/>
          </w:rPr>
          <w:t>Sequence Diagram</w:t>
        </w:r>
        <w:r w:rsidR="002A6723">
          <w:rPr>
            <w:noProof/>
            <w:webHidden/>
          </w:rPr>
          <w:tab/>
        </w:r>
        <w:r>
          <w:rPr>
            <w:noProof/>
            <w:webHidden/>
          </w:rPr>
          <w:fldChar w:fldCharType="begin"/>
        </w:r>
        <w:r w:rsidR="002A6723">
          <w:rPr>
            <w:noProof/>
            <w:webHidden/>
          </w:rPr>
          <w:instrText xml:space="preserve"> PAGEREF _Toc326167535 \h </w:instrText>
        </w:r>
      </w:ins>
      <w:r>
        <w:rPr>
          <w:noProof/>
          <w:webHidden/>
        </w:rPr>
      </w:r>
      <w:r>
        <w:rPr>
          <w:noProof/>
          <w:webHidden/>
        </w:rPr>
        <w:fldChar w:fldCharType="separate"/>
      </w:r>
      <w:ins w:id="179" w:author="manojk" w:date="2012-05-30T18:53:00Z">
        <w:r w:rsidR="002A6723">
          <w:rPr>
            <w:noProof/>
            <w:webHidden/>
          </w:rPr>
          <w:t>32</w:t>
        </w:r>
        <w:r>
          <w:rPr>
            <w:noProof/>
            <w:webHidden/>
          </w:rPr>
          <w:fldChar w:fldCharType="end"/>
        </w:r>
        <w:r w:rsidRPr="005C5269">
          <w:rPr>
            <w:rStyle w:val="Hyperlink"/>
            <w:noProof/>
          </w:rPr>
          <w:fldChar w:fldCharType="end"/>
        </w:r>
      </w:ins>
    </w:p>
    <w:p w:rsidR="002A6723" w:rsidRPr="00B06A10" w:rsidRDefault="00DF6216">
      <w:pPr>
        <w:pStyle w:val="TOC2"/>
        <w:tabs>
          <w:tab w:val="left" w:pos="720"/>
          <w:tab w:val="right" w:leader="dot" w:pos="9017"/>
        </w:tabs>
        <w:rPr>
          <w:ins w:id="180" w:author="manojk" w:date="2012-05-30T18:53:00Z"/>
          <w:rFonts w:cs="Times New Roman"/>
          <w:noProof/>
          <w:color w:val="auto"/>
          <w:sz w:val="22"/>
          <w:szCs w:val="22"/>
          <w:shd w:val="clear" w:color="auto" w:fill="auto"/>
          <w:lang w:val="en-US" w:eastAsia="en-US"/>
        </w:rPr>
      </w:pPr>
      <w:ins w:id="181" w:author="manojk" w:date="2012-05-30T18:53:00Z">
        <w:r w:rsidRPr="005C5269">
          <w:rPr>
            <w:rStyle w:val="Hyperlink"/>
            <w:noProof/>
          </w:rPr>
          <w:fldChar w:fldCharType="begin"/>
        </w:r>
        <w:r w:rsidR="002A6723">
          <w:rPr>
            <w:noProof/>
          </w:rPr>
          <w:instrText>HYPERLINK \l "_Toc326167536"</w:instrText>
        </w:r>
        <w:r w:rsidRPr="005C5269">
          <w:rPr>
            <w:rStyle w:val="Hyperlink"/>
            <w:noProof/>
          </w:rPr>
          <w:fldChar w:fldCharType="separate"/>
        </w:r>
        <w:r w:rsidR="002A6723" w:rsidRPr="005C5269">
          <w:rPr>
            <w:rStyle w:val="Hyperlink"/>
            <w:noProof/>
          </w:rPr>
          <w:t>3.9</w:t>
        </w:r>
        <w:r w:rsidR="002A6723" w:rsidRPr="00B06A10">
          <w:rPr>
            <w:rFonts w:cs="Times New Roman"/>
            <w:noProof/>
            <w:color w:val="auto"/>
            <w:sz w:val="22"/>
            <w:szCs w:val="22"/>
            <w:shd w:val="clear" w:color="auto" w:fill="auto"/>
            <w:lang w:val="en-US" w:eastAsia="en-US"/>
          </w:rPr>
          <w:tab/>
        </w:r>
        <w:r w:rsidR="002A6723" w:rsidRPr="005C5269">
          <w:rPr>
            <w:rStyle w:val="Hyperlink"/>
            <w:noProof/>
          </w:rPr>
          <w:t>Session management</w:t>
        </w:r>
        <w:r w:rsidR="002A6723">
          <w:rPr>
            <w:noProof/>
            <w:webHidden/>
          </w:rPr>
          <w:tab/>
        </w:r>
        <w:r>
          <w:rPr>
            <w:noProof/>
            <w:webHidden/>
          </w:rPr>
          <w:fldChar w:fldCharType="begin"/>
        </w:r>
        <w:r w:rsidR="002A6723">
          <w:rPr>
            <w:noProof/>
            <w:webHidden/>
          </w:rPr>
          <w:instrText xml:space="preserve"> PAGEREF _Toc326167536 \h </w:instrText>
        </w:r>
      </w:ins>
      <w:r>
        <w:rPr>
          <w:noProof/>
          <w:webHidden/>
        </w:rPr>
      </w:r>
      <w:r>
        <w:rPr>
          <w:noProof/>
          <w:webHidden/>
        </w:rPr>
        <w:fldChar w:fldCharType="separate"/>
      </w:r>
      <w:ins w:id="182" w:author="manojk" w:date="2012-05-30T18:53:00Z">
        <w:r w:rsidR="002A6723">
          <w:rPr>
            <w:noProof/>
            <w:webHidden/>
          </w:rPr>
          <w:t>33</w:t>
        </w:r>
        <w:r>
          <w:rPr>
            <w:noProof/>
            <w:webHidden/>
          </w:rPr>
          <w:fldChar w:fldCharType="end"/>
        </w:r>
        <w:r w:rsidRPr="005C5269">
          <w:rPr>
            <w:rStyle w:val="Hyperlink"/>
            <w:noProof/>
          </w:rPr>
          <w:fldChar w:fldCharType="end"/>
        </w:r>
      </w:ins>
    </w:p>
    <w:p w:rsidR="002A6723" w:rsidRPr="00B06A10" w:rsidRDefault="00DF6216">
      <w:pPr>
        <w:pStyle w:val="TOC2"/>
        <w:tabs>
          <w:tab w:val="left" w:pos="900"/>
          <w:tab w:val="right" w:leader="dot" w:pos="9017"/>
        </w:tabs>
        <w:rPr>
          <w:ins w:id="183" w:author="manojk" w:date="2012-05-30T18:53:00Z"/>
          <w:rFonts w:cs="Times New Roman"/>
          <w:noProof/>
          <w:color w:val="auto"/>
          <w:sz w:val="22"/>
          <w:szCs w:val="22"/>
          <w:shd w:val="clear" w:color="auto" w:fill="auto"/>
          <w:lang w:val="en-US" w:eastAsia="en-US"/>
        </w:rPr>
      </w:pPr>
      <w:ins w:id="184" w:author="manojk" w:date="2012-05-30T18:53:00Z">
        <w:r w:rsidRPr="005C5269">
          <w:rPr>
            <w:rStyle w:val="Hyperlink"/>
            <w:noProof/>
          </w:rPr>
          <w:fldChar w:fldCharType="begin"/>
        </w:r>
        <w:r w:rsidR="002A6723">
          <w:rPr>
            <w:noProof/>
          </w:rPr>
          <w:instrText>HYPERLINK \l "_Toc326167537"</w:instrText>
        </w:r>
        <w:r w:rsidRPr="005C5269">
          <w:rPr>
            <w:rStyle w:val="Hyperlink"/>
            <w:noProof/>
          </w:rPr>
          <w:fldChar w:fldCharType="separate"/>
        </w:r>
        <w:r w:rsidR="002A6723" w:rsidRPr="005C5269">
          <w:rPr>
            <w:rStyle w:val="Hyperlink"/>
            <w:noProof/>
          </w:rPr>
          <w:t>3.10</w:t>
        </w:r>
        <w:r w:rsidR="002A6723" w:rsidRPr="00B06A10">
          <w:rPr>
            <w:rFonts w:cs="Times New Roman"/>
            <w:noProof/>
            <w:color w:val="auto"/>
            <w:sz w:val="22"/>
            <w:szCs w:val="22"/>
            <w:shd w:val="clear" w:color="auto" w:fill="auto"/>
            <w:lang w:val="en-US" w:eastAsia="en-US"/>
          </w:rPr>
          <w:tab/>
        </w:r>
        <w:r w:rsidR="002A6723" w:rsidRPr="005C5269">
          <w:rPr>
            <w:rStyle w:val="Hyperlink"/>
            <w:noProof/>
          </w:rPr>
          <w:t>Caching Design</w:t>
        </w:r>
        <w:r w:rsidR="002A6723">
          <w:rPr>
            <w:noProof/>
            <w:webHidden/>
          </w:rPr>
          <w:tab/>
        </w:r>
        <w:r>
          <w:rPr>
            <w:noProof/>
            <w:webHidden/>
          </w:rPr>
          <w:fldChar w:fldCharType="begin"/>
        </w:r>
        <w:r w:rsidR="002A6723">
          <w:rPr>
            <w:noProof/>
            <w:webHidden/>
          </w:rPr>
          <w:instrText xml:space="preserve"> PAGEREF _Toc326167537 \h </w:instrText>
        </w:r>
      </w:ins>
      <w:r>
        <w:rPr>
          <w:noProof/>
          <w:webHidden/>
        </w:rPr>
      </w:r>
      <w:r>
        <w:rPr>
          <w:noProof/>
          <w:webHidden/>
        </w:rPr>
        <w:fldChar w:fldCharType="separate"/>
      </w:r>
      <w:ins w:id="185" w:author="manojk" w:date="2012-05-30T18:53:00Z">
        <w:r w:rsidR="002A6723">
          <w:rPr>
            <w:noProof/>
            <w:webHidden/>
          </w:rPr>
          <w:t>34</w:t>
        </w:r>
        <w:r>
          <w:rPr>
            <w:noProof/>
            <w:webHidden/>
          </w:rPr>
          <w:fldChar w:fldCharType="end"/>
        </w:r>
        <w:r w:rsidRPr="005C5269">
          <w:rPr>
            <w:rStyle w:val="Hyperlink"/>
            <w:noProof/>
          </w:rPr>
          <w:fldChar w:fldCharType="end"/>
        </w:r>
      </w:ins>
    </w:p>
    <w:p w:rsidR="002A6723" w:rsidRPr="00B06A10" w:rsidRDefault="00DF6216">
      <w:pPr>
        <w:pStyle w:val="TOC2"/>
        <w:tabs>
          <w:tab w:val="left" w:pos="900"/>
          <w:tab w:val="right" w:leader="dot" w:pos="9017"/>
        </w:tabs>
        <w:rPr>
          <w:ins w:id="186" w:author="manojk" w:date="2012-05-30T18:53:00Z"/>
          <w:rFonts w:cs="Times New Roman"/>
          <w:noProof/>
          <w:color w:val="auto"/>
          <w:sz w:val="22"/>
          <w:szCs w:val="22"/>
          <w:shd w:val="clear" w:color="auto" w:fill="auto"/>
          <w:lang w:val="en-US" w:eastAsia="en-US"/>
        </w:rPr>
      </w:pPr>
      <w:ins w:id="187" w:author="manojk" w:date="2012-05-30T18:53:00Z">
        <w:r w:rsidRPr="005C5269">
          <w:rPr>
            <w:rStyle w:val="Hyperlink"/>
            <w:noProof/>
          </w:rPr>
          <w:fldChar w:fldCharType="begin"/>
        </w:r>
        <w:r w:rsidR="002A6723">
          <w:rPr>
            <w:noProof/>
          </w:rPr>
          <w:instrText>HYPERLINK \l "_Toc326167538"</w:instrText>
        </w:r>
        <w:r w:rsidRPr="005C5269">
          <w:rPr>
            <w:rStyle w:val="Hyperlink"/>
            <w:noProof/>
          </w:rPr>
          <w:fldChar w:fldCharType="separate"/>
        </w:r>
        <w:r w:rsidR="002A6723" w:rsidRPr="005C5269">
          <w:rPr>
            <w:rStyle w:val="Hyperlink"/>
            <w:noProof/>
          </w:rPr>
          <w:t>3.11</w:t>
        </w:r>
        <w:r w:rsidR="002A6723" w:rsidRPr="00B06A10">
          <w:rPr>
            <w:rFonts w:cs="Times New Roman"/>
            <w:noProof/>
            <w:color w:val="auto"/>
            <w:sz w:val="22"/>
            <w:szCs w:val="22"/>
            <w:shd w:val="clear" w:color="auto" w:fill="auto"/>
            <w:lang w:val="en-US" w:eastAsia="en-US"/>
          </w:rPr>
          <w:tab/>
        </w:r>
        <w:r w:rsidR="002A6723" w:rsidRPr="005C5269">
          <w:rPr>
            <w:rStyle w:val="Hyperlink"/>
            <w:noProof/>
          </w:rPr>
          <w:t>Integration with HAT (Help Authoring Tool)</w:t>
        </w:r>
        <w:r w:rsidR="002A6723">
          <w:rPr>
            <w:noProof/>
            <w:webHidden/>
          </w:rPr>
          <w:tab/>
        </w:r>
        <w:r>
          <w:rPr>
            <w:noProof/>
            <w:webHidden/>
          </w:rPr>
          <w:fldChar w:fldCharType="begin"/>
        </w:r>
        <w:r w:rsidR="002A6723">
          <w:rPr>
            <w:noProof/>
            <w:webHidden/>
          </w:rPr>
          <w:instrText xml:space="preserve"> PAGEREF _Toc326167538 \h </w:instrText>
        </w:r>
      </w:ins>
      <w:r>
        <w:rPr>
          <w:noProof/>
          <w:webHidden/>
        </w:rPr>
      </w:r>
      <w:r>
        <w:rPr>
          <w:noProof/>
          <w:webHidden/>
        </w:rPr>
        <w:fldChar w:fldCharType="separate"/>
      </w:r>
      <w:ins w:id="188" w:author="manojk" w:date="2012-05-30T18:53:00Z">
        <w:r w:rsidR="002A6723">
          <w:rPr>
            <w:noProof/>
            <w:webHidden/>
          </w:rPr>
          <w:t>34</w:t>
        </w:r>
        <w:r>
          <w:rPr>
            <w:noProof/>
            <w:webHidden/>
          </w:rPr>
          <w:fldChar w:fldCharType="end"/>
        </w:r>
        <w:r w:rsidRPr="005C5269">
          <w:rPr>
            <w:rStyle w:val="Hyperlink"/>
            <w:noProof/>
          </w:rPr>
          <w:fldChar w:fldCharType="end"/>
        </w:r>
      </w:ins>
    </w:p>
    <w:p w:rsidR="002A6723" w:rsidRPr="00B06A10" w:rsidRDefault="00DF6216">
      <w:pPr>
        <w:pStyle w:val="TOC3"/>
        <w:tabs>
          <w:tab w:val="left" w:pos="1260"/>
          <w:tab w:val="right" w:leader="dot" w:pos="9017"/>
        </w:tabs>
        <w:rPr>
          <w:ins w:id="189" w:author="manojk" w:date="2012-05-30T18:53:00Z"/>
          <w:rFonts w:cs="Times New Roman"/>
          <w:noProof/>
          <w:color w:val="auto"/>
          <w:sz w:val="22"/>
          <w:szCs w:val="22"/>
          <w:shd w:val="clear" w:color="auto" w:fill="auto"/>
          <w:lang w:val="en-US" w:eastAsia="en-US"/>
        </w:rPr>
      </w:pPr>
      <w:ins w:id="190" w:author="manojk" w:date="2012-05-30T18:53:00Z">
        <w:r w:rsidRPr="005C5269">
          <w:rPr>
            <w:rStyle w:val="Hyperlink"/>
            <w:noProof/>
          </w:rPr>
          <w:fldChar w:fldCharType="begin"/>
        </w:r>
        <w:r w:rsidR="002A6723">
          <w:rPr>
            <w:noProof/>
          </w:rPr>
          <w:instrText>HYPERLINK \l "_Toc326167539"</w:instrText>
        </w:r>
        <w:r w:rsidRPr="005C5269">
          <w:rPr>
            <w:rStyle w:val="Hyperlink"/>
            <w:noProof/>
          </w:rPr>
          <w:fldChar w:fldCharType="separate"/>
        </w:r>
        <w:r w:rsidR="002A6723" w:rsidRPr="005C5269">
          <w:rPr>
            <w:rStyle w:val="Hyperlink"/>
            <w:noProof/>
          </w:rPr>
          <w:t>3.11.1</w:t>
        </w:r>
        <w:r w:rsidR="002A6723" w:rsidRPr="00B06A10">
          <w:rPr>
            <w:rFonts w:cs="Times New Roman"/>
            <w:noProof/>
            <w:color w:val="auto"/>
            <w:sz w:val="22"/>
            <w:szCs w:val="22"/>
            <w:shd w:val="clear" w:color="auto" w:fill="auto"/>
            <w:lang w:val="en-US" w:eastAsia="en-US"/>
          </w:rPr>
          <w:tab/>
        </w:r>
        <w:r w:rsidR="002A6723" w:rsidRPr="005C5269">
          <w:rPr>
            <w:rStyle w:val="Hyperlink"/>
            <w:noProof/>
          </w:rPr>
          <w:t>Database Design</w:t>
        </w:r>
        <w:r w:rsidR="002A6723">
          <w:rPr>
            <w:noProof/>
            <w:webHidden/>
          </w:rPr>
          <w:tab/>
        </w:r>
        <w:r>
          <w:rPr>
            <w:noProof/>
            <w:webHidden/>
          </w:rPr>
          <w:fldChar w:fldCharType="begin"/>
        </w:r>
        <w:r w:rsidR="002A6723">
          <w:rPr>
            <w:noProof/>
            <w:webHidden/>
          </w:rPr>
          <w:instrText xml:space="preserve"> PAGEREF _Toc326167539 \h </w:instrText>
        </w:r>
      </w:ins>
      <w:r>
        <w:rPr>
          <w:noProof/>
          <w:webHidden/>
        </w:rPr>
      </w:r>
      <w:r>
        <w:rPr>
          <w:noProof/>
          <w:webHidden/>
        </w:rPr>
        <w:fldChar w:fldCharType="separate"/>
      </w:r>
      <w:ins w:id="191" w:author="manojk" w:date="2012-05-30T18:53:00Z">
        <w:r w:rsidR="002A6723">
          <w:rPr>
            <w:noProof/>
            <w:webHidden/>
          </w:rPr>
          <w:t>34</w:t>
        </w:r>
        <w:r>
          <w:rPr>
            <w:noProof/>
            <w:webHidden/>
          </w:rPr>
          <w:fldChar w:fldCharType="end"/>
        </w:r>
        <w:r w:rsidRPr="005C5269">
          <w:rPr>
            <w:rStyle w:val="Hyperlink"/>
            <w:noProof/>
          </w:rPr>
          <w:fldChar w:fldCharType="end"/>
        </w:r>
      </w:ins>
    </w:p>
    <w:p w:rsidR="002A6723" w:rsidRPr="00B06A10" w:rsidRDefault="00DF6216">
      <w:pPr>
        <w:pStyle w:val="TOC3"/>
        <w:tabs>
          <w:tab w:val="left" w:pos="1260"/>
          <w:tab w:val="right" w:leader="dot" w:pos="9017"/>
        </w:tabs>
        <w:rPr>
          <w:ins w:id="192" w:author="manojk" w:date="2012-05-30T18:53:00Z"/>
          <w:rFonts w:cs="Times New Roman"/>
          <w:noProof/>
          <w:color w:val="auto"/>
          <w:sz w:val="22"/>
          <w:szCs w:val="22"/>
          <w:shd w:val="clear" w:color="auto" w:fill="auto"/>
          <w:lang w:val="en-US" w:eastAsia="en-US"/>
        </w:rPr>
      </w:pPr>
      <w:ins w:id="193" w:author="manojk" w:date="2012-05-30T18:53:00Z">
        <w:r w:rsidRPr="005C5269">
          <w:rPr>
            <w:rStyle w:val="Hyperlink"/>
            <w:noProof/>
          </w:rPr>
          <w:fldChar w:fldCharType="begin"/>
        </w:r>
        <w:r w:rsidR="002A6723">
          <w:rPr>
            <w:noProof/>
          </w:rPr>
          <w:instrText>HYPERLINK \l "_Toc326167540"</w:instrText>
        </w:r>
        <w:r w:rsidRPr="005C5269">
          <w:rPr>
            <w:rStyle w:val="Hyperlink"/>
            <w:noProof/>
          </w:rPr>
          <w:fldChar w:fldCharType="separate"/>
        </w:r>
        <w:r w:rsidR="002A6723" w:rsidRPr="005C5269">
          <w:rPr>
            <w:rStyle w:val="Hyperlink"/>
            <w:noProof/>
          </w:rPr>
          <w:t>3.11.2</w:t>
        </w:r>
        <w:r w:rsidR="002A6723" w:rsidRPr="00B06A10">
          <w:rPr>
            <w:rFonts w:cs="Times New Roman"/>
            <w:noProof/>
            <w:color w:val="auto"/>
            <w:sz w:val="22"/>
            <w:szCs w:val="22"/>
            <w:shd w:val="clear" w:color="auto" w:fill="auto"/>
            <w:lang w:val="en-US" w:eastAsia="en-US"/>
          </w:rPr>
          <w:tab/>
        </w:r>
        <w:r w:rsidR="002A6723" w:rsidRPr="005C5269">
          <w:rPr>
            <w:rStyle w:val="Hyperlink"/>
            <w:noProof/>
          </w:rPr>
          <w:t>View Integration with HAT</w:t>
        </w:r>
        <w:r w:rsidR="002A6723">
          <w:rPr>
            <w:noProof/>
            <w:webHidden/>
          </w:rPr>
          <w:tab/>
        </w:r>
        <w:r>
          <w:rPr>
            <w:noProof/>
            <w:webHidden/>
          </w:rPr>
          <w:fldChar w:fldCharType="begin"/>
        </w:r>
        <w:r w:rsidR="002A6723">
          <w:rPr>
            <w:noProof/>
            <w:webHidden/>
          </w:rPr>
          <w:instrText xml:space="preserve"> PAGEREF _Toc326167540 \h </w:instrText>
        </w:r>
      </w:ins>
      <w:r>
        <w:rPr>
          <w:noProof/>
          <w:webHidden/>
        </w:rPr>
      </w:r>
      <w:r>
        <w:rPr>
          <w:noProof/>
          <w:webHidden/>
        </w:rPr>
        <w:fldChar w:fldCharType="separate"/>
      </w:r>
      <w:ins w:id="194" w:author="manojk" w:date="2012-05-30T18:53:00Z">
        <w:r w:rsidR="002A6723">
          <w:rPr>
            <w:noProof/>
            <w:webHidden/>
          </w:rPr>
          <w:t>34</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195" w:author="manojk" w:date="2012-05-30T18:53:00Z"/>
          <w:rFonts w:cs="Times New Roman"/>
          <w:noProof/>
          <w:color w:val="auto"/>
          <w:sz w:val="22"/>
          <w:szCs w:val="22"/>
          <w:shd w:val="clear" w:color="auto" w:fill="auto"/>
          <w:lang w:val="en-US" w:eastAsia="en-US"/>
        </w:rPr>
      </w:pPr>
      <w:ins w:id="196" w:author="manojk" w:date="2012-05-30T18:53:00Z">
        <w:r w:rsidRPr="005C5269">
          <w:rPr>
            <w:rStyle w:val="Hyperlink"/>
            <w:noProof/>
          </w:rPr>
          <w:fldChar w:fldCharType="begin"/>
        </w:r>
        <w:r w:rsidR="002A6723">
          <w:rPr>
            <w:noProof/>
          </w:rPr>
          <w:instrText>HYPERLINK \l "_Toc326167541"</w:instrText>
        </w:r>
        <w:r w:rsidRPr="005C5269">
          <w:rPr>
            <w:rStyle w:val="Hyperlink"/>
            <w:noProof/>
          </w:rPr>
          <w:fldChar w:fldCharType="separate"/>
        </w:r>
        <w:r w:rsidR="002A6723" w:rsidRPr="005C5269">
          <w:rPr>
            <w:rStyle w:val="Hyperlink"/>
            <w:noProof/>
          </w:rPr>
          <w:t>2.2.4.1</w:t>
        </w:r>
        <w:r w:rsidR="002A6723" w:rsidRPr="00B06A10">
          <w:rPr>
            <w:rFonts w:cs="Times New Roman"/>
            <w:noProof/>
            <w:color w:val="auto"/>
            <w:sz w:val="22"/>
            <w:szCs w:val="22"/>
            <w:shd w:val="clear" w:color="auto" w:fill="auto"/>
            <w:lang w:val="en-US" w:eastAsia="en-US"/>
          </w:rPr>
          <w:tab/>
        </w:r>
        <w:r w:rsidR="002A6723" w:rsidRPr="005C5269">
          <w:rPr>
            <w:rStyle w:val="Hyperlink"/>
            <w:noProof/>
          </w:rPr>
          <w:t>Context Sensitive Help</w:t>
        </w:r>
        <w:r w:rsidR="002A6723">
          <w:rPr>
            <w:noProof/>
            <w:webHidden/>
          </w:rPr>
          <w:tab/>
        </w:r>
        <w:r>
          <w:rPr>
            <w:noProof/>
            <w:webHidden/>
          </w:rPr>
          <w:fldChar w:fldCharType="begin"/>
        </w:r>
        <w:r w:rsidR="002A6723">
          <w:rPr>
            <w:noProof/>
            <w:webHidden/>
          </w:rPr>
          <w:instrText xml:space="preserve"> PAGEREF _Toc326167541 \h </w:instrText>
        </w:r>
      </w:ins>
      <w:r>
        <w:rPr>
          <w:noProof/>
          <w:webHidden/>
        </w:rPr>
      </w:r>
      <w:r>
        <w:rPr>
          <w:noProof/>
          <w:webHidden/>
        </w:rPr>
        <w:fldChar w:fldCharType="separate"/>
      </w:r>
      <w:ins w:id="197" w:author="manojk" w:date="2012-05-30T18:53:00Z">
        <w:r w:rsidR="002A6723">
          <w:rPr>
            <w:noProof/>
            <w:webHidden/>
          </w:rPr>
          <w:t>34</w:t>
        </w:r>
        <w:r>
          <w:rPr>
            <w:noProof/>
            <w:webHidden/>
          </w:rPr>
          <w:fldChar w:fldCharType="end"/>
        </w:r>
        <w:r w:rsidRPr="005C5269">
          <w:rPr>
            <w:rStyle w:val="Hyperlink"/>
            <w:noProof/>
          </w:rPr>
          <w:fldChar w:fldCharType="end"/>
        </w:r>
      </w:ins>
    </w:p>
    <w:p w:rsidR="002A6723" w:rsidRPr="00B06A10" w:rsidRDefault="00DF6216">
      <w:pPr>
        <w:pStyle w:val="TOC2"/>
        <w:tabs>
          <w:tab w:val="left" w:pos="900"/>
          <w:tab w:val="right" w:leader="dot" w:pos="9017"/>
        </w:tabs>
        <w:rPr>
          <w:ins w:id="198" w:author="manojk" w:date="2012-05-30T18:53:00Z"/>
          <w:rFonts w:cs="Times New Roman"/>
          <w:noProof/>
          <w:color w:val="auto"/>
          <w:sz w:val="22"/>
          <w:szCs w:val="22"/>
          <w:shd w:val="clear" w:color="auto" w:fill="auto"/>
          <w:lang w:val="en-US" w:eastAsia="en-US"/>
        </w:rPr>
      </w:pPr>
      <w:ins w:id="199" w:author="manojk" w:date="2012-05-30T18:53:00Z">
        <w:r w:rsidRPr="005C5269">
          <w:rPr>
            <w:rStyle w:val="Hyperlink"/>
            <w:noProof/>
          </w:rPr>
          <w:fldChar w:fldCharType="begin"/>
        </w:r>
        <w:r w:rsidR="002A6723">
          <w:rPr>
            <w:noProof/>
          </w:rPr>
          <w:instrText>HYPERLINK \l "_Toc326167542"</w:instrText>
        </w:r>
        <w:r w:rsidRPr="005C5269">
          <w:rPr>
            <w:rStyle w:val="Hyperlink"/>
            <w:noProof/>
          </w:rPr>
          <w:fldChar w:fldCharType="separate"/>
        </w:r>
        <w:r w:rsidR="002A6723" w:rsidRPr="005C5269">
          <w:rPr>
            <w:rStyle w:val="Hyperlink"/>
            <w:noProof/>
          </w:rPr>
          <w:t>3.12</w:t>
        </w:r>
        <w:r w:rsidR="002A6723" w:rsidRPr="00B06A10">
          <w:rPr>
            <w:rFonts w:cs="Times New Roman"/>
            <w:noProof/>
            <w:color w:val="auto"/>
            <w:sz w:val="22"/>
            <w:szCs w:val="22"/>
            <w:shd w:val="clear" w:color="auto" w:fill="auto"/>
            <w:lang w:val="en-US" w:eastAsia="en-US"/>
          </w:rPr>
          <w:tab/>
        </w:r>
        <w:r w:rsidR="002A6723" w:rsidRPr="005C5269">
          <w:rPr>
            <w:rStyle w:val="Hyperlink"/>
            <w:noProof/>
          </w:rPr>
          <w:t>Logging</w:t>
        </w:r>
        <w:r w:rsidR="002A6723">
          <w:rPr>
            <w:noProof/>
            <w:webHidden/>
          </w:rPr>
          <w:tab/>
        </w:r>
        <w:r>
          <w:rPr>
            <w:noProof/>
            <w:webHidden/>
          </w:rPr>
          <w:fldChar w:fldCharType="begin"/>
        </w:r>
        <w:r w:rsidR="002A6723">
          <w:rPr>
            <w:noProof/>
            <w:webHidden/>
          </w:rPr>
          <w:instrText xml:space="preserve"> PAGEREF _Toc326167542 \h </w:instrText>
        </w:r>
      </w:ins>
      <w:r>
        <w:rPr>
          <w:noProof/>
          <w:webHidden/>
        </w:rPr>
      </w:r>
      <w:r>
        <w:rPr>
          <w:noProof/>
          <w:webHidden/>
        </w:rPr>
        <w:fldChar w:fldCharType="separate"/>
      </w:r>
      <w:ins w:id="200"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3"/>
        <w:tabs>
          <w:tab w:val="left" w:pos="1260"/>
          <w:tab w:val="right" w:leader="dot" w:pos="9017"/>
        </w:tabs>
        <w:rPr>
          <w:ins w:id="201" w:author="manojk" w:date="2012-05-30T18:53:00Z"/>
          <w:rFonts w:cs="Times New Roman"/>
          <w:noProof/>
          <w:color w:val="auto"/>
          <w:sz w:val="22"/>
          <w:szCs w:val="22"/>
          <w:shd w:val="clear" w:color="auto" w:fill="auto"/>
          <w:lang w:val="en-US" w:eastAsia="en-US"/>
        </w:rPr>
      </w:pPr>
      <w:ins w:id="202" w:author="manojk" w:date="2012-05-30T18:53:00Z">
        <w:r w:rsidRPr="005C5269">
          <w:rPr>
            <w:rStyle w:val="Hyperlink"/>
            <w:noProof/>
          </w:rPr>
          <w:fldChar w:fldCharType="begin"/>
        </w:r>
        <w:r w:rsidR="002A6723">
          <w:rPr>
            <w:noProof/>
          </w:rPr>
          <w:instrText>HYPERLINK \l "_Toc326167543"</w:instrText>
        </w:r>
        <w:r w:rsidRPr="005C5269">
          <w:rPr>
            <w:rStyle w:val="Hyperlink"/>
            <w:noProof/>
          </w:rPr>
          <w:fldChar w:fldCharType="separate"/>
        </w:r>
        <w:r w:rsidR="002A6723" w:rsidRPr="005C5269">
          <w:rPr>
            <w:rStyle w:val="Hyperlink"/>
            <w:noProof/>
          </w:rPr>
          <w:t>3.12.1</w:t>
        </w:r>
        <w:r w:rsidR="002A6723" w:rsidRPr="00B06A10">
          <w:rPr>
            <w:rFonts w:cs="Times New Roman"/>
            <w:noProof/>
            <w:color w:val="auto"/>
            <w:sz w:val="22"/>
            <w:szCs w:val="22"/>
            <w:shd w:val="clear" w:color="auto" w:fill="auto"/>
            <w:lang w:val="en-US" w:eastAsia="en-US"/>
          </w:rPr>
          <w:tab/>
        </w:r>
        <w:r w:rsidR="002A6723" w:rsidRPr="005C5269">
          <w:rPr>
            <w:rStyle w:val="Hyperlink"/>
            <w:noProof/>
          </w:rPr>
          <w:t>Local Logging</w:t>
        </w:r>
        <w:r w:rsidR="002A6723">
          <w:rPr>
            <w:noProof/>
            <w:webHidden/>
          </w:rPr>
          <w:tab/>
        </w:r>
        <w:r>
          <w:rPr>
            <w:noProof/>
            <w:webHidden/>
          </w:rPr>
          <w:fldChar w:fldCharType="begin"/>
        </w:r>
        <w:r w:rsidR="002A6723">
          <w:rPr>
            <w:noProof/>
            <w:webHidden/>
          </w:rPr>
          <w:instrText xml:space="preserve"> PAGEREF _Toc326167543 \h </w:instrText>
        </w:r>
      </w:ins>
      <w:r>
        <w:rPr>
          <w:noProof/>
          <w:webHidden/>
        </w:rPr>
      </w:r>
      <w:r>
        <w:rPr>
          <w:noProof/>
          <w:webHidden/>
        </w:rPr>
        <w:fldChar w:fldCharType="separate"/>
      </w:r>
      <w:ins w:id="203"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204" w:author="manojk" w:date="2012-05-30T18:53:00Z"/>
          <w:rFonts w:cs="Times New Roman"/>
          <w:noProof/>
          <w:color w:val="auto"/>
          <w:sz w:val="22"/>
          <w:szCs w:val="22"/>
          <w:shd w:val="clear" w:color="auto" w:fill="auto"/>
          <w:lang w:val="en-US" w:eastAsia="en-US"/>
        </w:rPr>
      </w:pPr>
      <w:ins w:id="205" w:author="manojk" w:date="2012-05-30T18:53:00Z">
        <w:r w:rsidRPr="005C5269">
          <w:rPr>
            <w:rStyle w:val="Hyperlink"/>
            <w:noProof/>
          </w:rPr>
          <w:fldChar w:fldCharType="begin"/>
        </w:r>
        <w:r w:rsidR="002A6723">
          <w:rPr>
            <w:noProof/>
          </w:rPr>
          <w:instrText>HYPERLINK \l "_Toc326167544"</w:instrText>
        </w:r>
        <w:r w:rsidRPr="005C5269">
          <w:rPr>
            <w:rStyle w:val="Hyperlink"/>
            <w:noProof/>
          </w:rPr>
          <w:fldChar w:fldCharType="separate"/>
        </w:r>
        <w:r w:rsidR="002A6723" w:rsidRPr="005C5269">
          <w:rPr>
            <w:rStyle w:val="Hyperlink"/>
            <w:noProof/>
          </w:rPr>
          <w:t>2.2.5.1</w:t>
        </w:r>
        <w:r w:rsidR="002A6723" w:rsidRPr="00B06A10">
          <w:rPr>
            <w:rFonts w:cs="Times New Roman"/>
            <w:noProof/>
            <w:color w:val="auto"/>
            <w:sz w:val="22"/>
            <w:szCs w:val="22"/>
            <w:shd w:val="clear" w:color="auto" w:fill="auto"/>
            <w:lang w:val="en-US" w:eastAsia="en-US"/>
          </w:rPr>
          <w:tab/>
        </w:r>
        <w:r w:rsidR="002A6723" w:rsidRPr="005C5269">
          <w:rPr>
            <w:rStyle w:val="Hyperlink"/>
            <w:noProof/>
          </w:rPr>
          <w:t>AOP Implementation</w:t>
        </w:r>
        <w:r w:rsidR="002A6723">
          <w:rPr>
            <w:noProof/>
            <w:webHidden/>
          </w:rPr>
          <w:tab/>
        </w:r>
        <w:r>
          <w:rPr>
            <w:noProof/>
            <w:webHidden/>
          </w:rPr>
          <w:fldChar w:fldCharType="begin"/>
        </w:r>
        <w:r w:rsidR="002A6723">
          <w:rPr>
            <w:noProof/>
            <w:webHidden/>
          </w:rPr>
          <w:instrText xml:space="preserve"> PAGEREF _Toc326167544 \h </w:instrText>
        </w:r>
      </w:ins>
      <w:r>
        <w:rPr>
          <w:noProof/>
          <w:webHidden/>
        </w:rPr>
      </w:r>
      <w:r>
        <w:rPr>
          <w:noProof/>
          <w:webHidden/>
        </w:rPr>
        <w:fldChar w:fldCharType="separate"/>
      </w:r>
      <w:ins w:id="206"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207" w:author="manojk" w:date="2012-05-30T18:53:00Z"/>
          <w:rFonts w:cs="Times New Roman"/>
          <w:noProof/>
          <w:color w:val="auto"/>
          <w:sz w:val="22"/>
          <w:szCs w:val="22"/>
          <w:shd w:val="clear" w:color="auto" w:fill="auto"/>
          <w:lang w:val="en-US" w:eastAsia="en-US"/>
        </w:rPr>
      </w:pPr>
      <w:ins w:id="208" w:author="manojk" w:date="2012-05-30T18:53:00Z">
        <w:r w:rsidRPr="005C5269">
          <w:rPr>
            <w:rStyle w:val="Hyperlink"/>
            <w:noProof/>
          </w:rPr>
          <w:fldChar w:fldCharType="begin"/>
        </w:r>
        <w:r w:rsidR="002A6723">
          <w:rPr>
            <w:noProof/>
          </w:rPr>
          <w:instrText>HYPERLINK \l "_Toc326167545"</w:instrText>
        </w:r>
        <w:r w:rsidRPr="005C5269">
          <w:rPr>
            <w:rStyle w:val="Hyperlink"/>
            <w:noProof/>
          </w:rPr>
          <w:fldChar w:fldCharType="separate"/>
        </w:r>
        <w:r w:rsidR="002A6723" w:rsidRPr="005C5269">
          <w:rPr>
            <w:rStyle w:val="Hyperlink"/>
            <w:noProof/>
          </w:rPr>
          <w:t>2.2.6.1</w:t>
        </w:r>
        <w:r w:rsidR="002A6723" w:rsidRPr="00B06A10">
          <w:rPr>
            <w:rFonts w:cs="Times New Roman"/>
            <w:noProof/>
            <w:color w:val="auto"/>
            <w:sz w:val="22"/>
            <w:szCs w:val="22"/>
            <w:shd w:val="clear" w:color="auto" w:fill="auto"/>
            <w:lang w:val="en-US" w:eastAsia="en-US"/>
          </w:rPr>
          <w:tab/>
        </w:r>
        <w:r w:rsidR="002A6723" w:rsidRPr="005C5269">
          <w:rPr>
            <w:rStyle w:val="Hyperlink"/>
            <w:noProof/>
          </w:rPr>
          <w:t>Types of Logging</w:t>
        </w:r>
        <w:r w:rsidR="002A6723">
          <w:rPr>
            <w:noProof/>
            <w:webHidden/>
          </w:rPr>
          <w:tab/>
        </w:r>
        <w:r>
          <w:rPr>
            <w:noProof/>
            <w:webHidden/>
          </w:rPr>
          <w:fldChar w:fldCharType="begin"/>
        </w:r>
        <w:r w:rsidR="002A6723">
          <w:rPr>
            <w:noProof/>
            <w:webHidden/>
          </w:rPr>
          <w:instrText xml:space="preserve"> PAGEREF _Toc326167545 \h </w:instrText>
        </w:r>
      </w:ins>
      <w:r>
        <w:rPr>
          <w:noProof/>
          <w:webHidden/>
        </w:rPr>
      </w:r>
      <w:r>
        <w:rPr>
          <w:noProof/>
          <w:webHidden/>
        </w:rPr>
        <w:fldChar w:fldCharType="separate"/>
      </w:r>
      <w:ins w:id="209"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3"/>
        <w:tabs>
          <w:tab w:val="left" w:pos="1260"/>
          <w:tab w:val="right" w:leader="dot" w:pos="9017"/>
        </w:tabs>
        <w:rPr>
          <w:ins w:id="210" w:author="manojk" w:date="2012-05-30T18:53:00Z"/>
          <w:rFonts w:cs="Times New Roman"/>
          <w:noProof/>
          <w:color w:val="auto"/>
          <w:sz w:val="22"/>
          <w:szCs w:val="22"/>
          <w:shd w:val="clear" w:color="auto" w:fill="auto"/>
          <w:lang w:val="en-US" w:eastAsia="en-US"/>
        </w:rPr>
      </w:pPr>
      <w:ins w:id="211" w:author="manojk" w:date="2012-05-30T18:53:00Z">
        <w:r w:rsidRPr="005C5269">
          <w:rPr>
            <w:rStyle w:val="Hyperlink"/>
            <w:noProof/>
          </w:rPr>
          <w:fldChar w:fldCharType="begin"/>
        </w:r>
        <w:r w:rsidR="002A6723">
          <w:rPr>
            <w:noProof/>
          </w:rPr>
          <w:instrText>HYPERLINK \l "_Toc326167546"</w:instrText>
        </w:r>
        <w:r w:rsidRPr="005C5269">
          <w:rPr>
            <w:rStyle w:val="Hyperlink"/>
            <w:noProof/>
          </w:rPr>
          <w:fldChar w:fldCharType="separate"/>
        </w:r>
        <w:r w:rsidR="002A6723" w:rsidRPr="005C5269">
          <w:rPr>
            <w:rStyle w:val="Hyperlink"/>
            <w:noProof/>
          </w:rPr>
          <w:t>3.12.2</w:t>
        </w:r>
        <w:r w:rsidR="002A6723" w:rsidRPr="00B06A10">
          <w:rPr>
            <w:rFonts w:cs="Times New Roman"/>
            <w:noProof/>
            <w:color w:val="auto"/>
            <w:sz w:val="22"/>
            <w:szCs w:val="22"/>
            <w:shd w:val="clear" w:color="auto" w:fill="auto"/>
            <w:lang w:val="en-US" w:eastAsia="en-US"/>
          </w:rPr>
          <w:tab/>
        </w:r>
        <w:r w:rsidR="002A6723" w:rsidRPr="005C5269">
          <w:rPr>
            <w:rStyle w:val="Hyperlink"/>
            <w:noProof/>
          </w:rPr>
          <w:t>Remote Logging</w:t>
        </w:r>
        <w:r w:rsidR="002A6723">
          <w:rPr>
            <w:noProof/>
            <w:webHidden/>
          </w:rPr>
          <w:tab/>
        </w:r>
        <w:r>
          <w:rPr>
            <w:noProof/>
            <w:webHidden/>
          </w:rPr>
          <w:fldChar w:fldCharType="begin"/>
        </w:r>
        <w:r w:rsidR="002A6723">
          <w:rPr>
            <w:noProof/>
            <w:webHidden/>
          </w:rPr>
          <w:instrText xml:space="preserve"> PAGEREF _Toc326167546 \h </w:instrText>
        </w:r>
      </w:ins>
      <w:r>
        <w:rPr>
          <w:noProof/>
          <w:webHidden/>
        </w:rPr>
      </w:r>
      <w:r>
        <w:rPr>
          <w:noProof/>
          <w:webHidden/>
        </w:rPr>
        <w:fldChar w:fldCharType="separate"/>
      </w:r>
      <w:ins w:id="212"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213" w:author="manojk" w:date="2012-05-30T18:53:00Z"/>
          <w:rFonts w:cs="Times New Roman"/>
          <w:noProof/>
          <w:color w:val="auto"/>
          <w:sz w:val="22"/>
          <w:szCs w:val="22"/>
          <w:shd w:val="clear" w:color="auto" w:fill="auto"/>
          <w:lang w:val="en-US" w:eastAsia="en-US"/>
        </w:rPr>
      </w:pPr>
      <w:ins w:id="214" w:author="manojk" w:date="2012-05-30T18:53:00Z">
        <w:r w:rsidRPr="005C5269">
          <w:rPr>
            <w:rStyle w:val="Hyperlink"/>
            <w:noProof/>
          </w:rPr>
          <w:fldChar w:fldCharType="begin"/>
        </w:r>
        <w:r w:rsidR="002A6723">
          <w:rPr>
            <w:noProof/>
          </w:rPr>
          <w:instrText>HYPERLINK \l "_Toc326167547"</w:instrText>
        </w:r>
        <w:r w:rsidRPr="005C5269">
          <w:rPr>
            <w:rStyle w:val="Hyperlink"/>
            <w:noProof/>
          </w:rPr>
          <w:fldChar w:fldCharType="separate"/>
        </w:r>
        <w:r w:rsidR="002A6723" w:rsidRPr="005C5269">
          <w:rPr>
            <w:rStyle w:val="Hyperlink"/>
            <w:noProof/>
          </w:rPr>
          <w:t>2.2.7.1</w:t>
        </w:r>
        <w:r w:rsidR="002A6723" w:rsidRPr="00B06A10">
          <w:rPr>
            <w:rFonts w:cs="Times New Roman"/>
            <w:noProof/>
            <w:color w:val="auto"/>
            <w:sz w:val="22"/>
            <w:szCs w:val="22"/>
            <w:shd w:val="clear" w:color="auto" w:fill="auto"/>
            <w:lang w:val="en-US" w:eastAsia="en-US"/>
          </w:rPr>
          <w:tab/>
        </w:r>
        <w:r w:rsidR="002A6723" w:rsidRPr="005C5269">
          <w:rPr>
            <w:rStyle w:val="Hyperlink"/>
            <w:noProof/>
          </w:rPr>
          <w:t>Service Invocation</w:t>
        </w:r>
        <w:r w:rsidR="002A6723">
          <w:rPr>
            <w:noProof/>
            <w:webHidden/>
          </w:rPr>
          <w:tab/>
        </w:r>
        <w:r>
          <w:rPr>
            <w:noProof/>
            <w:webHidden/>
          </w:rPr>
          <w:fldChar w:fldCharType="begin"/>
        </w:r>
        <w:r w:rsidR="002A6723">
          <w:rPr>
            <w:noProof/>
            <w:webHidden/>
          </w:rPr>
          <w:instrText xml:space="preserve"> PAGEREF _Toc326167547 \h </w:instrText>
        </w:r>
      </w:ins>
      <w:r>
        <w:rPr>
          <w:noProof/>
          <w:webHidden/>
        </w:rPr>
      </w:r>
      <w:r>
        <w:rPr>
          <w:noProof/>
          <w:webHidden/>
        </w:rPr>
        <w:fldChar w:fldCharType="separate"/>
      </w:r>
      <w:ins w:id="215"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4"/>
        <w:tabs>
          <w:tab w:val="left" w:pos="1440"/>
          <w:tab w:val="right" w:leader="dot" w:pos="9017"/>
        </w:tabs>
        <w:rPr>
          <w:ins w:id="216" w:author="manojk" w:date="2012-05-30T18:53:00Z"/>
          <w:rFonts w:cs="Times New Roman"/>
          <w:noProof/>
          <w:color w:val="auto"/>
          <w:sz w:val="22"/>
          <w:szCs w:val="22"/>
          <w:shd w:val="clear" w:color="auto" w:fill="auto"/>
          <w:lang w:val="en-US" w:eastAsia="en-US"/>
        </w:rPr>
      </w:pPr>
      <w:ins w:id="217" w:author="manojk" w:date="2012-05-30T18:53:00Z">
        <w:r w:rsidRPr="005C5269">
          <w:rPr>
            <w:rStyle w:val="Hyperlink"/>
            <w:noProof/>
          </w:rPr>
          <w:fldChar w:fldCharType="begin"/>
        </w:r>
        <w:r w:rsidR="002A6723">
          <w:rPr>
            <w:noProof/>
          </w:rPr>
          <w:instrText>HYPERLINK \l "_Toc326167548"</w:instrText>
        </w:r>
        <w:r w:rsidRPr="005C5269">
          <w:rPr>
            <w:rStyle w:val="Hyperlink"/>
            <w:noProof/>
          </w:rPr>
          <w:fldChar w:fldCharType="separate"/>
        </w:r>
        <w:r w:rsidR="002A6723" w:rsidRPr="005C5269">
          <w:rPr>
            <w:rStyle w:val="Hyperlink"/>
            <w:noProof/>
          </w:rPr>
          <w:t>2.2.8.1</w:t>
        </w:r>
        <w:r w:rsidR="002A6723" w:rsidRPr="00B06A10">
          <w:rPr>
            <w:rFonts w:cs="Times New Roman"/>
            <w:noProof/>
            <w:color w:val="auto"/>
            <w:sz w:val="22"/>
            <w:szCs w:val="22"/>
            <w:shd w:val="clear" w:color="auto" w:fill="auto"/>
            <w:lang w:val="en-US" w:eastAsia="en-US"/>
          </w:rPr>
          <w:tab/>
        </w:r>
        <w:r w:rsidR="002A6723" w:rsidRPr="005C5269">
          <w:rPr>
            <w:rStyle w:val="Hyperlink"/>
            <w:noProof/>
          </w:rPr>
          <w:t>Remote Logging Sequence Diagram</w:t>
        </w:r>
        <w:r w:rsidR="002A6723">
          <w:rPr>
            <w:noProof/>
            <w:webHidden/>
          </w:rPr>
          <w:tab/>
        </w:r>
        <w:r>
          <w:rPr>
            <w:noProof/>
            <w:webHidden/>
          </w:rPr>
          <w:fldChar w:fldCharType="begin"/>
        </w:r>
        <w:r w:rsidR="002A6723">
          <w:rPr>
            <w:noProof/>
            <w:webHidden/>
          </w:rPr>
          <w:instrText xml:space="preserve"> PAGEREF _Toc326167548 \h </w:instrText>
        </w:r>
      </w:ins>
      <w:r>
        <w:rPr>
          <w:noProof/>
          <w:webHidden/>
        </w:rPr>
      </w:r>
      <w:r>
        <w:rPr>
          <w:noProof/>
          <w:webHidden/>
        </w:rPr>
        <w:fldChar w:fldCharType="separate"/>
      </w:r>
      <w:ins w:id="218" w:author="manojk" w:date="2012-05-30T18:53:00Z">
        <w:r w:rsidR="002A6723">
          <w:rPr>
            <w:noProof/>
            <w:webHidden/>
          </w:rPr>
          <w:t>35</w:t>
        </w:r>
        <w:r>
          <w:rPr>
            <w:noProof/>
            <w:webHidden/>
          </w:rPr>
          <w:fldChar w:fldCharType="end"/>
        </w:r>
        <w:r w:rsidRPr="005C5269">
          <w:rPr>
            <w:rStyle w:val="Hyperlink"/>
            <w:noProof/>
          </w:rPr>
          <w:fldChar w:fldCharType="end"/>
        </w:r>
      </w:ins>
    </w:p>
    <w:p w:rsidR="002A6723" w:rsidRPr="00B06A10" w:rsidRDefault="00DF6216">
      <w:pPr>
        <w:pStyle w:val="TOC2"/>
        <w:tabs>
          <w:tab w:val="left" w:pos="900"/>
          <w:tab w:val="right" w:leader="dot" w:pos="9017"/>
        </w:tabs>
        <w:rPr>
          <w:ins w:id="219" w:author="manojk" w:date="2012-05-30T18:53:00Z"/>
          <w:rFonts w:cs="Times New Roman"/>
          <w:noProof/>
          <w:color w:val="auto"/>
          <w:sz w:val="22"/>
          <w:szCs w:val="22"/>
          <w:shd w:val="clear" w:color="auto" w:fill="auto"/>
          <w:lang w:val="en-US" w:eastAsia="en-US"/>
        </w:rPr>
      </w:pPr>
      <w:ins w:id="220" w:author="manojk" w:date="2012-05-30T18:53:00Z">
        <w:r w:rsidRPr="005C5269">
          <w:rPr>
            <w:rStyle w:val="Hyperlink"/>
            <w:noProof/>
          </w:rPr>
          <w:fldChar w:fldCharType="begin"/>
        </w:r>
        <w:r w:rsidR="002A6723">
          <w:rPr>
            <w:noProof/>
          </w:rPr>
          <w:instrText>HYPERLINK \l "_Toc326167549"</w:instrText>
        </w:r>
        <w:r w:rsidRPr="005C5269">
          <w:rPr>
            <w:rStyle w:val="Hyperlink"/>
            <w:noProof/>
          </w:rPr>
          <w:fldChar w:fldCharType="separate"/>
        </w:r>
        <w:r w:rsidR="002A6723" w:rsidRPr="005C5269">
          <w:rPr>
            <w:rStyle w:val="Hyperlink"/>
            <w:noProof/>
          </w:rPr>
          <w:t>3.13</w:t>
        </w:r>
        <w:r w:rsidR="002A6723" w:rsidRPr="00B06A10">
          <w:rPr>
            <w:rFonts w:cs="Times New Roman"/>
            <w:noProof/>
            <w:color w:val="auto"/>
            <w:sz w:val="22"/>
            <w:szCs w:val="22"/>
            <w:shd w:val="clear" w:color="auto" w:fill="auto"/>
            <w:lang w:val="en-US" w:eastAsia="en-US"/>
          </w:rPr>
          <w:tab/>
        </w:r>
        <w:r w:rsidR="002A6723" w:rsidRPr="005C5269">
          <w:rPr>
            <w:rStyle w:val="Hyperlink"/>
            <w:noProof/>
          </w:rPr>
          <w:t>Exception Management</w:t>
        </w:r>
        <w:r w:rsidR="002A6723">
          <w:rPr>
            <w:noProof/>
            <w:webHidden/>
          </w:rPr>
          <w:tab/>
        </w:r>
        <w:r>
          <w:rPr>
            <w:noProof/>
            <w:webHidden/>
          </w:rPr>
          <w:fldChar w:fldCharType="begin"/>
        </w:r>
        <w:r w:rsidR="002A6723">
          <w:rPr>
            <w:noProof/>
            <w:webHidden/>
          </w:rPr>
          <w:instrText xml:space="preserve"> PAGEREF _Toc326167549 \h </w:instrText>
        </w:r>
      </w:ins>
      <w:r>
        <w:rPr>
          <w:noProof/>
          <w:webHidden/>
        </w:rPr>
      </w:r>
      <w:r>
        <w:rPr>
          <w:noProof/>
          <w:webHidden/>
        </w:rPr>
        <w:fldChar w:fldCharType="separate"/>
      </w:r>
      <w:ins w:id="221" w:author="manojk" w:date="2012-05-30T18:53:00Z">
        <w:r w:rsidR="002A6723">
          <w:rPr>
            <w:noProof/>
            <w:webHidden/>
          </w:rPr>
          <w:t>36</w:t>
        </w:r>
        <w:r>
          <w:rPr>
            <w:noProof/>
            <w:webHidden/>
          </w:rPr>
          <w:fldChar w:fldCharType="end"/>
        </w:r>
        <w:r w:rsidRPr="005C5269">
          <w:rPr>
            <w:rStyle w:val="Hyperlink"/>
            <w:noProof/>
          </w:rPr>
          <w:fldChar w:fldCharType="end"/>
        </w:r>
      </w:ins>
    </w:p>
    <w:p w:rsidR="002A6723" w:rsidRPr="00B06A10" w:rsidRDefault="00DF6216">
      <w:pPr>
        <w:pStyle w:val="TOC3"/>
        <w:tabs>
          <w:tab w:val="left" w:pos="1260"/>
          <w:tab w:val="right" w:leader="dot" w:pos="9017"/>
        </w:tabs>
        <w:rPr>
          <w:ins w:id="222" w:author="manojk" w:date="2012-05-30T18:53:00Z"/>
          <w:rFonts w:cs="Times New Roman"/>
          <w:noProof/>
          <w:color w:val="auto"/>
          <w:sz w:val="22"/>
          <w:szCs w:val="22"/>
          <w:shd w:val="clear" w:color="auto" w:fill="auto"/>
          <w:lang w:val="en-US" w:eastAsia="en-US"/>
        </w:rPr>
      </w:pPr>
      <w:ins w:id="223" w:author="manojk" w:date="2012-05-30T18:53:00Z">
        <w:r w:rsidRPr="005C5269">
          <w:rPr>
            <w:rStyle w:val="Hyperlink"/>
            <w:noProof/>
          </w:rPr>
          <w:fldChar w:fldCharType="begin"/>
        </w:r>
        <w:r w:rsidR="002A6723">
          <w:rPr>
            <w:noProof/>
          </w:rPr>
          <w:instrText>HYPERLINK \l "_Toc326167550"</w:instrText>
        </w:r>
        <w:r w:rsidRPr="005C5269">
          <w:rPr>
            <w:rStyle w:val="Hyperlink"/>
            <w:noProof/>
          </w:rPr>
          <w:fldChar w:fldCharType="separate"/>
        </w:r>
        <w:r w:rsidR="002A6723" w:rsidRPr="005C5269">
          <w:rPr>
            <w:rStyle w:val="Hyperlink"/>
            <w:noProof/>
          </w:rPr>
          <w:t>3.13.1</w:t>
        </w:r>
        <w:r w:rsidR="002A6723" w:rsidRPr="00B06A10">
          <w:rPr>
            <w:rFonts w:cs="Times New Roman"/>
            <w:noProof/>
            <w:color w:val="auto"/>
            <w:sz w:val="22"/>
            <w:szCs w:val="22"/>
            <w:shd w:val="clear" w:color="auto" w:fill="auto"/>
            <w:lang w:val="en-US" w:eastAsia="en-US"/>
          </w:rPr>
          <w:tab/>
        </w:r>
        <w:r w:rsidR="002A6723" w:rsidRPr="005C5269">
          <w:rPr>
            <w:rStyle w:val="Hyperlink"/>
            <w:noProof/>
          </w:rPr>
          <w:t>Exception Hierarchy</w:t>
        </w:r>
        <w:r w:rsidR="002A6723">
          <w:rPr>
            <w:noProof/>
            <w:webHidden/>
          </w:rPr>
          <w:tab/>
        </w:r>
        <w:r>
          <w:rPr>
            <w:noProof/>
            <w:webHidden/>
          </w:rPr>
          <w:fldChar w:fldCharType="begin"/>
        </w:r>
        <w:r w:rsidR="002A6723">
          <w:rPr>
            <w:noProof/>
            <w:webHidden/>
          </w:rPr>
          <w:instrText xml:space="preserve"> PAGEREF _Toc326167550 \h </w:instrText>
        </w:r>
      </w:ins>
      <w:r>
        <w:rPr>
          <w:noProof/>
          <w:webHidden/>
        </w:rPr>
      </w:r>
      <w:r>
        <w:rPr>
          <w:noProof/>
          <w:webHidden/>
        </w:rPr>
        <w:fldChar w:fldCharType="separate"/>
      </w:r>
      <w:ins w:id="224" w:author="manojk" w:date="2012-05-30T18:53:00Z">
        <w:r w:rsidR="002A6723">
          <w:rPr>
            <w:noProof/>
            <w:webHidden/>
          </w:rPr>
          <w:t>36</w:t>
        </w:r>
        <w:r>
          <w:rPr>
            <w:noProof/>
            <w:webHidden/>
          </w:rPr>
          <w:fldChar w:fldCharType="end"/>
        </w:r>
        <w:r w:rsidRPr="005C5269">
          <w:rPr>
            <w:rStyle w:val="Hyperlink"/>
            <w:noProof/>
          </w:rPr>
          <w:fldChar w:fldCharType="end"/>
        </w:r>
      </w:ins>
    </w:p>
    <w:p w:rsidR="002A6723" w:rsidRPr="00B06A10" w:rsidRDefault="00DF6216">
      <w:pPr>
        <w:pStyle w:val="TOC1"/>
        <w:tabs>
          <w:tab w:val="left" w:pos="360"/>
          <w:tab w:val="right" w:leader="dot" w:pos="9017"/>
        </w:tabs>
        <w:rPr>
          <w:ins w:id="225" w:author="manojk" w:date="2012-05-30T18:53:00Z"/>
          <w:rFonts w:cs="Times New Roman"/>
          <w:noProof/>
          <w:color w:val="auto"/>
          <w:sz w:val="22"/>
          <w:szCs w:val="22"/>
          <w:shd w:val="clear" w:color="auto" w:fill="auto"/>
          <w:lang w:val="en-US" w:eastAsia="en-US"/>
        </w:rPr>
      </w:pPr>
      <w:ins w:id="226" w:author="manojk" w:date="2012-05-30T18:53:00Z">
        <w:r w:rsidRPr="005C5269">
          <w:rPr>
            <w:rStyle w:val="Hyperlink"/>
            <w:noProof/>
          </w:rPr>
          <w:fldChar w:fldCharType="begin"/>
        </w:r>
        <w:r w:rsidR="002A6723">
          <w:rPr>
            <w:noProof/>
          </w:rPr>
          <w:instrText>HYPERLINK \l "_Toc326167554"</w:instrText>
        </w:r>
        <w:r w:rsidRPr="005C5269">
          <w:rPr>
            <w:rStyle w:val="Hyperlink"/>
            <w:noProof/>
          </w:rPr>
          <w:fldChar w:fldCharType="separate"/>
        </w:r>
        <w:r w:rsidR="002A6723" w:rsidRPr="005C5269">
          <w:rPr>
            <w:rStyle w:val="Hyperlink"/>
            <w:noProof/>
          </w:rPr>
          <w:t>4</w:t>
        </w:r>
        <w:r w:rsidR="002A6723" w:rsidRPr="00B06A10">
          <w:rPr>
            <w:rFonts w:cs="Times New Roman"/>
            <w:noProof/>
            <w:color w:val="auto"/>
            <w:sz w:val="22"/>
            <w:szCs w:val="22"/>
            <w:shd w:val="clear" w:color="auto" w:fill="auto"/>
            <w:lang w:val="en-US" w:eastAsia="en-US"/>
          </w:rPr>
          <w:tab/>
        </w:r>
        <w:r w:rsidR="002A6723" w:rsidRPr="005C5269">
          <w:rPr>
            <w:rStyle w:val="Hyperlink"/>
            <w:noProof/>
          </w:rPr>
          <w:t>Portal Application Design Reference</w:t>
        </w:r>
        <w:r w:rsidR="002A6723">
          <w:rPr>
            <w:noProof/>
            <w:webHidden/>
          </w:rPr>
          <w:tab/>
        </w:r>
        <w:r>
          <w:rPr>
            <w:noProof/>
            <w:webHidden/>
          </w:rPr>
          <w:fldChar w:fldCharType="begin"/>
        </w:r>
        <w:r w:rsidR="002A6723">
          <w:rPr>
            <w:noProof/>
            <w:webHidden/>
          </w:rPr>
          <w:instrText xml:space="preserve"> PAGEREF _Toc326167554 \h </w:instrText>
        </w:r>
      </w:ins>
      <w:r>
        <w:rPr>
          <w:noProof/>
          <w:webHidden/>
        </w:rPr>
      </w:r>
      <w:r>
        <w:rPr>
          <w:noProof/>
          <w:webHidden/>
        </w:rPr>
        <w:fldChar w:fldCharType="separate"/>
      </w:r>
      <w:ins w:id="227" w:author="manojk" w:date="2012-05-30T18:53:00Z">
        <w:r w:rsidR="002A6723">
          <w:rPr>
            <w:noProof/>
            <w:webHidden/>
          </w:rPr>
          <w:t>37</w:t>
        </w:r>
        <w:r>
          <w:rPr>
            <w:noProof/>
            <w:webHidden/>
          </w:rPr>
          <w:fldChar w:fldCharType="end"/>
        </w:r>
        <w:r w:rsidRPr="005C5269">
          <w:rPr>
            <w:rStyle w:val="Hyperlink"/>
            <w:noProof/>
          </w:rPr>
          <w:fldChar w:fldCharType="end"/>
        </w:r>
      </w:ins>
    </w:p>
    <w:p w:rsidR="002A6723" w:rsidRPr="00B06A10" w:rsidRDefault="00DF6216">
      <w:pPr>
        <w:pStyle w:val="TOC1"/>
        <w:tabs>
          <w:tab w:val="left" w:pos="360"/>
          <w:tab w:val="right" w:leader="dot" w:pos="9017"/>
        </w:tabs>
        <w:rPr>
          <w:ins w:id="228" w:author="manojk" w:date="2012-05-30T18:53:00Z"/>
          <w:rFonts w:cs="Times New Roman"/>
          <w:noProof/>
          <w:color w:val="auto"/>
          <w:sz w:val="22"/>
          <w:szCs w:val="22"/>
          <w:shd w:val="clear" w:color="auto" w:fill="auto"/>
          <w:lang w:val="en-US" w:eastAsia="en-US"/>
        </w:rPr>
      </w:pPr>
      <w:ins w:id="229" w:author="manojk" w:date="2012-05-30T18:53:00Z">
        <w:r w:rsidRPr="005C5269">
          <w:rPr>
            <w:rStyle w:val="Hyperlink"/>
            <w:noProof/>
          </w:rPr>
          <w:fldChar w:fldCharType="begin"/>
        </w:r>
        <w:r w:rsidR="002A6723">
          <w:rPr>
            <w:noProof/>
          </w:rPr>
          <w:instrText>HYPERLINK \l "_Toc326167555"</w:instrText>
        </w:r>
        <w:r w:rsidRPr="005C5269">
          <w:rPr>
            <w:rStyle w:val="Hyperlink"/>
            <w:noProof/>
          </w:rPr>
          <w:fldChar w:fldCharType="separate"/>
        </w:r>
        <w:r w:rsidR="002A6723" w:rsidRPr="005C5269">
          <w:rPr>
            <w:rStyle w:val="Hyperlink"/>
            <w:noProof/>
          </w:rPr>
          <w:t>5</w:t>
        </w:r>
        <w:r w:rsidR="002A6723" w:rsidRPr="00B06A10">
          <w:rPr>
            <w:rFonts w:cs="Times New Roman"/>
            <w:noProof/>
            <w:color w:val="auto"/>
            <w:sz w:val="22"/>
            <w:szCs w:val="22"/>
            <w:shd w:val="clear" w:color="auto" w:fill="auto"/>
            <w:lang w:val="en-US" w:eastAsia="en-US"/>
          </w:rPr>
          <w:tab/>
        </w:r>
        <w:r w:rsidR="002A6723" w:rsidRPr="005C5269">
          <w:rPr>
            <w:rStyle w:val="Hyperlink"/>
            <w:noProof/>
          </w:rPr>
          <w:t>OSS-B (SOA) Integration Design</w:t>
        </w:r>
        <w:r w:rsidR="002A6723">
          <w:rPr>
            <w:noProof/>
            <w:webHidden/>
          </w:rPr>
          <w:tab/>
        </w:r>
        <w:r>
          <w:rPr>
            <w:noProof/>
            <w:webHidden/>
          </w:rPr>
          <w:fldChar w:fldCharType="begin"/>
        </w:r>
        <w:r w:rsidR="002A6723">
          <w:rPr>
            <w:noProof/>
            <w:webHidden/>
          </w:rPr>
          <w:instrText xml:space="preserve"> PAGEREF _Toc326167555 \h </w:instrText>
        </w:r>
      </w:ins>
      <w:r>
        <w:rPr>
          <w:noProof/>
          <w:webHidden/>
        </w:rPr>
      </w:r>
      <w:r>
        <w:rPr>
          <w:noProof/>
          <w:webHidden/>
        </w:rPr>
        <w:fldChar w:fldCharType="separate"/>
      </w:r>
      <w:ins w:id="230" w:author="manojk" w:date="2012-05-30T18:53:00Z">
        <w:r w:rsidR="002A6723">
          <w:rPr>
            <w:noProof/>
            <w:webHidden/>
          </w:rPr>
          <w:t>38</w:t>
        </w:r>
        <w:r>
          <w:rPr>
            <w:noProof/>
            <w:webHidden/>
          </w:rPr>
          <w:fldChar w:fldCharType="end"/>
        </w:r>
        <w:r w:rsidRPr="005C5269">
          <w:rPr>
            <w:rStyle w:val="Hyperlink"/>
            <w:noProof/>
          </w:rPr>
          <w:fldChar w:fldCharType="end"/>
        </w:r>
      </w:ins>
    </w:p>
    <w:p w:rsidR="00F64F03" w:rsidDel="00D62179" w:rsidRDefault="00DF6216">
      <w:pPr>
        <w:pStyle w:val="TOC1"/>
        <w:numPr>
          <w:ins w:id="231" w:author="atuld" w:date="2012-04-26T19:09:00Z"/>
        </w:numPr>
        <w:tabs>
          <w:tab w:val="left" w:pos="540"/>
          <w:tab w:val="right" w:leader="dot" w:pos="9019"/>
        </w:tabs>
        <w:rPr>
          <w:ins w:id="232" w:author="atuld" w:date="2012-04-26T19:09:00Z"/>
          <w:del w:id="233" w:author="manojk" w:date="2012-05-13T06:26:00Z"/>
          <w:rFonts w:ascii="Times New Roman" w:hAnsi="Times New Roman" w:cs="Times New Roman"/>
          <w:noProof/>
          <w:color w:val="auto"/>
          <w:shd w:val="clear" w:color="auto" w:fill="auto"/>
          <w:lang w:val="en-US" w:eastAsia="en-US"/>
        </w:rPr>
      </w:pPr>
      <w:ins w:id="234" w:author="atuld" w:date="2012-04-26T19:09:00Z">
        <w:del w:id="235" w:author="manojk" w:date="2012-05-13T06:26:00Z">
          <w:r w:rsidRPr="00DF6216">
            <w:rPr>
              <w:rStyle w:val="Hyperlink"/>
              <w:rFonts w:cs="Arial"/>
              <w:noProof/>
              <w:rPrChange w:id="236" w:author="manojk" w:date="2012-05-13T06:26:00Z">
                <w:rPr>
                  <w:rStyle w:val="Hyperlink"/>
                  <w:rFonts w:ascii="Cambria" w:hAnsi="Cambria" w:cs="Arial"/>
                  <w:i/>
                  <w:iCs/>
                  <w:noProof/>
                  <w:spacing w:val="15"/>
                  <w:lang w:val="en-US" w:eastAsia="en-US"/>
                </w:rPr>
              </w:rPrChange>
            </w:rPr>
            <w:delText>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Calibri"/>
              <w:noProof/>
              <w:rPrChange w:id="237" w:author="manojk" w:date="2012-05-13T06:26:00Z">
                <w:rPr>
                  <w:rStyle w:val="Hyperlink"/>
                  <w:rFonts w:ascii="Cambria" w:hAnsi="Cambria" w:cs="Calibri"/>
                  <w:i/>
                  <w:iCs/>
                  <w:noProof/>
                  <w:spacing w:val="15"/>
                  <w:lang w:val="en-US" w:eastAsia="en-US"/>
                </w:rPr>
              </w:rPrChange>
            </w:rPr>
            <w:delText>Introduction</w:delText>
          </w:r>
          <w:r w:rsidR="00F64F03" w:rsidDel="00D62179">
            <w:rPr>
              <w:noProof/>
              <w:webHidden/>
            </w:rPr>
            <w:tab/>
          </w:r>
        </w:del>
      </w:ins>
      <w:ins w:id="238" w:author="atuld" w:date="2012-04-26T19:35:00Z">
        <w:del w:id="239" w:author="manojk" w:date="2012-05-13T06:26:00Z">
          <w:r w:rsidR="00F64F03" w:rsidDel="00D62179">
            <w:rPr>
              <w:noProof/>
              <w:webHidden/>
            </w:rPr>
            <w:delText>3</w:delText>
          </w:r>
        </w:del>
      </w:ins>
    </w:p>
    <w:p w:rsidR="00F64F03" w:rsidDel="00D62179" w:rsidRDefault="00DF6216">
      <w:pPr>
        <w:pStyle w:val="TOC2"/>
        <w:numPr>
          <w:ins w:id="240" w:author="atuld" w:date="2012-04-26T19:09:00Z"/>
        </w:numPr>
        <w:tabs>
          <w:tab w:val="left" w:pos="900"/>
          <w:tab w:val="right" w:leader="dot" w:pos="9019"/>
        </w:tabs>
        <w:rPr>
          <w:ins w:id="241" w:author="atuld" w:date="2012-04-26T19:09:00Z"/>
          <w:del w:id="242" w:author="manojk" w:date="2012-05-13T06:26:00Z"/>
          <w:rFonts w:ascii="Times New Roman" w:hAnsi="Times New Roman" w:cs="Times New Roman"/>
          <w:noProof/>
          <w:color w:val="auto"/>
          <w:shd w:val="clear" w:color="auto" w:fill="auto"/>
          <w:lang w:val="en-US" w:eastAsia="en-US"/>
        </w:rPr>
      </w:pPr>
      <w:ins w:id="243" w:author="atuld" w:date="2012-04-26T19:09:00Z">
        <w:del w:id="244" w:author="manojk" w:date="2012-05-13T06:26:00Z">
          <w:r w:rsidRPr="00DF6216">
            <w:rPr>
              <w:rStyle w:val="Hyperlink"/>
              <w:rFonts w:cs="Arial"/>
              <w:noProof/>
              <w:rPrChange w:id="245" w:author="manojk" w:date="2012-05-13T06:26:00Z">
                <w:rPr>
                  <w:rStyle w:val="Hyperlink"/>
                  <w:rFonts w:ascii="Cambria" w:hAnsi="Cambria" w:cs="Arial"/>
                  <w:i/>
                  <w:iCs/>
                  <w:noProof/>
                  <w:spacing w:val="15"/>
                  <w:lang w:val="en-US" w:eastAsia="en-US"/>
                </w:rPr>
              </w:rPrChange>
            </w:rPr>
            <w:delText>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Calibri"/>
              <w:noProof/>
              <w:rPrChange w:id="246" w:author="manojk" w:date="2012-05-13T06:26:00Z">
                <w:rPr>
                  <w:rStyle w:val="Hyperlink"/>
                  <w:rFonts w:ascii="Cambria" w:hAnsi="Cambria" w:cs="Calibri"/>
                  <w:i/>
                  <w:iCs/>
                  <w:noProof/>
                  <w:spacing w:val="15"/>
                  <w:lang w:val="en-US" w:eastAsia="en-US"/>
                </w:rPr>
              </w:rPrChange>
            </w:rPr>
            <w:delText>Overview</w:delText>
          </w:r>
          <w:r w:rsidR="00F64F03" w:rsidDel="00D62179">
            <w:rPr>
              <w:noProof/>
              <w:webHidden/>
            </w:rPr>
            <w:tab/>
          </w:r>
        </w:del>
      </w:ins>
      <w:ins w:id="247" w:author="atuld" w:date="2012-04-26T19:35:00Z">
        <w:del w:id="248" w:author="manojk" w:date="2012-05-13T06:26:00Z">
          <w:r w:rsidR="00F64F03" w:rsidDel="00D62179">
            <w:rPr>
              <w:noProof/>
              <w:webHidden/>
            </w:rPr>
            <w:delText>3</w:delText>
          </w:r>
        </w:del>
      </w:ins>
    </w:p>
    <w:p w:rsidR="00F64F03" w:rsidDel="00D62179" w:rsidRDefault="00DF6216">
      <w:pPr>
        <w:pStyle w:val="TOC2"/>
        <w:numPr>
          <w:ins w:id="249" w:author="atuld" w:date="2012-04-26T19:09:00Z"/>
        </w:numPr>
        <w:tabs>
          <w:tab w:val="left" w:pos="900"/>
          <w:tab w:val="right" w:leader="dot" w:pos="9019"/>
        </w:tabs>
        <w:rPr>
          <w:ins w:id="250" w:author="atuld" w:date="2012-04-26T19:09:00Z"/>
          <w:del w:id="251" w:author="manojk" w:date="2012-05-13T06:26:00Z"/>
          <w:rFonts w:ascii="Times New Roman" w:hAnsi="Times New Roman" w:cs="Times New Roman"/>
          <w:noProof/>
          <w:color w:val="auto"/>
          <w:shd w:val="clear" w:color="auto" w:fill="auto"/>
          <w:lang w:val="en-US" w:eastAsia="en-US"/>
        </w:rPr>
      </w:pPr>
      <w:ins w:id="252" w:author="atuld" w:date="2012-04-26T19:09:00Z">
        <w:del w:id="253" w:author="manojk" w:date="2012-05-13T06:26:00Z">
          <w:r w:rsidRPr="00DF6216">
            <w:rPr>
              <w:rStyle w:val="Hyperlink"/>
              <w:rFonts w:cs="Arial"/>
              <w:noProof/>
              <w:rPrChange w:id="254" w:author="manojk" w:date="2012-05-13T06:26:00Z">
                <w:rPr>
                  <w:rStyle w:val="Hyperlink"/>
                  <w:rFonts w:ascii="Cambria" w:hAnsi="Cambria" w:cs="Arial"/>
                  <w:i/>
                  <w:iCs/>
                  <w:noProof/>
                  <w:spacing w:val="15"/>
                  <w:lang w:val="en-US" w:eastAsia="en-US"/>
                </w:rPr>
              </w:rPrChange>
            </w:rPr>
            <w:delText>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Calibri"/>
              <w:noProof/>
              <w:rPrChange w:id="255" w:author="manojk" w:date="2012-05-13T06:26:00Z">
                <w:rPr>
                  <w:rStyle w:val="Hyperlink"/>
                  <w:rFonts w:ascii="Cambria" w:hAnsi="Cambria" w:cs="Calibri"/>
                  <w:i/>
                  <w:iCs/>
                  <w:noProof/>
                  <w:spacing w:val="15"/>
                  <w:lang w:val="en-US" w:eastAsia="en-US"/>
                </w:rPr>
              </w:rPrChange>
            </w:rPr>
            <w:delText>Requirements &amp; Scope</w:delText>
          </w:r>
          <w:r w:rsidR="00F64F03" w:rsidDel="00D62179">
            <w:rPr>
              <w:noProof/>
              <w:webHidden/>
            </w:rPr>
            <w:tab/>
          </w:r>
        </w:del>
      </w:ins>
      <w:ins w:id="256" w:author="atuld" w:date="2012-04-26T19:35:00Z">
        <w:del w:id="257" w:author="manojk" w:date="2012-05-13T06:26:00Z">
          <w:r w:rsidR="00F64F03" w:rsidDel="00D62179">
            <w:rPr>
              <w:noProof/>
              <w:webHidden/>
            </w:rPr>
            <w:delText>3</w:delText>
          </w:r>
        </w:del>
      </w:ins>
    </w:p>
    <w:p w:rsidR="00F64F03" w:rsidDel="00D62179" w:rsidRDefault="00DF6216">
      <w:pPr>
        <w:pStyle w:val="TOC2"/>
        <w:numPr>
          <w:ins w:id="258" w:author="atuld" w:date="2012-04-26T19:09:00Z"/>
        </w:numPr>
        <w:tabs>
          <w:tab w:val="left" w:pos="900"/>
          <w:tab w:val="right" w:leader="dot" w:pos="9019"/>
        </w:tabs>
        <w:rPr>
          <w:ins w:id="259" w:author="atuld" w:date="2012-04-26T19:09:00Z"/>
          <w:del w:id="260" w:author="manojk" w:date="2012-05-13T06:26:00Z"/>
          <w:rFonts w:ascii="Times New Roman" w:hAnsi="Times New Roman" w:cs="Times New Roman"/>
          <w:noProof/>
          <w:color w:val="auto"/>
          <w:shd w:val="clear" w:color="auto" w:fill="auto"/>
          <w:lang w:val="en-US" w:eastAsia="en-US"/>
        </w:rPr>
      </w:pPr>
      <w:ins w:id="261" w:author="atuld" w:date="2012-04-26T19:09:00Z">
        <w:del w:id="262" w:author="manojk" w:date="2012-05-13T06:26:00Z">
          <w:r w:rsidRPr="00DF6216">
            <w:rPr>
              <w:rStyle w:val="Hyperlink"/>
              <w:rFonts w:cs="Arial"/>
              <w:i/>
              <w:noProof/>
              <w:rPrChange w:id="263" w:author="manojk" w:date="2012-05-13T06:26:00Z">
                <w:rPr>
                  <w:rStyle w:val="Hyperlink"/>
                  <w:rFonts w:ascii="Cambria" w:hAnsi="Cambria" w:cs="Arial"/>
                  <w:i/>
                  <w:iCs/>
                  <w:noProof/>
                  <w:spacing w:val="15"/>
                  <w:lang w:val="en-US" w:eastAsia="en-US"/>
                </w:rPr>
              </w:rPrChange>
            </w:rPr>
            <w:delText>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Calibri"/>
              <w:noProof/>
              <w:rPrChange w:id="264" w:author="manojk" w:date="2012-05-13T06:26:00Z">
                <w:rPr>
                  <w:rStyle w:val="Hyperlink"/>
                  <w:rFonts w:ascii="Cambria" w:hAnsi="Cambria" w:cs="Calibri"/>
                  <w:i/>
                  <w:iCs/>
                  <w:noProof/>
                  <w:spacing w:val="15"/>
                  <w:lang w:val="en-US" w:eastAsia="en-US"/>
                </w:rPr>
              </w:rPrChange>
            </w:rPr>
            <w:delText>Software</w:delText>
          </w:r>
          <w:r w:rsidRPr="00DF6216">
            <w:rPr>
              <w:rStyle w:val="Hyperlink"/>
              <w:rFonts w:cs="Arial"/>
              <w:noProof/>
              <w:rPrChange w:id="265" w:author="manojk" w:date="2012-05-13T06:26:00Z">
                <w:rPr>
                  <w:rStyle w:val="Hyperlink"/>
                  <w:rFonts w:ascii="Cambria" w:hAnsi="Cambria" w:cs="Arial"/>
                  <w:i/>
                  <w:iCs/>
                  <w:noProof/>
                  <w:spacing w:val="15"/>
                  <w:lang w:val="en-US" w:eastAsia="en-US"/>
                </w:rPr>
              </w:rPrChange>
            </w:rPr>
            <w:delText>Requirement</w:delText>
          </w:r>
          <w:r w:rsidR="00F64F03" w:rsidDel="00D62179">
            <w:rPr>
              <w:noProof/>
              <w:webHidden/>
            </w:rPr>
            <w:tab/>
          </w:r>
        </w:del>
      </w:ins>
      <w:ins w:id="266" w:author="atuld" w:date="2012-04-26T19:35:00Z">
        <w:del w:id="267" w:author="manojk" w:date="2012-05-13T06:26:00Z">
          <w:r w:rsidR="00F64F03" w:rsidDel="00D62179">
            <w:rPr>
              <w:noProof/>
              <w:webHidden/>
            </w:rPr>
            <w:delText>3</w:delText>
          </w:r>
        </w:del>
      </w:ins>
    </w:p>
    <w:p w:rsidR="00F64F03" w:rsidDel="00D62179" w:rsidRDefault="00DF6216">
      <w:pPr>
        <w:pStyle w:val="TOC2"/>
        <w:numPr>
          <w:ins w:id="268" w:author="atuld" w:date="2012-04-26T19:09:00Z"/>
        </w:numPr>
        <w:tabs>
          <w:tab w:val="left" w:pos="900"/>
          <w:tab w:val="right" w:leader="dot" w:pos="9019"/>
        </w:tabs>
        <w:rPr>
          <w:ins w:id="269" w:author="atuld" w:date="2012-04-26T19:09:00Z"/>
          <w:del w:id="270" w:author="manojk" w:date="2012-05-13T06:26:00Z"/>
          <w:rFonts w:ascii="Times New Roman" w:hAnsi="Times New Roman" w:cs="Times New Roman"/>
          <w:noProof/>
          <w:color w:val="auto"/>
          <w:shd w:val="clear" w:color="auto" w:fill="auto"/>
          <w:lang w:val="en-US" w:eastAsia="en-US"/>
        </w:rPr>
      </w:pPr>
      <w:ins w:id="271" w:author="atuld" w:date="2012-04-26T19:09:00Z">
        <w:del w:id="272" w:author="manojk" w:date="2012-05-13T06:26:00Z">
          <w:r w:rsidRPr="00DF6216">
            <w:rPr>
              <w:rStyle w:val="Hyperlink"/>
              <w:rFonts w:cs="Arial"/>
              <w:noProof/>
              <w:rPrChange w:id="273" w:author="manojk" w:date="2012-05-13T06:26:00Z">
                <w:rPr>
                  <w:rStyle w:val="Hyperlink"/>
                  <w:rFonts w:ascii="Cambria" w:hAnsi="Cambria" w:cs="Arial"/>
                  <w:i/>
                  <w:iCs/>
                  <w:noProof/>
                  <w:spacing w:val="15"/>
                  <w:lang w:val="en-US" w:eastAsia="en-US"/>
                </w:rPr>
              </w:rPrChange>
            </w:rPr>
            <w:delText>1.4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274" w:author="manojk" w:date="2012-05-13T06:26:00Z">
                <w:rPr>
                  <w:rStyle w:val="Hyperlink"/>
                  <w:rFonts w:ascii="Cambria" w:hAnsi="Cambria" w:cs="Arial"/>
                  <w:i/>
                  <w:iCs/>
                  <w:noProof/>
                  <w:spacing w:val="15"/>
                  <w:lang w:val="en-US" w:eastAsia="en-US"/>
                </w:rPr>
              </w:rPrChange>
            </w:rPr>
            <w:delText>Definitions, Acronyms &amp; Abbreviations</w:delText>
          </w:r>
          <w:r w:rsidR="00F64F03" w:rsidDel="00D62179">
            <w:rPr>
              <w:noProof/>
              <w:webHidden/>
            </w:rPr>
            <w:tab/>
          </w:r>
        </w:del>
      </w:ins>
      <w:ins w:id="275" w:author="atuld" w:date="2012-04-26T19:35:00Z">
        <w:del w:id="276" w:author="manojk" w:date="2012-05-13T06:26:00Z">
          <w:r w:rsidR="00F64F03" w:rsidDel="00D62179">
            <w:rPr>
              <w:noProof/>
              <w:webHidden/>
            </w:rPr>
            <w:delText>3</w:delText>
          </w:r>
        </w:del>
      </w:ins>
    </w:p>
    <w:p w:rsidR="00F64F03" w:rsidDel="00D62179" w:rsidRDefault="00DF6216">
      <w:pPr>
        <w:pStyle w:val="TOC2"/>
        <w:numPr>
          <w:ins w:id="277" w:author="atuld" w:date="2012-04-26T19:09:00Z"/>
        </w:numPr>
        <w:tabs>
          <w:tab w:val="left" w:pos="900"/>
          <w:tab w:val="right" w:leader="dot" w:pos="9019"/>
        </w:tabs>
        <w:rPr>
          <w:ins w:id="278" w:author="atuld" w:date="2012-04-26T19:09:00Z"/>
          <w:del w:id="279" w:author="manojk" w:date="2012-05-13T06:26:00Z"/>
          <w:rFonts w:ascii="Times New Roman" w:hAnsi="Times New Roman" w:cs="Times New Roman"/>
          <w:noProof/>
          <w:color w:val="auto"/>
          <w:shd w:val="clear" w:color="auto" w:fill="auto"/>
          <w:lang w:val="en-US" w:eastAsia="en-US"/>
        </w:rPr>
      </w:pPr>
      <w:ins w:id="280" w:author="atuld" w:date="2012-04-26T19:09:00Z">
        <w:del w:id="281" w:author="manojk" w:date="2012-05-13T06:26:00Z">
          <w:r w:rsidRPr="00DF6216">
            <w:rPr>
              <w:rStyle w:val="Hyperlink"/>
              <w:rFonts w:cs="Arial"/>
              <w:noProof/>
              <w:rPrChange w:id="282" w:author="manojk" w:date="2012-05-13T06:26:00Z">
                <w:rPr>
                  <w:rStyle w:val="Hyperlink"/>
                  <w:rFonts w:ascii="Cambria" w:hAnsi="Cambria" w:cs="Arial"/>
                  <w:i/>
                  <w:iCs/>
                  <w:noProof/>
                  <w:spacing w:val="15"/>
                  <w:lang w:val="en-US" w:eastAsia="en-US"/>
                </w:rPr>
              </w:rPrChange>
            </w:rPr>
            <w:delText>1.5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283" w:author="manojk" w:date="2012-05-13T06:26:00Z">
                <w:rPr>
                  <w:rStyle w:val="Hyperlink"/>
                  <w:rFonts w:ascii="Cambria" w:hAnsi="Cambria" w:cs="Arial"/>
                  <w:i/>
                  <w:iCs/>
                  <w:noProof/>
                  <w:spacing w:val="15"/>
                  <w:lang w:val="en-US" w:eastAsia="en-US"/>
                </w:rPr>
              </w:rPrChange>
            </w:rPr>
            <w:delText>Assumptions, Constraints &amp; Dependencies</w:delText>
          </w:r>
          <w:r w:rsidR="00F64F03" w:rsidDel="00D62179">
            <w:rPr>
              <w:noProof/>
              <w:webHidden/>
            </w:rPr>
            <w:tab/>
          </w:r>
        </w:del>
      </w:ins>
      <w:ins w:id="284" w:author="atuld" w:date="2012-04-26T19:35:00Z">
        <w:del w:id="285" w:author="manojk" w:date="2012-05-13T06:26:00Z">
          <w:r w:rsidR="00F64F03" w:rsidDel="00D62179">
            <w:rPr>
              <w:noProof/>
              <w:webHidden/>
            </w:rPr>
            <w:delText>3</w:delText>
          </w:r>
        </w:del>
      </w:ins>
    </w:p>
    <w:p w:rsidR="00F64F03" w:rsidDel="00D62179" w:rsidRDefault="00DF6216">
      <w:pPr>
        <w:pStyle w:val="TOC3"/>
        <w:numPr>
          <w:ins w:id="286" w:author="atuld" w:date="2012-04-26T19:09:00Z"/>
        </w:numPr>
        <w:tabs>
          <w:tab w:val="left" w:pos="1260"/>
          <w:tab w:val="right" w:leader="dot" w:pos="9019"/>
        </w:tabs>
        <w:rPr>
          <w:ins w:id="287" w:author="atuld" w:date="2012-04-26T19:09:00Z"/>
          <w:del w:id="288" w:author="manojk" w:date="2012-05-13T06:26:00Z"/>
          <w:rFonts w:ascii="Times New Roman" w:hAnsi="Times New Roman" w:cs="Times New Roman"/>
          <w:noProof/>
          <w:color w:val="auto"/>
          <w:shd w:val="clear" w:color="auto" w:fill="auto"/>
          <w:lang w:val="en-US" w:eastAsia="en-US"/>
        </w:rPr>
      </w:pPr>
      <w:ins w:id="289" w:author="atuld" w:date="2012-04-26T19:09:00Z">
        <w:del w:id="290" w:author="manojk" w:date="2012-05-13T06:26:00Z">
          <w:r w:rsidRPr="00DF6216">
            <w:rPr>
              <w:rStyle w:val="Hyperlink"/>
              <w:rFonts w:cs="Arial"/>
              <w:noProof/>
              <w:rPrChange w:id="291" w:author="manojk" w:date="2012-05-13T06:26:00Z">
                <w:rPr>
                  <w:rStyle w:val="Hyperlink"/>
                  <w:rFonts w:ascii="Cambria" w:hAnsi="Cambria" w:cs="Arial"/>
                  <w:i/>
                  <w:iCs/>
                  <w:noProof/>
                  <w:spacing w:val="15"/>
                  <w:lang w:val="en-US" w:eastAsia="en-US"/>
                </w:rPr>
              </w:rPrChange>
            </w:rPr>
            <w:delText>1.5.1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292" w:author="manojk" w:date="2012-05-13T06:26:00Z">
                <w:rPr>
                  <w:rStyle w:val="Hyperlink"/>
                  <w:rFonts w:ascii="Cambria" w:hAnsi="Cambria" w:cs="Arial"/>
                  <w:i/>
                  <w:iCs/>
                  <w:noProof/>
                  <w:spacing w:val="15"/>
                  <w:lang w:val="en-US" w:eastAsia="en-US"/>
                </w:rPr>
              </w:rPrChange>
            </w:rPr>
            <w:delText>Assumptions</w:delText>
          </w:r>
          <w:r w:rsidR="00F64F03" w:rsidDel="00D62179">
            <w:rPr>
              <w:noProof/>
              <w:webHidden/>
            </w:rPr>
            <w:tab/>
          </w:r>
        </w:del>
      </w:ins>
      <w:ins w:id="293" w:author="atuld" w:date="2012-04-26T19:35:00Z">
        <w:del w:id="294" w:author="manojk" w:date="2012-05-13T06:26:00Z">
          <w:r w:rsidR="00F64F03" w:rsidDel="00D62179">
            <w:rPr>
              <w:noProof/>
              <w:webHidden/>
            </w:rPr>
            <w:delText>3</w:delText>
          </w:r>
        </w:del>
      </w:ins>
    </w:p>
    <w:p w:rsidR="00F64F03" w:rsidDel="00D62179" w:rsidRDefault="00DF6216">
      <w:pPr>
        <w:pStyle w:val="TOC3"/>
        <w:numPr>
          <w:ins w:id="295" w:author="atuld" w:date="2012-04-26T19:09:00Z"/>
        </w:numPr>
        <w:tabs>
          <w:tab w:val="left" w:pos="1260"/>
          <w:tab w:val="right" w:leader="dot" w:pos="9019"/>
        </w:tabs>
        <w:rPr>
          <w:ins w:id="296" w:author="atuld" w:date="2012-04-26T19:09:00Z"/>
          <w:del w:id="297" w:author="manojk" w:date="2012-05-13T06:26:00Z"/>
          <w:rFonts w:ascii="Times New Roman" w:hAnsi="Times New Roman" w:cs="Times New Roman"/>
          <w:noProof/>
          <w:color w:val="auto"/>
          <w:shd w:val="clear" w:color="auto" w:fill="auto"/>
          <w:lang w:val="en-US" w:eastAsia="en-US"/>
        </w:rPr>
      </w:pPr>
      <w:ins w:id="298" w:author="atuld" w:date="2012-04-26T19:09:00Z">
        <w:del w:id="299" w:author="manojk" w:date="2012-05-13T06:26:00Z">
          <w:r w:rsidRPr="00DF6216">
            <w:rPr>
              <w:rStyle w:val="Hyperlink"/>
              <w:rFonts w:cs="Arial"/>
              <w:noProof/>
              <w:rPrChange w:id="300" w:author="manojk" w:date="2012-05-13T06:26:00Z">
                <w:rPr>
                  <w:rStyle w:val="Hyperlink"/>
                  <w:rFonts w:ascii="Cambria" w:hAnsi="Cambria" w:cs="Arial"/>
                  <w:i/>
                  <w:iCs/>
                  <w:noProof/>
                  <w:spacing w:val="15"/>
                  <w:lang w:val="en-US" w:eastAsia="en-US"/>
                </w:rPr>
              </w:rPrChange>
            </w:rPr>
            <w:delText>1.5.2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01" w:author="manojk" w:date="2012-05-13T06:26:00Z">
                <w:rPr>
                  <w:rStyle w:val="Hyperlink"/>
                  <w:rFonts w:ascii="Cambria" w:hAnsi="Cambria" w:cs="Arial"/>
                  <w:i/>
                  <w:iCs/>
                  <w:noProof/>
                  <w:spacing w:val="15"/>
                  <w:lang w:val="en-US" w:eastAsia="en-US"/>
                </w:rPr>
              </w:rPrChange>
            </w:rPr>
            <w:delText>Constraints</w:delText>
          </w:r>
          <w:r w:rsidR="00F64F03" w:rsidDel="00D62179">
            <w:rPr>
              <w:noProof/>
              <w:webHidden/>
            </w:rPr>
            <w:tab/>
          </w:r>
        </w:del>
      </w:ins>
      <w:ins w:id="302" w:author="atuld" w:date="2012-04-26T19:35:00Z">
        <w:del w:id="303" w:author="manojk" w:date="2012-05-13T06:26:00Z">
          <w:r w:rsidR="00F64F03" w:rsidDel="00D62179">
            <w:rPr>
              <w:noProof/>
              <w:webHidden/>
            </w:rPr>
            <w:delText>3</w:delText>
          </w:r>
        </w:del>
      </w:ins>
    </w:p>
    <w:p w:rsidR="00F64F03" w:rsidDel="00D62179" w:rsidRDefault="00DF6216">
      <w:pPr>
        <w:pStyle w:val="TOC1"/>
        <w:numPr>
          <w:ins w:id="304" w:author="atuld" w:date="2012-04-26T19:09:00Z"/>
        </w:numPr>
        <w:tabs>
          <w:tab w:val="left" w:pos="540"/>
          <w:tab w:val="right" w:leader="dot" w:pos="9019"/>
        </w:tabs>
        <w:rPr>
          <w:ins w:id="305" w:author="atuld" w:date="2012-04-26T19:09:00Z"/>
          <w:del w:id="306" w:author="manojk" w:date="2012-05-13T06:26:00Z"/>
          <w:rFonts w:ascii="Times New Roman" w:hAnsi="Times New Roman" w:cs="Times New Roman"/>
          <w:noProof/>
          <w:color w:val="auto"/>
          <w:shd w:val="clear" w:color="auto" w:fill="auto"/>
          <w:lang w:val="en-US" w:eastAsia="en-US"/>
        </w:rPr>
      </w:pPr>
      <w:ins w:id="307" w:author="atuld" w:date="2012-04-26T19:09:00Z">
        <w:del w:id="308" w:author="manojk" w:date="2012-05-13T06:26:00Z">
          <w:r w:rsidRPr="00DF6216">
            <w:rPr>
              <w:rStyle w:val="Hyperlink"/>
              <w:rFonts w:cs="Arial"/>
              <w:noProof/>
              <w:rPrChange w:id="309" w:author="manojk" w:date="2012-05-13T06:26:00Z">
                <w:rPr>
                  <w:rStyle w:val="Hyperlink"/>
                  <w:rFonts w:ascii="Cambria" w:hAnsi="Cambria" w:cs="Arial"/>
                  <w:i/>
                  <w:iCs/>
                  <w:noProof/>
                  <w:spacing w:val="15"/>
                  <w:lang w:val="en-US" w:eastAsia="en-US"/>
                </w:rPr>
              </w:rPrChange>
            </w:rPr>
            <w:delText>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10" w:author="manojk" w:date="2012-05-13T06:26:00Z">
                <w:rPr>
                  <w:rStyle w:val="Hyperlink"/>
                  <w:rFonts w:ascii="Cambria" w:hAnsi="Cambria" w:cs="Arial"/>
                  <w:i/>
                  <w:iCs/>
                  <w:noProof/>
                  <w:spacing w:val="15"/>
                  <w:lang w:val="en-US" w:eastAsia="en-US"/>
                </w:rPr>
              </w:rPrChange>
            </w:rPr>
            <w:delText>High Level Design</w:delText>
          </w:r>
          <w:r w:rsidR="00F64F03" w:rsidDel="00D62179">
            <w:rPr>
              <w:noProof/>
              <w:webHidden/>
            </w:rPr>
            <w:tab/>
          </w:r>
        </w:del>
      </w:ins>
      <w:ins w:id="311" w:author="atuld" w:date="2012-04-26T19:35:00Z">
        <w:del w:id="312" w:author="manojk" w:date="2012-05-13T06:26:00Z">
          <w:r w:rsidR="00F64F03" w:rsidDel="00D62179">
            <w:rPr>
              <w:noProof/>
              <w:webHidden/>
            </w:rPr>
            <w:delText>3</w:delText>
          </w:r>
        </w:del>
      </w:ins>
    </w:p>
    <w:p w:rsidR="00F64F03" w:rsidDel="00D62179" w:rsidRDefault="00DF6216">
      <w:pPr>
        <w:pStyle w:val="TOC2"/>
        <w:numPr>
          <w:ins w:id="313" w:author="atuld" w:date="2012-04-26T19:09:00Z"/>
        </w:numPr>
        <w:tabs>
          <w:tab w:val="left" w:pos="900"/>
          <w:tab w:val="right" w:leader="dot" w:pos="9019"/>
        </w:tabs>
        <w:rPr>
          <w:ins w:id="314" w:author="atuld" w:date="2012-04-26T19:09:00Z"/>
          <w:del w:id="315" w:author="manojk" w:date="2012-05-13T06:26:00Z"/>
          <w:rFonts w:ascii="Times New Roman" w:hAnsi="Times New Roman" w:cs="Times New Roman"/>
          <w:noProof/>
          <w:color w:val="auto"/>
          <w:shd w:val="clear" w:color="auto" w:fill="auto"/>
          <w:lang w:val="en-US" w:eastAsia="en-US"/>
        </w:rPr>
      </w:pPr>
      <w:ins w:id="316" w:author="atuld" w:date="2012-04-26T19:09:00Z">
        <w:del w:id="317" w:author="manojk" w:date="2012-05-13T06:26:00Z">
          <w:r w:rsidRPr="00DF6216">
            <w:rPr>
              <w:rStyle w:val="Hyperlink"/>
              <w:rFonts w:cs="Arial"/>
              <w:noProof/>
              <w:rPrChange w:id="318" w:author="manojk" w:date="2012-05-13T06:26:00Z">
                <w:rPr>
                  <w:rStyle w:val="Hyperlink"/>
                  <w:rFonts w:ascii="Cambria" w:hAnsi="Cambria" w:cs="Arial"/>
                  <w:i/>
                  <w:iCs/>
                  <w:noProof/>
                  <w:spacing w:val="15"/>
                  <w:lang w:val="en-US" w:eastAsia="en-US"/>
                </w:rPr>
              </w:rPrChange>
            </w:rPr>
            <w:delText>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19" w:author="manojk" w:date="2012-05-13T06:26:00Z">
                <w:rPr>
                  <w:rStyle w:val="Hyperlink"/>
                  <w:rFonts w:ascii="Cambria" w:hAnsi="Cambria" w:cs="Arial"/>
                  <w:i/>
                  <w:iCs/>
                  <w:noProof/>
                  <w:spacing w:val="15"/>
                  <w:lang w:val="en-US" w:eastAsia="en-US"/>
                </w:rPr>
              </w:rPrChange>
            </w:rPr>
            <w:delText>Component Design</w:delText>
          </w:r>
          <w:r w:rsidR="00F64F03" w:rsidDel="00D62179">
            <w:rPr>
              <w:noProof/>
              <w:webHidden/>
            </w:rPr>
            <w:tab/>
          </w:r>
        </w:del>
      </w:ins>
      <w:ins w:id="320" w:author="atuld" w:date="2012-04-26T19:35:00Z">
        <w:del w:id="321" w:author="manojk" w:date="2012-05-13T06:26:00Z">
          <w:r w:rsidR="00F64F03" w:rsidDel="00D62179">
            <w:rPr>
              <w:noProof/>
              <w:webHidden/>
            </w:rPr>
            <w:delText>3</w:delText>
          </w:r>
        </w:del>
      </w:ins>
    </w:p>
    <w:p w:rsidR="00F64F03" w:rsidDel="00D62179" w:rsidRDefault="00DF6216">
      <w:pPr>
        <w:pStyle w:val="TOC3"/>
        <w:numPr>
          <w:ins w:id="322" w:author="atuld" w:date="2012-04-26T19:09:00Z"/>
        </w:numPr>
        <w:tabs>
          <w:tab w:val="left" w:pos="1260"/>
          <w:tab w:val="right" w:leader="dot" w:pos="9019"/>
        </w:tabs>
        <w:rPr>
          <w:ins w:id="323" w:author="atuld" w:date="2012-04-26T19:09:00Z"/>
          <w:del w:id="324" w:author="manojk" w:date="2012-05-13T06:26:00Z"/>
          <w:rFonts w:ascii="Times New Roman" w:hAnsi="Times New Roman" w:cs="Times New Roman"/>
          <w:noProof/>
          <w:color w:val="auto"/>
          <w:shd w:val="clear" w:color="auto" w:fill="auto"/>
          <w:lang w:val="en-US" w:eastAsia="en-US"/>
        </w:rPr>
      </w:pPr>
      <w:ins w:id="325" w:author="atuld" w:date="2012-04-26T19:09:00Z">
        <w:del w:id="326" w:author="manojk" w:date="2012-05-13T06:26:00Z">
          <w:r w:rsidRPr="00DF6216">
            <w:rPr>
              <w:rStyle w:val="Hyperlink"/>
              <w:rFonts w:cs="Arial"/>
              <w:noProof/>
              <w:rPrChange w:id="327" w:author="manojk" w:date="2012-05-13T06:26:00Z">
                <w:rPr>
                  <w:rStyle w:val="Hyperlink"/>
                  <w:rFonts w:ascii="Cambria" w:hAnsi="Cambria" w:cs="Arial"/>
                  <w:i/>
                  <w:iCs/>
                  <w:noProof/>
                  <w:spacing w:val="15"/>
                  <w:lang w:val="en-US" w:eastAsia="en-US"/>
                </w:rPr>
              </w:rPrChange>
            </w:rPr>
            <w:delText>2.1.1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28" w:author="manojk" w:date="2012-05-13T06:26:00Z">
                <w:rPr>
                  <w:rStyle w:val="Hyperlink"/>
                  <w:rFonts w:ascii="Cambria" w:hAnsi="Cambria" w:cs="Arial"/>
                  <w:i/>
                  <w:iCs/>
                  <w:noProof/>
                  <w:spacing w:val="15"/>
                  <w:lang w:val="en-US" w:eastAsia="en-US"/>
                </w:rPr>
              </w:rPrChange>
            </w:rPr>
            <w:delText>Framework MV(</w:delText>
          </w:r>
          <w:r w:rsidRPr="00DF6216">
            <w:rPr>
              <w:rStyle w:val="Hyperlink"/>
              <w:rFonts w:cs="Arial"/>
              <w:i/>
              <w:noProof/>
              <w:rPrChange w:id="329" w:author="manojk" w:date="2012-05-13T06:26:00Z">
                <w:rPr>
                  <w:rStyle w:val="Hyperlink"/>
                  <w:rFonts w:ascii="Cambria" w:hAnsi="Cambria" w:cs="Arial"/>
                  <w:i/>
                  <w:iCs/>
                  <w:noProof/>
                  <w:spacing w:val="15"/>
                  <w:lang w:val="en-US" w:eastAsia="en-US"/>
                </w:rPr>
              </w:rPrChange>
            </w:rPr>
            <w:delText>MVP)</w:delText>
          </w:r>
          <w:r w:rsidRPr="00DF6216">
            <w:rPr>
              <w:rStyle w:val="Hyperlink"/>
              <w:rFonts w:cs="Arial"/>
              <w:noProof/>
              <w:rPrChange w:id="330" w:author="manojk" w:date="2012-05-13T06:26:00Z">
                <w:rPr>
                  <w:rStyle w:val="Hyperlink"/>
                  <w:rFonts w:ascii="Cambria" w:hAnsi="Cambria" w:cs="Arial"/>
                  <w:i/>
                  <w:iCs/>
                  <w:noProof/>
                  <w:spacing w:val="15"/>
                  <w:lang w:val="en-US" w:eastAsia="en-US"/>
                </w:rPr>
              </w:rPrChange>
            </w:rPr>
            <w:delText>C Design</w:delText>
          </w:r>
          <w:r w:rsidR="00F64F03" w:rsidDel="00D62179">
            <w:rPr>
              <w:noProof/>
              <w:webHidden/>
            </w:rPr>
            <w:tab/>
          </w:r>
        </w:del>
      </w:ins>
      <w:ins w:id="331" w:author="atuld" w:date="2012-04-26T19:35:00Z">
        <w:del w:id="332" w:author="manojk" w:date="2012-05-13T06:26:00Z">
          <w:r w:rsidR="00F64F03" w:rsidDel="00D62179">
            <w:rPr>
              <w:noProof/>
              <w:webHidden/>
            </w:rPr>
            <w:delText>3</w:delText>
          </w:r>
        </w:del>
      </w:ins>
    </w:p>
    <w:p w:rsidR="00F64F03" w:rsidDel="00D62179" w:rsidRDefault="00DF6216">
      <w:pPr>
        <w:pStyle w:val="TOC4"/>
        <w:numPr>
          <w:ins w:id="333" w:author="atuld" w:date="2012-04-26T19:09:00Z"/>
        </w:numPr>
        <w:tabs>
          <w:tab w:val="left" w:pos="1448"/>
          <w:tab w:val="right" w:leader="dot" w:pos="9019"/>
        </w:tabs>
        <w:rPr>
          <w:ins w:id="334" w:author="atuld" w:date="2012-04-26T19:09:00Z"/>
          <w:del w:id="335" w:author="manojk" w:date="2012-05-13T06:26:00Z"/>
          <w:rFonts w:ascii="Times New Roman" w:hAnsi="Times New Roman" w:cs="Times New Roman"/>
          <w:noProof/>
          <w:color w:val="auto"/>
          <w:shd w:val="clear" w:color="auto" w:fill="auto"/>
          <w:lang w:val="en-US" w:eastAsia="en-US"/>
        </w:rPr>
      </w:pPr>
      <w:ins w:id="336" w:author="atuld" w:date="2012-04-26T19:09:00Z">
        <w:del w:id="337" w:author="manojk" w:date="2012-05-13T06:26:00Z">
          <w:r w:rsidRPr="00DF6216">
            <w:rPr>
              <w:rStyle w:val="Hyperlink"/>
              <w:rFonts w:cs="Arial"/>
              <w:noProof/>
              <w:rPrChange w:id="338" w:author="manojk" w:date="2012-05-13T06:26:00Z">
                <w:rPr>
                  <w:rStyle w:val="Hyperlink"/>
                  <w:rFonts w:ascii="Cambria" w:hAnsi="Cambria" w:cs="Arial"/>
                  <w:i/>
                  <w:iCs/>
                  <w:noProof/>
                  <w:spacing w:val="15"/>
                  <w:lang w:val="en-US" w:eastAsia="en-US"/>
                </w:rPr>
              </w:rPrChange>
            </w:rPr>
            <w:delText>2.1.1.1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39" w:author="manojk" w:date="2012-05-13T06:26:00Z">
                <w:rPr>
                  <w:rStyle w:val="Hyperlink"/>
                  <w:rFonts w:ascii="Cambria" w:hAnsi="Cambria" w:cs="Arial"/>
                  <w:i/>
                  <w:iCs/>
                  <w:noProof/>
                  <w:spacing w:val="15"/>
                  <w:lang w:val="en-US" w:eastAsia="en-US"/>
                </w:rPr>
              </w:rPrChange>
            </w:rPr>
            <w:delText>Framework View</w:delText>
          </w:r>
          <w:r w:rsidR="00F64F03" w:rsidDel="00D62179">
            <w:rPr>
              <w:noProof/>
              <w:webHidden/>
            </w:rPr>
            <w:tab/>
          </w:r>
        </w:del>
      </w:ins>
      <w:ins w:id="340" w:author="atuld" w:date="2012-04-26T19:35:00Z">
        <w:del w:id="341" w:author="manojk" w:date="2012-05-13T06:26:00Z">
          <w:r w:rsidR="00F64F03" w:rsidDel="00D62179">
            <w:rPr>
              <w:noProof/>
              <w:webHidden/>
            </w:rPr>
            <w:delText>3</w:delText>
          </w:r>
        </w:del>
      </w:ins>
    </w:p>
    <w:p w:rsidR="00F64F03" w:rsidDel="00D62179" w:rsidRDefault="00DF6216">
      <w:pPr>
        <w:pStyle w:val="TOC4"/>
        <w:numPr>
          <w:ins w:id="342" w:author="atuld" w:date="2012-04-26T19:09:00Z"/>
        </w:numPr>
        <w:tabs>
          <w:tab w:val="left" w:pos="1448"/>
          <w:tab w:val="right" w:leader="dot" w:pos="9019"/>
        </w:tabs>
        <w:rPr>
          <w:ins w:id="343" w:author="atuld" w:date="2012-04-26T19:09:00Z"/>
          <w:del w:id="344" w:author="manojk" w:date="2012-05-13T06:26:00Z"/>
          <w:rFonts w:ascii="Times New Roman" w:hAnsi="Times New Roman" w:cs="Times New Roman"/>
          <w:noProof/>
          <w:color w:val="auto"/>
          <w:shd w:val="clear" w:color="auto" w:fill="auto"/>
          <w:lang w:val="en-US" w:eastAsia="en-US"/>
        </w:rPr>
      </w:pPr>
      <w:ins w:id="345" w:author="atuld" w:date="2012-04-26T19:09:00Z">
        <w:del w:id="346" w:author="manojk" w:date="2012-05-13T06:26:00Z">
          <w:r w:rsidRPr="00DF6216">
            <w:rPr>
              <w:rStyle w:val="Hyperlink"/>
              <w:rFonts w:cs="Arial"/>
              <w:noProof/>
              <w:rPrChange w:id="347" w:author="manojk" w:date="2012-05-13T06:26:00Z">
                <w:rPr>
                  <w:rStyle w:val="Hyperlink"/>
                  <w:rFonts w:ascii="Cambria" w:hAnsi="Cambria" w:cs="Arial"/>
                  <w:i/>
                  <w:iCs/>
                  <w:noProof/>
                  <w:spacing w:val="15"/>
                  <w:lang w:val="en-US" w:eastAsia="en-US"/>
                </w:rPr>
              </w:rPrChange>
            </w:rPr>
            <w:delText>2.1.1.2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48" w:author="manojk" w:date="2012-05-13T06:26:00Z">
                <w:rPr>
                  <w:rStyle w:val="Hyperlink"/>
                  <w:rFonts w:ascii="Cambria" w:hAnsi="Cambria" w:cs="Arial"/>
                  <w:i/>
                  <w:iCs/>
                  <w:noProof/>
                  <w:spacing w:val="15"/>
                  <w:lang w:val="en-US" w:eastAsia="en-US"/>
                </w:rPr>
              </w:rPrChange>
            </w:rPr>
            <w:delText>Framework Controller</w:delText>
          </w:r>
          <w:r w:rsidR="00F64F03" w:rsidDel="00D62179">
            <w:rPr>
              <w:noProof/>
              <w:webHidden/>
            </w:rPr>
            <w:tab/>
          </w:r>
        </w:del>
      </w:ins>
      <w:ins w:id="349" w:author="atuld" w:date="2012-04-26T19:35:00Z">
        <w:del w:id="350" w:author="manojk" w:date="2012-05-13T06:26:00Z">
          <w:r w:rsidR="00F64F03" w:rsidDel="00D62179">
            <w:rPr>
              <w:noProof/>
              <w:webHidden/>
            </w:rPr>
            <w:delText>3</w:delText>
          </w:r>
        </w:del>
      </w:ins>
    </w:p>
    <w:p w:rsidR="00F64F03" w:rsidDel="00D62179" w:rsidRDefault="00DF6216">
      <w:pPr>
        <w:pStyle w:val="TOC4"/>
        <w:numPr>
          <w:ins w:id="351" w:author="atuld" w:date="2012-04-26T19:09:00Z"/>
        </w:numPr>
        <w:tabs>
          <w:tab w:val="left" w:pos="1448"/>
          <w:tab w:val="right" w:leader="dot" w:pos="9019"/>
        </w:tabs>
        <w:rPr>
          <w:ins w:id="352" w:author="atuld" w:date="2012-04-26T19:09:00Z"/>
          <w:del w:id="353" w:author="manojk" w:date="2012-05-13T06:26:00Z"/>
          <w:rFonts w:ascii="Times New Roman" w:hAnsi="Times New Roman" w:cs="Times New Roman"/>
          <w:noProof/>
          <w:color w:val="auto"/>
          <w:shd w:val="clear" w:color="auto" w:fill="auto"/>
          <w:lang w:val="en-US" w:eastAsia="en-US"/>
        </w:rPr>
      </w:pPr>
      <w:ins w:id="354" w:author="atuld" w:date="2012-04-26T19:09:00Z">
        <w:del w:id="355" w:author="manojk" w:date="2012-05-13T06:26:00Z">
          <w:r w:rsidRPr="00DF6216">
            <w:rPr>
              <w:rStyle w:val="Hyperlink"/>
              <w:rFonts w:cs="Arial"/>
              <w:noProof/>
              <w:rPrChange w:id="356" w:author="manojk" w:date="2012-05-13T06:26:00Z">
                <w:rPr>
                  <w:rStyle w:val="Hyperlink"/>
                  <w:rFonts w:ascii="Cambria" w:hAnsi="Cambria" w:cs="Arial"/>
                  <w:i/>
                  <w:iCs/>
                  <w:noProof/>
                  <w:spacing w:val="15"/>
                  <w:lang w:val="en-US" w:eastAsia="en-US"/>
                </w:rPr>
              </w:rPrChange>
            </w:rPr>
            <w:delText>2.1.1.3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57" w:author="manojk" w:date="2012-05-13T06:26:00Z">
                <w:rPr>
                  <w:rStyle w:val="Hyperlink"/>
                  <w:rFonts w:ascii="Cambria" w:hAnsi="Cambria" w:cs="Arial"/>
                  <w:i/>
                  <w:iCs/>
                  <w:noProof/>
                  <w:spacing w:val="15"/>
                  <w:lang w:val="en-US" w:eastAsia="en-US"/>
                </w:rPr>
              </w:rPrChange>
            </w:rPr>
            <w:delText>Framework Model</w:delText>
          </w:r>
          <w:r w:rsidR="00F64F03" w:rsidDel="00D62179">
            <w:rPr>
              <w:noProof/>
              <w:webHidden/>
            </w:rPr>
            <w:tab/>
          </w:r>
        </w:del>
      </w:ins>
      <w:ins w:id="358" w:author="atuld" w:date="2012-04-26T19:35:00Z">
        <w:del w:id="359" w:author="manojk" w:date="2012-05-13T06:26:00Z">
          <w:r w:rsidR="00F64F03" w:rsidDel="00D62179">
            <w:rPr>
              <w:noProof/>
              <w:webHidden/>
            </w:rPr>
            <w:delText>3</w:delText>
          </w:r>
        </w:del>
      </w:ins>
    </w:p>
    <w:p w:rsidR="00F64F03" w:rsidDel="00D62179" w:rsidRDefault="00DF6216">
      <w:pPr>
        <w:pStyle w:val="TOC1"/>
        <w:numPr>
          <w:ins w:id="360" w:author="atuld" w:date="2012-04-26T19:09:00Z"/>
        </w:numPr>
        <w:tabs>
          <w:tab w:val="left" w:pos="540"/>
          <w:tab w:val="right" w:leader="dot" w:pos="9019"/>
        </w:tabs>
        <w:rPr>
          <w:ins w:id="361" w:author="atuld" w:date="2012-04-26T19:09:00Z"/>
          <w:del w:id="362" w:author="manojk" w:date="2012-05-13T06:26:00Z"/>
          <w:rFonts w:ascii="Times New Roman" w:hAnsi="Times New Roman" w:cs="Times New Roman"/>
          <w:noProof/>
          <w:color w:val="auto"/>
          <w:shd w:val="clear" w:color="auto" w:fill="auto"/>
          <w:lang w:val="en-US" w:eastAsia="en-US"/>
        </w:rPr>
      </w:pPr>
      <w:ins w:id="363" w:author="atuld" w:date="2012-04-26T19:09:00Z">
        <w:del w:id="364" w:author="manojk" w:date="2012-05-13T06:26:00Z">
          <w:r w:rsidRPr="00DF6216">
            <w:rPr>
              <w:rStyle w:val="Hyperlink"/>
              <w:rFonts w:cs="Arial"/>
              <w:noProof/>
              <w:rPrChange w:id="365" w:author="manojk" w:date="2012-05-13T06:26:00Z">
                <w:rPr>
                  <w:rStyle w:val="Hyperlink"/>
                  <w:rFonts w:ascii="Cambria" w:hAnsi="Cambria" w:cs="Arial"/>
                  <w:i/>
                  <w:iCs/>
                  <w:noProof/>
                  <w:spacing w:val="15"/>
                  <w:lang w:val="en-US" w:eastAsia="en-US"/>
                </w:rPr>
              </w:rPrChange>
            </w:rPr>
            <w:delText>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66" w:author="manojk" w:date="2012-05-13T06:26:00Z">
                <w:rPr>
                  <w:rStyle w:val="Hyperlink"/>
                  <w:rFonts w:ascii="Cambria" w:hAnsi="Cambria" w:cs="Arial"/>
                  <w:i/>
                  <w:iCs/>
                  <w:noProof/>
                  <w:spacing w:val="15"/>
                  <w:lang w:val="en-US" w:eastAsia="en-US"/>
                </w:rPr>
              </w:rPrChange>
            </w:rPr>
            <w:delText>Low Level Design</w:delText>
          </w:r>
          <w:r w:rsidR="00F64F03" w:rsidDel="00D62179">
            <w:rPr>
              <w:noProof/>
              <w:webHidden/>
            </w:rPr>
            <w:tab/>
          </w:r>
        </w:del>
      </w:ins>
      <w:ins w:id="367" w:author="atuld" w:date="2012-04-26T19:35:00Z">
        <w:del w:id="368" w:author="manojk" w:date="2012-05-13T06:26:00Z">
          <w:r w:rsidR="00F64F03" w:rsidDel="00D62179">
            <w:rPr>
              <w:noProof/>
              <w:webHidden/>
            </w:rPr>
            <w:delText>3</w:delText>
          </w:r>
        </w:del>
      </w:ins>
    </w:p>
    <w:p w:rsidR="00F64F03" w:rsidDel="00D62179" w:rsidRDefault="00DF6216">
      <w:pPr>
        <w:pStyle w:val="TOC2"/>
        <w:numPr>
          <w:ins w:id="369" w:author="atuld" w:date="2012-04-26T19:09:00Z"/>
        </w:numPr>
        <w:tabs>
          <w:tab w:val="left" w:pos="900"/>
          <w:tab w:val="right" w:leader="dot" w:pos="9019"/>
        </w:tabs>
        <w:rPr>
          <w:ins w:id="370" w:author="atuld" w:date="2012-04-26T19:09:00Z"/>
          <w:del w:id="371" w:author="manojk" w:date="2012-05-13T06:26:00Z"/>
          <w:rFonts w:ascii="Times New Roman" w:hAnsi="Times New Roman" w:cs="Times New Roman"/>
          <w:noProof/>
          <w:color w:val="auto"/>
          <w:shd w:val="clear" w:color="auto" w:fill="auto"/>
          <w:lang w:val="en-US" w:eastAsia="en-US"/>
        </w:rPr>
      </w:pPr>
      <w:ins w:id="372" w:author="atuld" w:date="2012-04-26T19:09:00Z">
        <w:del w:id="373" w:author="manojk" w:date="2012-05-13T06:26:00Z">
          <w:r w:rsidRPr="00DF6216">
            <w:rPr>
              <w:rStyle w:val="Hyperlink"/>
              <w:rFonts w:cs="Arial"/>
              <w:noProof/>
              <w:rPrChange w:id="374" w:author="manojk" w:date="2012-05-13T06:26:00Z">
                <w:rPr>
                  <w:rStyle w:val="Hyperlink"/>
                  <w:rFonts w:ascii="Cambria" w:hAnsi="Cambria" w:cs="Arial"/>
                  <w:i/>
                  <w:iCs/>
                  <w:noProof/>
                  <w:spacing w:val="15"/>
                  <w:lang w:val="en-US" w:eastAsia="en-US"/>
                </w:rPr>
              </w:rPrChange>
            </w:rPr>
            <w:delText>3.1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75" w:author="manojk" w:date="2012-05-13T06:26:00Z">
                <w:rPr>
                  <w:rStyle w:val="Hyperlink"/>
                  <w:rFonts w:ascii="Cambria" w:hAnsi="Cambria" w:cs="Arial"/>
                  <w:i/>
                  <w:iCs/>
                  <w:noProof/>
                  <w:spacing w:val="15"/>
                  <w:lang w:val="en-US" w:eastAsia="en-US"/>
                </w:rPr>
              </w:rPrChange>
            </w:rPr>
            <w:delText>Design Pattern</w:delText>
          </w:r>
          <w:r w:rsidR="00F64F03" w:rsidDel="00D62179">
            <w:rPr>
              <w:noProof/>
              <w:webHidden/>
            </w:rPr>
            <w:tab/>
          </w:r>
        </w:del>
      </w:ins>
      <w:ins w:id="376" w:author="atuld" w:date="2012-04-26T19:35:00Z">
        <w:del w:id="377" w:author="manojk" w:date="2012-05-13T06:26:00Z">
          <w:r w:rsidR="00F64F03" w:rsidDel="00D62179">
            <w:rPr>
              <w:noProof/>
              <w:webHidden/>
            </w:rPr>
            <w:delText>3</w:delText>
          </w:r>
        </w:del>
      </w:ins>
    </w:p>
    <w:p w:rsidR="00F64F03" w:rsidDel="00D62179" w:rsidRDefault="00DF6216">
      <w:pPr>
        <w:pStyle w:val="TOC3"/>
        <w:numPr>
          <w:ins w:id="378" w:author="atuld" w:date="2012-04-26T19:09:00Z"/>
        </w:numPr>
        <w:tabs>
          <w:tab w:val="left" w:pos="1260"/>
          <w:tab w:val="right" w:leader="dot" w:pos="9019"/>
        </w:tabs>
        <w:rPr>
          <w:ins w:id="379" w:author="atuld" w:date="2012-04-26T19:09:00Z"/>
          <w:del w:id="380" w:author="manojk" w:date="2012-05-13T06:26:00Z"/>
          <w:rFonts w:ascii="Times New Roman" w:hAnsi="Times New Roman" w:cs="Times New Roman"/>
          <w:noProof/>
          <w:color w:val="auto"/>
          <w:shd w:val="clear" w:color="auto" w:fill="auto"/>
          <w:lang w:val="en-US" w:eastAsia="en-US"/>
        </w:rPr>
      </w:pPr>
      <w:ins w:id="381" w:author="atuld" w:date="2012-04-26T19:09:00Z">
        <w:del w:id="382" w:author="manojk" w:date="2012-05-13T06:26:00Z">
          <w:r w:rsidRPr="00DF6216">
            <w:rPr>
              <w:rStyle w:val="Hyperlink"/>
              <w:rFonts w:cs="Arial"/>
              <w:noProof/>
              <w:rPrChange w:id="383" w:author="manojk" w:date="2012-05-13T06:26:00Z">
                <w:rPr>
                  <w:rStyle w:val="Hyperlink"/>
                  <w:rFonts w:ascii="Cambria" w:hAnsi="Cambria" w:cs="Arial"/>
                  <w:i/>
                  <w:iCs/>
                  <w:noProof/>
                  <w:spacing w:val="15"/>
                  <w:lang w:val="en-US" w:eastAsia="en-US"/>
                </w:rPr>
              </w:rPrChange>
            </w:rPr>
            <w:delText>3.1.1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84" w:author="manojk" w:date="2012-05-13T06:26:00Z">
                <w:rPr>
                  <w:rStyle w:val="Hyperlink"/>
                  <w:rFonts w:ascii="Cambria" w:hAnsi="Cambria" w:cs="Arial"/>
                  <w:i/>
                  <w:iCs/>
                  <w:noProof/>
                  <w:spacing w:val="15"/>
                  <w:lang w:val="en-US" w:eastAsia="en-US"/>
                </w:rPr>
              </w:rPrChange>
            </w:rPr>
            <w:delText>Portal Framework Database</w:delText>
          </w:r>
          <w:r w:rsidR="00F64F03" w:rsidDel="00D62179">
            <w:rPr>
              <w:noProof/>
              <w:webHidden/>
            </w:rPr>
            <w:tab/>
          </w:r>
        </w:del>
      </w:ins>
      <w:ins w:id="385" w:author="atuld" w:date="2012-04-26T19:35:00Z">
        <w:del w:id="386" w:author="manojk" w:date="2012-05-13T06:26:00Z">
          <w:r w:rsidR="00F64F03" w:rsidDel="00D62179">
            <w:rPr>
              <w:noProof/>
              <w:webHidden/>
            </w:rPr>
            <w:delText>3</w:delText>
          </w:r>
        </w:del>
      </w:ins>
    </w:p>
    <w:p w:rsidR="00F64F03" w:rsidDel="00D62179" w:rsidRDefault="00DF6216">
      <w:pPr>
        <w:pStyle w:val="TOC3"/>
        <w:numPr>
          <w:ins w:id="387" w:author="atuld" w:date="2012-04-26T19:09:00Z"/>
        </w:numPr>
        <w:tabs>
          <w:tab w:val="left" w:pos="1260"/>
          <w:tab w:val="right" w:leader="dot" w:pos="9019"/>
        </w:tabs>
        <w:rPr>
          <w:ins w:id="388" w:author="atuld" w:date="2012-04-26T19:09:00Z"/>
          <w:del w:id="389" w:author="manojk" w:date="2012-05-13T06:26:00Z"/>
          <w:rFonts w:ascii="Times New Roman" w:hAnsi="Times New Roman" w:cs="Times New Roman"/>
          <w:noProof/>
          <w:color w:val="auto"/>
          <w:shd w:val="clear" w:color="auto" w:fill="auto"/>
          <w:lang w:val="en-US" w:eastAsia="en-US"/>
        </w:rPr>
      </w:pPr>
      <w:ins w:id="390" w:author="atuld" w:date="2012-04-26T19:09:00Z">
        <w:del w:id="391" w:author="manojk" w:date="2012-05-13T06:26:00Z">
          <w:r w:rsidRPr="00DF6216">
            <w:rPr>
              <w:rStyle w:val="Hyperlink"/>
              <w:rFonts w:cs="Arial"/>
              <w:noProof/>
              <w:rPrChange w:id="392" w:author="manojk" w:date="2012-05-13T06:26:00Z">
                <w:rPr>
                  <w:rStyle w:val="Hyperlink"/>
                  <w:rFonts w:ascii="Cambria" w:hAnsi="Cambria" w:cs="Arial"/>
                  <w:i/>
                  <w:iCs/>
                  <w:noProof/>
                  <w:spacing w:val="15"/>
                  <w:lang w:val="en-US" w:eastAsia="en-US"/>
                </w:rPr>
              </w:rPrChange>
            </w:rPr>
            <w:delText>3.1.2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393" w:author="manojk" w:date="2012-05-13T06:26:00Z">
                <w:rPr>
                  <w:rStyle w:val="Hyperlink"/>
                  <w:rFonts w:ascii="Cambria" w:hAnsi="Cambria" w:cs="Arial"/>
                  <w:i/>
                  <w:iCs/>
                  <w:noProof/>
                  <w:spacing w:val="15"/>
                  <w:lang w:val="en-US" w:eastAsia="en-US"/>
                </w:rPr>
              </w:rPrChange>
            </w:rPr>
            <w:delText>DB Entities and DAO Layer</w:delText>
          </w:r>
          <w:r w:rsidR="00F64F03" w:rsidDel="00D62179">
            <w:rPr>
              <w:noProof/>
              <w:webHidden/>
            </w:rPr>
            <w:tab/>
          </w:r>
        </w:del>
      </w:ins>
      <w:ins w:id="394" w:author="atuld" w:date="2012-04-26T19:35:00Z">
        <w:del w:id="395" w:author="manojk" w:date="2012-05-13T06:26:00Z">
          <w:r w:rsidR="00F64F03" w:rsidDel="00D62179">
            <w:rPr>
              <w:noProof/>
              <w:webHidden/>
            </w:rPr>
            <w:delText>3</w:delText>
          </w:r>
        </w:del>
      </w:ins>
    </w:p>
    <w:p w:rsidR="00F64F03" w:rsidDel="00D62179" w:rsidRDefault="00DF6216">
      <w:pPr>
        <w:pStyle w:val="TOC4"/>
        <w:numPr>
          <w:ins w:id="396" w:author="atuld" w:date="2012-04-26T19:09:00Z"/>
        </w:numPr>
        <w:tabs>
          <w:tab w:val="left" w:pos="1448"/>
          <w:tab w:val="right" w:leader="dot" w:pos="9019"/>
        </w:tabs>
        <w:rPr>
          <w:ins w:id="397" w:author="atuld" w:date="2012-04-26T19:09:00Z"/>
          <w:del w:id="398" w:author="manojk" w:date="2012-05-13T06:26:00Z"/>
          <w:rFonts w:ascii="Times New Roman" w:hAnsi="Times New Roman" w:cs="Times New Roman"/>
          <w:noProof/>
          <w:color w:val="auto"/>
          <w:shd w:val="clear" w:color="auto" w:fill="auto"/>
          <w:lang w:val="en-US" w:eastAsia="en-US"/>
        </w:rPr>
      </w:pPr>
      <w:ins w:id="399" w:author="atuld" w:date="2012-04-26T19:09:00Z">
        <w:del w:id="400" w:author="manojk" w:date="2012-05-13T06:26:00Z">
          <w:r w:rsidRPr="00DF6216">
            <w:rPr>
              <w:rStyle w:val="Hyperlink"/>
              <w:rFonts w:cs="Arial"/>
              <w:noProof/>
              <w:rPrChange w:id="401" w:author="manojk" w:date="2012-05-13T06:26:00Z">
                <w:rPr>
                  <w:rStyle w:val="Hyperlink"/>
                  <w:rFonts w:ascii="Cambria" w:hAnsi="Cambria" w:cs="Arial"/>
                  <w:i/>
                  <w:iCs/>
                  <w:noProof/>
                  <w:spacing w:val="15"/>
                  <w:lang w:val="en-US" w:eastAsia="en-US"/>
                </w:rPr>
              </w:rPrChange>
            </w:rPr>
            <w:delText>3.1.2.1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402" w:author="manojk" w:date="2012-05-13T06:26:00Z">
                <w:rPr>
                  <w:rStyle w:val="Hyperlink"/>
                  <w:rFonts w:ascii="Cambria" w:hAnsi="Cambria" w:cs="Arial"/>
                  <w:i/>
                  <w:iCs/>
                  <w:noProof/>
                  <w:spacing w:val="15"/>
                  <w:lang w:val="en-US" w:eastAsia="en-US"/>
                </w:rPr>
              </w:rPrChange>
            </w:rPr>
            <w:delText>CONTAINERS</w:delText>
          </w:r>
          <w:r w:rsidR="00F64F03" w:rsidDel="00D62179">
            <w:rPr>
              <w:noProof/>
              <w:webHidden/>
            </w:rPr>
            <w:tab/>
          </w:r>
        </w:del>
      </w:ins>
      <w:ins w:id="403" w:author="atuld" w:date="2012-04-26T19:35:00Z">
        <w:del w:id="404" w:author="manojk" w:date="2012-05-13T06:26:00Z">
          <w:r w:rsidR="00F64F03" w:rsidDel="00D62179">
            <w:rPr>
              <w:noProof/>
              <w:webHidden/>
            </w:rPr>
            <w:delText>3</w:delText>
          </w:r>
        </w:del>
      </w:ins>
    </w:p>
    <w:p w:rsidR="00F64F03" w:rsidDel="00D62179" w:rsidRDefault="00DF6216">
      <w:pPr>
        <w:pStyle w:val="TOC4"/>
        <w:numPr>
          <w:ins w:id="405" w:author="atuld" w:date="2012-04-26T19:09:00Z"/>
        </w:numPr>
        <w:tabs>
          <w:tab w:val="left" w:pos="1448"/>
          <w:tab w:val="right" w:leader="dot" w:pos="9019"/>
        </w:tabs>
        <w:rPr>
          <w:ins w:id="406" w:author="atuld" w:date="2012-04-26T19:09:00Z"/>
          <w:del w:id="407" w:author="manojk" w:date="2012-05-13T06:26:00Z"/>
          <w:rFonts w:ascii="Times New Roman" w:hAnsi="Times New Roman" w:cs="Times New Roman"/>
          <w:noProof/>
          <w:color w:val="auto"/>
          <w:shd w:val="clear" w:color="auto" w:fill="auto"/>
          <w:lang w:val="en-US" w:eastAsia="en-US"/>
        </w:rPr>
      </w:pPr>
      <w:ins w:id="408" w:author="atuld" w:date="2012-04-26T19:09:00Z">
        <w:del w:id="409" w:author="manojk" w:date="2012-05-13T06:26:00Z">
          <w:r w:rsidRPr="00DF6216">
            <w:rPr>
              <w:rStyle w:val="Hyperlink"/>
              <w:rFonts w:cs="Arial"/>
              <w:noProof/>
              <w:u w:color="000000"/>
              <w:lang w:val="en-US"/>
              <w:rPrChange w:id="410" w:author="manojk" w:date="2012-05-13T06:26:00Z">
                <w:rPr>
                  <w:rStyle w:val="Hyperlink"/>
                  <w:rFonts w:ascii="Cambria" w:hAnsi="Cambria" w:cs="Arial"/>
                  <w:i/>
                  <w:iCs/>
                  <w:noProof/>
                  <w:spacing w:val="15"/>
                  <w:u w:color="000000"/>
                  <w:lang w:val="en-US" w:eastAsia="en-US"/>
                </w:rPr>
              </w:rPrChange>
            </w:rPr>
            <w:delText>3.1.2.2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11" w:author="manojk" w:date="2012-05-13T06:26:00Z">
                <w:rPr>
                  <w:rStyle w:val="Hyperlink"/>
                  <w:rFonts w:ascii="Cambria" w:hAnsi="Cambria" w:cs="Arial"/>
                  <w:i/>
                  <w:iCs/>
                  <w:noProof/>
                  <w:spacing w:val="15"/>
                  <w:u w:color="000000"/>
                  <w:lang w:val="en-US" w:eastAsia="en-US"/>
                </w:rPr>
              </w:rPrChange>
            </w:rPr>
            <w:delText>CONTAINER_CTRL</w:delText>
          </w:r>
          <w:r w:rsidR="00F64F03" w:rsidDel="00D62179">
            <w:rPr>
              <w:noProof/>
              <w:webHidden/>
            </w:rPr>
            <w:tab/>
          </w:r>
        </w:del>
      </w:ins>
      <w:ins w:id="412" w:author="atuld" w:date="2012-04-26T19:35:00Z">
        <w:del w:id="413" w:author="manojk" w:date="2012-05-13T06:26:00Z">
          <w:r w:rsidR="00F64F03" w:rsidDel="00D62179">
            <w:rPr>
              <w:noProof/>
              <w:webHidden/>
            </w:rPr>
            <w:delText>3</w:delText>
          </w:r>
        </w:del>
      </w:ins>
    </w:p>
    <w:p w:rsidR="00F64F03" w:rsidDel="00D62179" w:rsidRDefault="00DF6216">
      <w:pPr>
        <w:pStyle w:val="TOC4"/>
        <w:numPr>
          <w:ins w:id="414" w:author="atuld" w:date="2012-04-26T19:09:00Z"/>
        </w:numPr>
        <w:tabs>
          <w:tab w:val="left" w:pos="1448"/>
          <w:tab w:val="right" w:leader="dot" w:pos="9019"/>
        </w:tabs>
        <w:rPr>
          <w:ins w:id="415" w:author="atuld" w:date="2012-04-26T19:09:00Z"/>
          <w:del w:id="416" w:author="manojk" w:date="2012-05-13T06:26:00Z"/>
          <w:rFonts w:ascii="Times New Roman" w:hAnsi="Times New Roman" w:cs="Times New Roman"/>
          <w:noProof/>
          <w:color w:val="auto"/>
          <w:shd w:val="clear" w:color="auto" w:fill="auto"/>
          <w:lang w:val="en-US" w:eastAsia="en-US"/>
        </w:rPr>
      </w:pPr>
      <w:ins w:id="417" w:author="atuld" w:date="2012-04-26T19:09:00Z">
        <w:del w:id="418" w:author="manojk" w:date="2012-05-13T06:26:00Z">
          <w:r w:rsidRPr="00DF6216">
            <w:rPr>
              <w:rStyle w:val="Hyperlink"/>
              <w:rFonts w:cs="Arial"/>
              <w:noProof/>
              <w:u w:color="000000"/>
              <w:lang w:val="en-US"/>
              <w:rPrChange w:id="419" w:author="manojk" w:date="2012-05-13T06:26:00Z">
                <w:rPr>
                  <w:rStyle w:val="Hyperlink"/>
                  <w:rFonts w:ascii="Cambria" w:hAnsi="Cambria" w:cs="Arial"/>
                  <w:i/>
                  <w:iCs/>
                  <w:noProof/>
                  <w:spacing w:val="15"/>
                  <w:u w:color="000000"/>
                  <w:lang w:val="en-US" w:eastAsia="en-US"/>
                </w:rPr>
              </w:rPrChange>
            </w:rPr>
            <w:delText>3.1.2.3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20" w:author="manojk" w:date="2012-05-13T06:26:00Z">
                <w:rPr>
                  <w:rStyle w:val="Hyperlink"/>
                  <w:rFonts w:ascii="Cambria" w:hAnsi="Cambria" w:cs="Arial"/>
                  <w:i/>
                  <w:iCs/>
                  <w:noProof/>
                  <w:spacing w:val="15"/>
                  <w:u w:color="000000"/>
                  <w:lang w:val="en-US" w:eastAsia="en-US"/>
                </w:rPr>
              </w:rPrChange>
            </w:rPr>
            <w:delText>CTRL_TRANS</w:delText>
          </w:r>
          <w:r w:rsidR="00F64F03" w:rsidDel="00D62179">
            <w:rPr>
              <w:noProof/>
              <w:webHidden/>
            </w:rPr>
            <w:tab/>
          </w:r>
        </w:del>
      </w:ins>
      <w:ins w:id="421" w:author="atuld" w:date="2012-04-26T19:35:00Z">
        <w:del w:id="422" w:author="manojk" w:date="2012-05-13T06:26:00Z">
          <w:r w:rsidR="00F64F03" w:rsidDel="00D62179">
            <w:rPr>
              <w:noProof/>
              <w:webHidden/>
            </w:rPr>
            <w:delText>3</w:delText>
          </w:r>
        </w:del>
      </w:ins>
    </w:p>
    <w:p w:rsidR="00F64F03" w:rsidDel="00D62179" w:rsidRDefault="00DF6216">
      <w:pPr>
        <w:pStyle w:val="TOC4"/>
        <w:numPr>
          <w:ins w:id="423" w:author="atuld" w:date="2012-04-26T19:09:00Z"/>
        </w:numPr>
        <w:tabs>
          <w:tab w:val="left" w:pos="1448"/>
          <w:tab w:val="right" w:leader="dot" w:pos="9019"/>
        </w:tabs>
        <w:rPr>
          <w:ins w:id="424" w:author="atuld" w:date="2012-04-26T19:09:00Z"/>
          <w:del w:id="425" w:author="manojk" w:date="2012-05-13T06:26:00Z"/>
          <w:rFonts w:ascii="Times New Roman" w:hAnsi="Times New Roman" w:cs="Times New Roman"/>
          <w:noProof/>
          <w:color w:val="auto"/>
          <w:shd w:val="clear" w:color="auto" w:fill="auto"/>
          <w:lang w:val="en-US" w:eastAsia="en-US"/>
        </w:rPr>
      </w:pPr>
      <w:ins w:id="426" w:author="atuld" w:date="2012-04-26T19:09:00Z">
        <w:del w:id="427" w:author="manojk" w:date="2012-05-13T06:26:00Z">
          <w:r w:rsidRPr="00DF6216">
            <w:rPr>
              <w:rStyle w:val="Hyperlink"/>
              <w:rFonts w:cs="Arial"/>
              <w:noProof/>
              <w:u w:color="000000"/>
              <w:lang w:val="en-US"/>
              <w:rPrChange w:id="428" w:author="manojk" w:date="2012-05-13T06:26:00Z">
                <w:rPr>
                  <w:rStyle w:val="Hyperlink"/>
                  <w:rFonts w:ascii="Cambria" w:hAnsi="Cambria" w:cs="Arial"/>
                  <w:i/>
                  <w:iCs/>
                  <w:noProof/>
                  <w:spacing w:val="15"/>
                  <w:u w:color="000000"/>
                  <w:lang w:val="en-US" w:eastAsia="en-US"/>
                </w:rPr>
              </w:rPrChange>
            </w:rPr>
            <w:delText>3.1.2.4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29" w:author="manojk" w:date="2012-05-13T06:26:00Z">
                <w:rPr>
                  <w:rStyle w:val="Hyperlink"/>
                  <w:rFonts w:ascii="Cambria" w:hAnsi="Cambria" w:cs="Arial"/>
                  <w:i/>
                  <w:iCs/>
                  <w:noProof/>
                  <w:spacing w:val="15"/>
                  <w:u w:color="000000"/>
                  <w:lang w:val="en-US" w:eastAsia="en-US"/>
                </w:rPr>
              </w:rPrChange>
            </w:rPr>
            <w:delText>CTRL_USER_ACCESS</w:delText>
          </w:r>
          <w:r w:rsidR="00F64F03" w:rsidDel="00D62179">
            <w:rPr>
              <w:noProof/>
              <w:webHidden/>
            </w:rPr>
            <w:tab/>
          </w:r>
        </w:del>
      </w:ins>
      <w:ins w:id="430" w:author="atuld" w:date="2012-04-26T19:35:00Z">
        <w:del w:id="431" w:author="manojk" w:date="2012-05-13T06:26:00Z">
          <w:r w:rsidR="00F64F03" w:rsidDel="00D62179">
            <w:rPr>
              <w:noProof/>
              <w:webHidden/>
            </w:rPr>
            <w:delText>3</w:delText>
          </w:r>
        </w:del>
      </w:ins>
    </w:p>
    <w:p w:rsidR="00F64F03" w:rsidDel="00D62179" w:rsidRDefault="00DF6216">
      <w:pPr>
        <w:pStyle w:val="TOC4"/>
        <w:numPr>
          <w:ins w:id="432" w:author="atuld" w:date="2012-04-26T19:09:00Z"/>
        </w:numPr>
        <w:tabs>
          <w:tab w:val="left" w:pos="1448"/>
          <w:tab w:val="right" w:leader="dot" w:pos="9019"/>
        </w:tabs>
        <w:rPr>
          <w:ins w:id="433" w:author="atuld" w:date="2012-04-26T19:09:00Z"/>
          <w:del w:id="434" w:author="manojk" w:date="2012-05-13T06:26:00Z"/>
          <w:rFonts w:ascii="Times New Roman" w:hAnsi="Times New Roman" w:cs="Times New Roman"/>
          <w:noProof/>
          <w:color w:val="auto"/>
          <w:shd w:val="clear" w:color="auto" w:fill="auto"/>
          <w:lang w:val="en-US" w:eastAsia="en-US"/>
        </w:rPr>
      </w:pPr>
      <w:ins w:id="435" w:author="atuld" w:date="2012-04-26T19:09:00Z">
        <w:del w:id="436" w:author="manojk" w:date="2012-05-13T06:26:00Z">
          <w:r w:rsidRPr="00DF6216">
            <w:rPr>
              <w:rStyle w:val="Hyperlink"/>
              <w:rFonts w:cs="Arial"/>
              <w:noProof/>
              <w:u w:color="000000"/>
              <w:lang w:val="en-US"/>
              <w:rPrChange w:id="437" w:author="manojk" w:date="2012-05-13T06:26:00Z">
                <w:rPr>
                  <w:rStyle w:val="Hyperlink"/>
                  <w:rFonts w:ascii="Cambria" w:hAnsi="Cambria" w:cs="Arial"/>
                  <w:i/>
                  <w:iCs/>
                  <w:noProof/>
                  <w:spacing w:val="15"/>
                  <w:u w:color="000000"/>
                  <w:lang w:val="en-US" w:eastAsia="en-US"/>
                </w:rPr>
              </w:rPrChange>
            </w:rPr>
            <w:delText>3.1.2.5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38" w:author="manojk" w:date="2012-05-13T06:26:00Z">
                <w:rPr>
                  <w:rStyle w:val="Hyperlink"/>
                  <w:rFonts w:ascii="Cambria" w:hAnsi="Cambria" w:cs="Arial"/>
                  <w:i/>
                  <w:iCs/>
                  <w:noProof/>
                  <w:spacing w:val="15"/>
                  <w:u w:color="000000"/>
                  <w:lang w:val="en-US" w:eastAsia="en-US"/>
                </w:rPr>
              </w:rPrChange>
            </w:rPr>
            <w:delText>MENU</w:delText>
          </w:r>
          <w:r w:rsidR="00F64F03" w:rsidDel="00D62179">
            <w:rPr>
              <w:noProof/>
              <w:webHidden/>
            </w:rPr>
            <w:tab/>
          </w:r>
        </w:del>
      </w:ins>
      <w:ins w:id="439" w:author="atuld" w:date="2012-04-26T19:35:00Z">
        <w:del w:id="440" w:author="manojk" w:date="2012-05-13T06:26:00Z">
          <w:r w:rsidR="00F64F03" w:rsidDel="00D62179">
            <w:rPr>
              <w:noProof/>
              <w:webHidden/>
            </w:rPr>
            <w:delText>3</w:delText>
          </w:r>
        </w:del>
      </w:ins>
    </w:p>
    <w:p w:rsidR="00F64F03" w:rsidDel="00D62179" w:rsidRDefault="00DF6216">
      <w:pPr>
        <w:pStyle w:val="TOC4"/>
        <w:numPr>
          <w:ins w:id="441" w:author="atuld" w:date="2012-04-26T19:09:00Z"/>
        </w:numPr>
        <w:tabs>
          <w:tab w:val="left" w:pos="1448"/>
          <w:tab w:val="right" w:leader="dot" w:pos="9019"/>
        </w:tabs>
        <w:rPr>
          <w:ins w:id="442" w:author="atuld" w:date="2012-04-26T19:09:00Z"/>
          <w:del w:id="443" w:author="manojk" w:date="2012-05-13T06:26:00Z"/>
          <w:rFonts w:ascii="Times New Roman" w:hAnsi="Times New Roman" w:cs="Times New Roman"/>
          <w:noProof/>
          <w:color w:val="auto"/>
          <w:shd w:val="clear" w:color="auto" w:fill="auto"/>
          <w:lang w:val="en-US" w:eastAsia="en-US"/>
        </w:rPr>
      </w:pPr>
      <w:ins w:id="444" w:author="atuld" w:date="2012-04-26T19:09:00Z">
        <w:del w:id="445" w:author="manojk" w:date="2012-05-13T06:26:00Z">
          <w:r w:rsidRPr="00DF6216">
            <w:rPr>
              <w:rStyle w:val="Hyperlink"/>
              <w:rFonts w:cs="Arial"/>
              <w:noProof/>
              <w:u w:color="000000"/>
              <w:lang w:val="en-US"/>
              <w:rPrChange w:id="446" w:author="manojk" w:date="2012-05-13T06:26:00Z">
                <w:rPr>
                  <w:rStyle w:val="Hyperlink"/>
                  <w:rFonts w:ascii="Cambria" w:hAnsi="Cambria" w:cs="Arial"/>
                  <w:i/>
                  <w:iCs/>
                  <w:noProof/>
                  <w:spacing w:val="15"/>
                  <w:u w:color="000000"/>
                  <w:lang w:val="en-US" w:eastAsia="en-US"/>
                </w:rPr>
              </w:rPrChange>
            </w:rPr>
            <w:delText>3.1.2.6</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47" w:author="manojk" w:date="2012-05-13T06:26:00Z">
                <w:rPr>
                  <w:rStyle w:val="Hyperlink"/>
                  <w:rFonts w:ascii="Cambria" w:hAnsi="Cambria" w:cs="Arial"/>
                  <w:i/>
                  <w:iCs/>
                  <w:noProof/>
                  <w:spacing w:val="15"/>
                  <w:u w:color="000000"/>
                  <w:lang w:val="en-US" w:eastAsia="en-US"/>
                </w:rPr>
              </w:rPrChange>
            </w:rPr>
            <w:delText>MENU_TRANS</w:delText>
          </w:r>
          <w:r w:rsidR="00F64F03" w:rsidDel="00D62179">
            <w:rPr>
              <w:noProof/>
              <w:webHidden/>
            </w:rPr>
            <w:tab/>
          </w:r>
        </w:del>
      </w:ins>
      <w:ins w:id="448" w:author="atuld" w:date="2012-04-26T19:35:00Z">
        <w:del w:id="449" w:author="manojk" w:date="2012-05-13T06:26:00Z">
          <w:r w:rsidR="00F64F03" w:rsidDel="00D62179">
            <w:rPr>
              <w:noProof/>
              <w:webHidden/>
            </w:rPr>
            <w:delText>3</w:delText>
          </w:r>
        </w:del>
      </w:ins>
    </w:p>
    <w:p w:rsidR="00F64F03" w:rsidDel="00D62179" w:rsidRDefault="00DF6216">
      <w:pPr>
        <w:pStyle w:val="TOC4"/>
        <w:numPr>
          <w:ins w:id="450" w:author="atuld" w:date="2012-04-26T19:09:00Z"/>
        </w:numPr>
        <w:tabs>
          <w:tab w:val="left" w:pos="1448"/>
          <w:tab w:val="right" w:leader="dot" w:pos="9019"/>
        </w:tabs>
        <w:rPr>
          <w:ins w:id="451" w:author="atuld" w:date="2012-04-26T19:09:00Z"/>
          <w:del w:id="452" w:author="manojk" w:date="2012-05-13T06:26:00Z"/>
          <w:rFonts w:ascii="Times New Roman" w:hAnsi="Times New Roman" w:cs="Times New Roman"/>
          <w:noProof/>
          <w:color w:val="auto"/>
          <w:shd w:val="clear" w:color="auto" w:fill="auto"/>
          <w:lang w:val="en-US" w:eastAsia="en-US"/>
        </w:rPr>
      </w:pPr>
      <w:ins w:id="453" w:author="atuld" w:date="2012-04-26T19:09:00Z">
        <w:del w:id="454" w:author="manojk" w:date="2012-05-13T06:26:00Z">
          <w:r w:rsidRPr="00DF6216">
            <w:rPr>
              <w:rStyle w:val="Hyperlink"/>
              <w:rFonts w:cs="Arial"/>
              <w:noProof/>
              <w:u w:color="000000"/>
              <w:lang w:val="en-US"/>
              <w:rPrChange w:id="455" w:author="manojk" w:date="2012-05-13T06:26:00Z">
                <w:rPr>
                  <w:rStyle w:val="Hyperlink"/>
                  <w:rFonts w:ascii="Cambria" w:hAnsi="Cambria" w:cs="Arial"/>
                  <w:i/>
                  <w:iCs/>
                  <w:noProof/>
                  <w:spacing w:val="15"/>
                  <w:u w:color="000000"/>
                  <w:lang w:val="en-US" w:eastAsia="en-US"/>
                </w:rPr>
              </w:rPrChange>
            </w:rPr>
            <w:delText>3.1.2.7</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56" w:author="manojk" w:date="2012-05-13T06:26:00Z">
                <w:rPr>
                  <w:rStyle w:val="Hyperlink"/>
                  <w:rFonts w:ascii="Cambria" w:hAnsi="Cambria" w:cs="Arial"/>
                  <w:i/>
                  <w:iCs/>
                  <w:noProof/>
                  <w:spacing w:val="15"/>
                  <w:u w:color="000000"/>
                  <w:lang w:val="en-US" w:eastAsia="en-US"/>
                </w:rPr>
              </w:rPrChange>
            </w:rPr>
            <w:delText>MENU_USER_ACCESS</w:delText>
          </w:r>
          <w:r w:rsidR="00F64F03" w:rsidDel="00D62179">
            <w:rPr>
              <w:noProof/>
              <w:webHidden/>
            </w:rPr>
            <w:tab/>
          </w:r>
        </w:del>
      </w:ins>
      <w:ins w:id="457" w:author="atuld" w:date="2012-04-26T19:35:00Z">
        <w:del w:id="458" w:author="manojk" w:date="2012-05-13T06:26:00Z">
          <w:r w:rsidR="00F64F03" w:rsidDel="00D62179">
            <w:rPr>
              <w:noProof/>
              <w:webHidden/>
            </w:rPr>
            <w:delText>3</w:delText>
          </w:r>
        </w:del>
      </w:ins>
    </w:p>
    <w:p w:rsidR="00F64F03" w:rsidDel="00D62179" w:rsidRDefault="00DF6216">
      <w:pPr>
        <w:pStyle w:val="TOC4"/>
        <w:numPr>
          <w:ins w:id="459" w:author="atuld" w:date="2012-04-26T19:09:00Z"/>
        </w:numPr>
        <w:tabs>
          <w:tab w:val="left" w:pos="1448"/>
          <w:tab w:val="right" w:leader="dot" w:pos="9019"/>
        </w:tabs>
        <w:rPr>
          <w:ins w:id="460" w:author="atuld" w:date="2012-04-26T19:09:00Z"/>
          <w:del w:id="461" w:author="manojk" w:date="2012-05-13T06:26:00Z"/>
          <w:rFonts w:ascii="Times New Roman" w:hAnsi="Times New Roman" w:cs="Times New Roman"/>
          <w:noProof/>
          <w:color w:val="auto"/>
          <w:shd w:val="clear" w:color="auto" w:fill="auto"/>
          <w:lang w:val="en-US" w:eastAsia="en-US"/>
        </w:rPr>
      </w:pPr>
      <w:ins w:id="462" w:author="atuld" w:date="2012-04-26T19:09:00Z">
        <w:del w:id="463" w:author="manojk" w:date="2012-05-13T06:26:00Z">
          <w:r w:rsidRPr="00DF6216">
            <w:rPr>
              <w:rStyle w:val="Hyperlink"/>
              <w:rFonts w:cs="Arial"/>
              <w:noProof/>
              <w:u w:color="000000"/>
              <w:lang w:val="en-US"/>
              <w:rPrChange w:id="464" w:author="manojk" w:date="2012-05-13T06:26:00Z">
                <w:rPr>
                  <w:rStyle w:val="Hyperlink"/>
                  <w:rFonts w:ascii="Cambria" w:hAnsi="Cambria" w:cs="Arial"/>
                  <w:i/>
                  <w:iCs/>
                  <w:noProof/>
                  <w:spacing w:val="15"/>
                  <w:u w:color="000000"/>
                  <w:lang w:val="en-US" w:eastAsia="en-US"/>
                </w:rPr>
              </w:rPrChange>
            </w:rPr>
            <w:delText>3.1.2.8</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65" w:author="manojk" w:date="2012-05-13T06:26:00Z">
                <w:rPr>
                  <w:rStyle w:val="Hyperlink"/>
                  <w:rFonts w:ascii="Cambria" w:hAnsi="Cambria" w:cs="Arial"/>
                  <w:i/>
                  <w:iCs/>
                  <w:noProof/>
                  <w:spacing w:val="15"/>
                  <w:u w:color="000000"/>
                  <w:lang w:val="en-US" w:eastAsia="en-US"/>
                </w:rPr>
              </w:rPrChange>
            </w:rPr>
            <w:delText>MESSAGES</w:delText>
          </w:r>
          <w:r w:rsidR="00F64F03" w:rsidDel="00D62179">
            <w:rPr>
              <w:noProof/>
              <w:webHidden/>
            </w:rPr>
            <w:tab/>
          </w:r>
        </w:del>
      </w:ins>
      <w:ins w:id="466" w:author="atuld" w:date="2012-04-26T19:35:00Z">
        <w:del w:id="467" w:author="manojk" w:date="2012-05-13T06:26:00Z">
          <w:r w:rsidR="00F64F03" w:rsidDel="00D62179">
            <w:rPr>
              <w:noProof/>
              <w:webHidden/>
            </w:rPr>
            <w:delText>3</w:delText>
          </w:r>
        </w:del>
      </w:ins>
    </w:p>
    <w:p w:rsidR="00F64F03" w:rsidDel="00D62179" w:rsidRDefault="00DF6216">
      <w:pPr>
        <w:pStyle w:val="TOC4"/>
        <w:numPr>
          <w:ins w:id="468" w:author="atuld" w:date="2012-04-26T19:09:00Z"/>
        </w:numPr>
        <w:tabs>
          <w:tab w:val="left" w:pos="1448"/>
          <w:tab w:val="right" w:leader="dot" w:pos="9019"/>
        </w:tabs>
        <w:rPr>
          <w:ins w:id="469" w:author="atuld" w:date="2012-04-26T19:09:00Z"/>
          <w:del w:id="470" w:author="manojk" w:date="2012-05-13T06:26:00Z"/>
          <w:rFonts w:ascii="Times New Roman" w:hAnsi="Times New Roman" w:cs="Times New Roman"/>
          <w:noProof/>
          <w:color w:val="auto"/>
          <w:shd w:val="clear" w:color="auto" w:fill="auto"/>
          <w:lang w:val="en-US" w:eastAsia="en-US"/>
        </w:rPr>
      </w:pPr>
      <w:ins w:id="471" w:author="atuld" w:date="2012-04-26T19:09:00Z">
        <w:del w:id="472" w:author="manojk" w:date="2012-05-13T06:26:00Z">
          <w:r w:rsidRPr="00DF6216">
            <w:rPr>
              <w:rStyle w:val="Hyperlink"/>
              <w:rFonts w:cs="Arial"/>
              <w:noProof/>
              <w:u w:color="000000"/>
              <w:lang w:val="en-US"/>
              <w:rPrChange w:id="473" w:author="manojk" w:date="2012-05-13T06:26:00Z">
                <w:rPr>
                  <w:rStyle w:val="Hyperlink"/>
                  <w:rFonts w:ascii="Cambria" w:hAnsi="Cambria" w:cs="Arial"/>
                  <w:i/>
                  <w:iCs/>
                  <w:noProof/>
                  <w:spacing w:val="15"/>
                  <w:u w:color="000000"/>
                  <w:lang w:val="en-US" w:eastAsia="en-US"/>
                </w:rPr>
              </w:rPrChange>
            </w:rPr>
            <w:delText>3.1.2.9</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74" w:author="manojk" w:date="2012-05-13T06:26:00Z">
                <w:rPr>
                  <w:rStyle w:val="Hyperlink"/>
                  <w:rFonts w:ascii="Cambria" w:hAnsi="Cambria" w:cs="Arial"/>
                  <w:i/>
                  <w:iCs/>
                  <w:noProof/>
                  <w:spacing w:val="15"/>
                  <w:u w:color="000000"/>
                  <w:lang w:val="en-US" w:eastAsia="en-US"/>
                </w:rPr>
              </w:rPrChange>
            </w:rPr>
            <w:delText>MESSAGE_TRANS</w:delText>
          </w:r>
          <w:r w:rsidR="00F64F03" w:rsidDel="00D62179">
            <w:rPr>
              <w:noProof/>
              <w:webHidden/>
            </w:rPr>
            <w:tab/>
          </w:r>
        </w:del>
      </w:ins>
      <w:ins w:id="475" w:author="atuld" w:date="2012-04-26T19:35:00Z">
        <w:del w:id="476" w:author="manojk" w:date="2012-05-13T06:26:00Z">
          <w:r w:rsidR="00F64F03" w:rsidDel="00D62179">
            <w:rPr>
              <w:noProof/>
              <w:webHidden/>
            </w:rPr>
            <w:delText>3</w:delText>
          </w:r>
        </w:del>
      </w:ins>
    </w:p>
    <w:p w:rsidR="00F64F03" w:rsidDel="00D62179" w:rsidRDefault="00DF6216">
      <w:pPr>
        <w:pStyle w:val="TOC4"/>
        <w:numPr>
          <w:ins w:id="477" w:author="atuld" w:date="2012-04-26T19:09:00Z"/>
        </w:numPr>
        <w:tabs>
          <w:tab w:val="left" w:pos="1570"/>
          <w:tab w:val="right" w:leader="dot" w:pos="9019"/>
        </w:tabs>
        <w:rPr>
          <w:ins w:id="478" w:author="atuld" w:date="2012-04-26T19:09:00Z"/>
          <w:del w:id="479" w:author="manojk" w:date="2012-05-13T06:26:00Z"/>
          <w:rFonts w:ascii="Times New Roman" w:hAnsi="Times New Roman" w:cs="Times New Roman"/>
          <w:noProof/>
          <w:color w:val="auto"/>
          <w:shd w:val="clear" w:color="auto" w:fill="auto"/>
          <w:lang w:val="en-US" w:eastAsia="en-US"/>
        </w:rPr>
      </w:pPr>
      <w:ins w:id="480" w:author="atuld" w:date="2012-04-26T19:09:00Z">
        <w:del w:id="481" w:author="manojk" w:date="2012-05-13T06:26:00Z">
          <w:r w:rsidRPr="00DF6216">
            <w:rPr>
              <w:rStyle w:val="Hyperlink"/>
              <w:rFonts w:cs="Arial"/>
              <w:noProof/>
              <w:u w:color="000000"/>
              <w:lang w:val="en-US"/>
              <w:rPrChange w:id="482" w:author="manojk" w:date="2012-05-13T06:26:00Z">
                <w:rPr>
                  <w:rStyle w:val="Hyperlink"/>
                  <w:rFonts w:ascii="Cambria" w:hAnsi="Cambria" w:cs="Arial"/>
                  <w:i/>
                  <w:iCs/>
                  <w:noProof/>
                  <w:spacing w:val="15"/>
                  <w:u w:color="000000"/>
                  <w:lang w:val="en-US" w:eastAsia="en-US"/>
                </w:rPr>
              </w:rPrChange>
            </w:rPr>
            <w:delText>3.1.2.10</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83" w:author="manojk" w:date="2012-05-13T06:26:00Z">
                <w:rPr>
                  <w:rStyle w:val="Hyperlink"/>
                  <w:rFonts w:ascii="Cambria" w:hAnsi="Cambria" w:cs="Arial"/>
                  <w:i/>
                  <w:iCs/>
                  <w:noProof/>
                  <w:spacing w:val="15"/>
                  <w:u w:color="000000"/>
                  <w:lang w:val="en-US" w:eastAsia="en-US"/>
                </w:rPr>
              </w:rPrChange>
            </w:rPr>
            <w:delText>PROFILES</w:delText>
          </w:r>
          <w:r w:rsidR="00F64F03" w:rsidDel="00D62179">
            <w:rPr>
              <w:noProof/>
              <w:webHidden/>
            </w:rPr>
            <w:tab/>
          </w:r>
        </w:del>
      </w:ins>
      <w:ins w:id="484" w:author="atuld" w:date="2012-04-26T19:35:00Z">
        <w:del w:id="485" w:author="manojk" w:date="2012-05-13T06:26:00Z">
          <w:r w:rsidR="00F64F03" w:rsidDel="00D62179">
            <w:rPr>
              <w:noProof/>
              <w:webHidden/>
            </w:rPr>
            <w:delText>3</w:delText>
          </w:r>
        </w:del>
      </w:ins>
    </w:p>
    <w:p w:rsidR="00F64F03" w:rsidDel="00D62179" w:rsidRDefault="00DF6216">
      <w:pPr>
        <w:pStyle w:val="TOC4"/>
        <w:numPr>
          <w:ins w:id="486" w:author="atuld" w:date="2012-04-26T19:09:00Z"/>
        </w:numPr>
        <w:tabs>
          <w:tab w:val="left" w:pos="1570"/>
          <w:tab w:val="right" w:leader="dot" w:pos="9019"/>
        </w:tabs>
        <w:rPr>
          <w:ins w:id="487" w:author="atuld" w:date="2012-04-26T19:09:00Z"/>
          <w:del w:id="488" w:author="manojk" w:date="2012-05-13T06:26:00Z"/>
          <w:rFonts w:ascii="Times New Roman" w:hAnsi="Times New Roman" w:cs="Times New Roman"/>
          <w:noProof/>
          <w:color w:val="auto"/>
          <w:shd w:val="clear" w:color="auto" w:fill="auto"/>
          <w:lang w:val="en-US" w:eastAsia="en-US"/>
        </w:rPr>
      </w:pPr>
      <w:ins w:id="489" w:author="atuld" w:date="2012-04-26T19:09:00Z">
        <w:del w:id="490" w:author="manojk" w:date="2012-05-13T06:26:00Z">
          <w:r w:rsidRPr="00DF6216">
            <w:rPr>
              <w:rStyle w:val="Hyperlink"/>
              <w:rFonts w:cs="Arial"/>
              <w:noProof/>
              <w:u w:color="000000"/>
              <w:lang w:val="en-US"/>
              <w:rPrChange w:id="491" w:author="manojk" w:date="2012-05-13T06:26:00Z">
                <w:rPr>
                  <w:rStyle w:val="Hyperlink"/>
                  <w:rFonts w:ascii="Cambria" w:hAnsi="Cambria" w:cs="Arial"/>
                  <w:i/>
                  <w:iCs/>
                  <w:noProof/>
                  <w:spacing w:val="15"/>
                  <w:u w:color="000000"/>
                  <w:lang w:val="en-US" w:eastAsia="en-US"/>
                </w:rPr>
              </w:rPrChange>
            </w:rPr>
            <w:delText>3.1.2.11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492" w:author="manojk" w:date="2012-05-13T06:26:00Z">
                <w:rPr>
                  <w:rStyle w:val="Hyperlink"/>
                  <w:rFonts w:ascii="Cambria" w:hAnsi="Cambria" w:cs="Arial"/>
                  <w:i/>
                  <w:iCs/>
                  <w:noProof/>
                  <w:spacing w:val="15"/>
                  <w:u w:color="000000"/>
                  <w:lang w:val="en-US" w:eastAsia="en-US"/>
                </w:rPr>
              </w:rPrChange>
            </w:rPr>
            <w:delText>REF_CONTAINER_TYP</w:delText>
          </w:r>
          <w:r w:rsidR="00F64F03" w:rsidDel="00D62179">
            <w:rPr>
              <w:noProof/>
              <w:webHidden/>
            </w:rPr>
            <w:tab/>
          </w:r>
        </w:del>
      </w:ins>
      <w:ins w:id="493" w:author="atuld" w:date="2012-04-26T19:35:00Z">
        <w:del w:id="494" w:author="manojk" w:date="2012-05-13T06:26:00Z">
          <w:r w:rsidR="00F64F03" w:rsidDel="00D62179">
            <w:rPr>
              <w:noProof/>
              <w:webHidden/>
            </w:rPr>
            <w:delText>3</w:delText>
          </w:r>
        </w:del>
      </w:ins>
    </w:p>
    <w:p w:rsidR="00F64F03" w:rsidDel="00D62179" w:rsidRDefault="00DF6216">
      <w:pPr>
        <w:pStyle w:val="TOC4"/>
        <w:numPr>
          <w:ins w:id="495" w:author="atuld" w:date="2012-04-26T19:09:00Z"/>
        </w:numPr>
        <w:tabs>
          <w:tab w:val="left" w:pos="1570"/>
          <w:tab w:val="right" w:leader="dot" w:pos="9019"/>
        </w:tabs>
        <w:rPr>
          <w:ins w:id="496" w:author="atuld" w:date="2012-04-26T19:09:00Z"/>
          <w:del w:id="497" w:author="manojk" w:date="2012-05-13T06:26:00Z"/>
          <w:rFonts w:ascii="Times New Roman" w:hAnsi="Times New Roman" w:cs="Times New Roman"/>
          <w:noProof/>
          <w:color w:val="auto"/>
          <w:shd w:val="clear" w:color="auto" w:fill="auto"/>
          <w:lang w:val="en-US" w:eastAsia="en-US"/>
        </w:rPr>
      </w:pPr>
      <w:ins w:id="498" w:author="atuld" w:date="2012-04-26T19:09:00Z">
        <w:del w:id="499" w:author="manojk" w:date="2012-05-13T06:26:00Z">
          <w:r w:rsidRPr="00DF6216">
            <w:rPr>
              <w:rStyle w:val="Hyperlink"/>
              <w:rFonts w:cs="Arial"/>
              <w:noProof/>
              <w:u w:color="000000"/>
              <w:lang w:val="en-US"/>
              <w:rPrChange w:id="500" w:author="manojk" w:date="2012-05-13T06:26:00Z">
                <w:rPr>
                  <w:rStyle w:val="Hyperlink"/>
                  <w:rFonts w:ascii="Cambria" w:hAnsi="Cambria" w:cs="Arial"/>
                  <w:i/>
                  <w:iCs/>
                  <w:noProof/>
                  <w:spacing w:val="15"/>
                  <w:u w:color="000000"/>
                  <w:lang w:val="en-US" w:eastAsia="en-US"/>
                </w:rPr>
              </w:rPrChange>
            </w:rPr>
            <w:delText>3.1.2.12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01" w:author="manojk" w:date="2012-05-13T06:26:00Z">
                <w:rPr>
                  <w:rStyle w:val="Hyperlink"/>
                  <w:rFonts w:ascii="Cambria" w:hAnsi="Cambria" w:cs="Arial"/>
                  <w:i/>
                  <w:iCs/>
                  <w:noProof/>
                  <w:spacing w:val="15"/>
                  <w:u w:color="000000"/>
                  <w:lang w:val="en-US" w:eastAsia="en-US"/>
                </w:rPr>
              </w:rPrChange>
            </w:rPr>
            <w:delText>REF_CTRL_TYP</w:delText>
          </w:r>
          <w:r w:rsidR="00F64F03" w:rsidDel="00D62179">
            <w:rPr>
              <w:noProof/>
              <w:webHidden/>
            </w:rPr>
            <w:tab/>
          </w:r>
        </w:del>
      </w:ins>
      <w:ins w:id="502" w:author="atuld" w:date="2012-04-26T19:35:00Z">
        <w:del w:id="503" w:author="manojk" w:date="2012-05-13T06:26:00Z">
          <w:r w:rsidR="00F64F03" w:rsidDel="00D62179">
            <w:rPr>
              <w:noProof/>
              <w:webHidden/>
            </w:rPr>
            <w:delText>3</w:delText>
          </w:r>
        </w:del>
      </w:ins>
    </w:p>
    <w:p w:rsidR="00F64F03" w:rsidDel="00D62179" w:rsidRDefault="00DF6216">
      <w:pPr>
        <w:pStyle w:val="TOC4"/>
        <w:numPr>
          <w:ins w:id="504" w:author="atuld" w:date="2012-04-26T19:09:00Z"/>
        </w:numPr>
        <w:tabs>
          <w:tab w:val="left" w:pos="1570"/>
          <w:tab w:val="right" w:leader="dot" w:pos="9019"/>
        </w:tabs>
        <w:rPr>
          <w:ins w:id="505" w:author="atuld" w:date="2012-04-26T19:09:00Z"/>
          <w:del w:id="506" w:author="manojk" w:date="2012-05-13T06:26:00Z"/>
          <w:rFonts w:ascii="Times New Roman" w:hAnsi="Times New Roman" w:cs="Times New Roman"/>
          <w:noProof/>
          <w:color w:val="auto"/>
          <w:shd w:val="clear" w:color="auto" w:fill="auto"/>
          <w:lang w:val="en-US" w:eastAsia="en-US"/>
        </w:rPr>
      </w:pPr>
      <w:ins w:id="507" w:author="atuld" w:date="2012-04-26T19:09:00Z">
        <w:del w:id="508" w:author="manojk" w:date="2012-05-13T06:26:00Z">
          <w:r w:rsidRPr="00DF6216">
            <w:rPr>
              <w:rStyle w:val="Hyperlink"/>
              <w:rFonts w:cs="Arial"/>
              <w:noProof/>
              <w:u w:color="000000"/>
              <w:lang w:val="en-US"/>
              <w:rPrChange w:id="509" w:author="manojk" w:date="2012-05-13T06:26:00Z">
                <w:rPr>
                  <w:rStyle w:val="Hyperlink"/>
                  <w:rFonts w:ascii="Cambria" w:hAnsi="Cambria" w:cs="Arial"/>
                  <w:i/>
                  <w:iCs/>
                  <w:noProof/>
                  <w:spacing w:val="15"/>
                  <w:u w:color="000000"/>
                  <w:lang w:val="en-US" w:eastAsia="en-US"/>
                </w:rPr>
              </w:rPrChange>
            </w:rPr>
            <w:delText>3.1.2.13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10" w:author="manojk" w:date="2012-05-13T06:26:00Z">
                <w:rPr>
                  <w:rStyle w:val="Hyperlink"/>
                  <w:rFonts w:ascii="Cambria" w:hAnsi="Cambria" w:cs="Arial"/>
                  <w:i/>
                  <w:iCs/>
                  <w:noProof/>
                  <w:spacing w:val="15"/>
                  <w:u w:color="000000"/>
                  <w:lang w:val="en-US" w:eastAsia="en-US"/>
                </w:rPr>
              </w:rPrChange>
            </w:rPr>
            <w:delText>REF_LOCALE</w:delText>
          </w:r>
          <w:r w:rsidR="00F64F03" w:rsidDel="00D62179">
            <w:rPr>
              <w:noProof/>
              <w:webHidden/>
            </w:rPr>
            <w:tab/>
          </w:r>
        </w:del>
      </w:ins>
      <w:ins w:id="511" w:author="atuld" w:date="2012-04-26T19:35:00Z">
        <w:del w:id="512" w:author="manojk" w:date="2012-05-13T06:26:00Z">
          <w:r w:rsidR="00F64F03" w:rsidDel="00D62179">
            <w:rPr>
              <w:noProof/>
              <w:webHidden/>
            </w:rPr>
            <w:delText>3</w:delText>
          </w:r>
        </w:del>
      </w:ins>
    </w:p>
    <w:p w:rsidR="00F64F03" w:rsidDel="00D62179" w:rsidRDefault="00DF6216">
      <w:pPr>
        <w:pStyle w:val="TOC4"/>
        <w:numPr>
          <w:ins w:id="513" w:author="atuld" w:date="2012-04-26T19:09:00Z"/>
        </w:numPr>
        <w:tabs>
          <w:tab w:val="left" w:pos="1570"/>
          <w:tab w:val="right" w:leader="dot" w:pos="9019"/>
        </w:tabs>
        <w:rPr>
          <w:ins w:id="514" w:author="atuld" w:date="2012-04-26T19:09:00Z"/>
          <w:del w:id="515" w:author="manojk" w:date="2012-05-13T06:26:00Z"/>
          <w:rFonts w:ascii="Times New Roman" w:hAnsi="Times New Roman" w:cs="Times New Roman"/>
          <w:noProof/>
          <w:color w:val="auto"/>
          <w:shd w:val="clear" w:color="auto" w:fill="auto"/>
          <w:lang w:val="en-US" w:eastAsia="en-US"/>
        </w:rPr>
      </w:pPr>
      <w:ins w:id="516" w:author="atuld" w:date="2012-04-26T19:09:00Z">
        <w:del w:id="517" w:author="manojk" w:date="2012-05-13T06:26:00Z">
          <w:r w:rsidRPr="00DF6216">
            <w:rPr>
              <w:rStyle w:val="Hyperlink"/>
              <w:rFonts w:cs="Arial"/>
              <w:noProof/>
              <w:u w:color="000000"/>
              <w:lang w:val="en-US"/>
              <w:rPrChange w:id="518" w:author="manojk" w:date="2012-05-13T06:26:00Z">
                <w:rPr>
                  <w:rStyle w:val="Hyperlink"/>
                  <w:rFonts w:ascii="Cambria" w:hAnsi="Cambria" w:cs="Arial"/>
                  <w:i/>
                  <w:iCs/>
                  <w:noProof/>
                  <w:spacing w:val="15"/>
                  <w:u w:color="000000"/>
                  <w:lang w:val="en-US" w:eastAsia="en-US"/>
                </w:rPr>
              </w:rPrChange>
            </w:rPr>
            <w:delText>3.1.2.14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19" w:author="manojk" w:date="2012-05-13T06:26:00Z">
                <w:rPr>
                  <w:rStyle w:val="Hyperlink"/>
                  <w:rFonts w:ascii="Cambria" w:hAnsi="Cambria" w:cs="Arial"/>
                  <w:i/>
                  <w:iCs/>
                  <w:noProof/>
                  <w:spacing w:val="15"/>
                  <w:u w:color="000000"/>
                  <w:lang w:val="en-US" w:eastAsia="en-US"/>
                </w:rPr>
              </w:rPrChange>
            </w:rPr>
            <w:delText>REF_MESSAGE_TYP</w:delText>
          </w:r>
          <w:r w:rsidR="00F64F03" w:rsidDel="00D62179">
            <w:rPr>
              <w:noProof/>
              <w:webHidden/>
            </w:rPr>
            <w:tab/>
          </w:r>
        </w:del>
      </w:ins>
      <w:ins w:id="520" w:author="atuld" w:date="2012-04-26T19:35:00Z">
        <w:del w:id="521" w:author="manojk" w:date="2012-05-13T06:26:00Z">
          <w:r w:rsidR="00F64F03" w:rsidDel="00D62179">
            <w:rPr>
              <w:noProof/>
              <w:webHidden/>
            </w:rPr>
            <w:delText>3</w:delText>
          </w:r>
        </w:del>
      </w:ins>
    </w:p>
    <w:p w:rsidR="00F64F03" w:rsidDel="00D62179" w:rsidRDefault="00DF6216">
      <w:pPr>
        <w:pStyle w:val="TOC4"/>
        <w:numPr>
          <w:ins w:id="522" w:author="atuld" w:date="2012-04-26T19:09:00Z"/>
        </w:numPr>
        <w:tabs>
          <w:tab w:val="left" w:pos="1570"/>
          <w:tab w:val="right" w:leader="dot" w:pos="9019"/>
        </w:tabs>
        <w:rPr>
          <w:ins w:id="523" w:author="atuld" w:date="2012-04-26T19:09:00Z"/>
          <w:del w:id="524" w:author="manojk" w:date="2012-05-13T06:26:00Z"/>
          <w:rFonts w:ascii="Times New Roman" w:hAnsi="Times New Roman" w:cs="Times New Roman"/>
          <w:noProof/>
          <w:color w:val="auto"/>
          <w:shd w:val="clear" w:color="auto" w:fill="auto"/>
          <w:lang w:val="en-US" w:eastAsia="en-US"/>
        </w:rPr>
      </w:pPr>
      <w:ins w:id="525" w:author="atuld" w:date="2012-04-26T19:09:00Z">
        <w:del w:id="526" w:author="manojk" w:date="2012-05-13T06:26:00Z">
          <w:r w:rsidRPr="00DF6216">
            <w:rPr>
              <w:rStyle w:val="Hyperlink"/>
              <w:rFonts w:cs="Arial"/>
              <w:noProof/>
              <w:u w:color="000000"/>
              <w:lang w:val="en-US"/>
              <w:rPrChange w:id="527" w:author="manojk" w:date="2012-05-13T06:26:00Z">
                <w:rPr>
                  <w:rStyle w:val="Hyperlink"/>
                  <w:rFonts w:ascii="Cambria" w:hAnsi="Cambria" w:cs="Arial"/>
                  <w:i/>
                  <w:iCs/>
                  <w:noProof/>
                  <w:spacing w:val="15"/>
                  <w:u w:color="000000"/>
                  <w:lang w:val="en-US" w:eastAsia="en-US"/>
                </w:rPr>
              </w:rPrChange>
            </w:rPr>
            <w:delText>3.1.2.15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28" w:author="manojk" w:date="2012-05-13T06:26:00Z">
                <w:rPr>
                  <w:rStyle w:val="Hyperlink"/>
                  <w:rFonts w:ascii="Cambria" w:hAnsi="Cambria" w:cs="Arial"/>
                  <w:i/>
                  <w:iCs/>
                  <w:noProof/>
                  <w:spacing w:val="15"/>
                  <w:u w:color="000000"/>
                  <w:lang w:val="en-US" w:eastAsia="en-US"/>
                </w:rPr>
              </w:rPrChange>
            </w:rPr>
            <w:delText>REF_ROLE_TYP</w:delText>
          </w:r>
          <w:r w:rsidR="00F64F03" w:rsidDel="00D62179">
            <w:rPr>
              <w:noProof/>
              <w:webHidden/>
            </w:rPr>
            <w:tab/>
          </w:r>
        </w:del>
      </w:ins>
      <w:ins w:id="529" w:author="atuld" w:date="2012-04-26T19:35:00Z">
        <w:del w:id="530" w:author="manojk" w:date="2012-05-13T06:26:00Z">
          <w:r w:rsidR="00F64F03" w:rsidDel="00D62179">
            <w:rPr>
              <w:noProof/>
              <w:webHidden/>
            </w:rPr>
            <w:delText>3</w:delText>
          </w:r>
        </w:del>
      </w:ins>
    </w:p>
    <w:p w:rsidR="00F64F03" w:rsidDel="00D62179" w:rsidRDefault="00DF6216">
      <w:pPr>
        <w:pStyle w:val="TOC4"/>
        <w:numPr>
          <w:ins w:id="531" w:author="atuld" w:date="2012-04-26T19:09:00Z"/>
        </w:numPr>
        <w:tabs>
          <w:tab w:val="left" w:pos="1570"/>
          <w:tab w:val="right" w:leader="dot" w:pos="9019"/>
        </w:tabs>
        <w:rPr>
          <w:ins w:id="532" w:author="atuld" w:date="2012-04-26T19:09:00Z"/>
          <w:del w:id="533" w:author="manojk" w:date="2012-05-13T06:26:00Z"/>
          <w:rFonts w:ascii="Times New Roman" w:hAnsi="Times New Roman" w:cs="Times New Roman"/>
          <w:noProof/>
          <w:color w:val="auto"/>
          <w:shd w:val="clear" w:color="auto" w:fill="auto"/>
          <w:lang w:val="en-US" w:eastAsia="en-US"/>
        </w:rPr>
      </w:pPr>
      <w:ins w:id="534" w:author="atuld" w:date="2012-04-26T19:09:00Z">
        <w:del w:id="535" w:author="manojk" w:date="2012-05-13T06:26:00Z">
          <w:r w:rsidRPr="00DF6216">
            <w:rPr>
              <w:rStyle w:val="Hyperlink"/>
              <w:rFonts w:cs="Arial"/>
              <w:noProof/>
              <w:u w:color="000000"/>
              <w:rPrChange w:id="536" w:author="manojk" w:date="2012-05-13T06:26:00Z">
                <w:rPr>
                  <w:rStyle w:val="Hyperlink"/>
                  <w:rFonts w:ascii="Cambria" w:hAnsi="Cambria" w:cs="Arial"/>
                  <w:i/>
                  <w:iCs/>
                  <w:noProof/>
                  <w:spacing w:val="15"/>
                  <w:u w:color="000000"/>
                  <w:lang w:val="en-US" w:eastAsia="en-US"/>
                </w:rPr>
              </w:rPrChange>
            </w:rPr>
            <w:delText>3.1.2.16</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37" w:author="manojk" w:date="2012-05-13T06:26:00Z">
                <w:rPr>
                  <w:rStyle w:val="Hyperlink"/>
                  <w:rFonts w:ascii="Cambria" w:hAnsi="Cambria" w:cs="Arial"/>
                  <w:i/>
                  <w:iCs/>
                  <w:noProof/>
                  <w:spacing w:val="15"/>
                  <w:u w:color="000000"/>
                  <w:lang w:val="en-US" w:eastAsia="en-US"/>
                </w:rPr>
              </w:rPrChange>
            </w:rPr>
            <w:delText>USER</w:delText>
          </w:r>
          <w:r w:rsidRPr="00DF6216">
            <w:rPr>
              <w:rStyle w:val="Hyperlink"/>
              <w:rFonts w:cs="Arial"/>
              <w:noProof/>
              <w:rPrChange w:id="538" w:author="manojk" w:date="2012-05-13T06:26:00Z">
                <w:rPr>
                  <w:rStyle w:val="Hyperlink"/>
                  <w:rFonts w:ascii="Cambria" w:hAnsi="Cambria" w:cs="Arial"/>
                  <w:i/>
                  <w:iCs/>
                  <w:noProof/>
                  <w:spacing w:val="15"/>
                  <w:lang w:val="en-US" w:eastAsia="en-US"/>
                </w:rPr>
              </w:rPrChange>
            </w:rPr>
            <w:delText>S</w:delText>
          </w:r>
          <w:r w:rsidR="00F64F03" w:rsidDel="00D62179">
            <w:rPr>
              <w:noProof/>
              <w:webHidden/>
            </w:rPr>
            <w:tab/>
          </w:r>
        </w:del>
      </w:ins>
      <w:ins w:id="539" w:author="atuld" w:date="2012-04-26T19:35:00Z">
        <w:del w:id="540" w:author="manojk" w:date="2012-05-13T06:26:00Z">
          <w:r w:rsidR="00F64F03" w:rsidDel="00D62179">
            <w:rPr>
              <w:noProof/>
              <w:webHidden/>
            </w:rPr>
            <w:delText>3</w:delText>
          </w:r>
        </w:del>
      </w:ins>
    </w:p>
    <w:p w:rsidR="00F64F03" w:rsidDel="00D62179" w:rsidRDefault="00DF6216">
      <w:pPr>
        <w:pStyle w:val="TOC4"/>
        <w:numPr>
          <w:ins w:id="541" w:author="atuld" w:date="2012-04-26T19:09:00Z"/>
        </w:numPr>
        <w:tabs>
          <w:tab w:val="left" w:pos="1570"/>
          <w:tab w:val="right" w:leader="dot" w:pos="9019"/>
        </w:tabs>
        <w:rPr>
          <w:ins w:id="542" w:author="atuld" w:date="2012-04-26T19:09:00Z"/>
          <w:del w:id="543" w:author="manojk" w:date="2012-05-13T06:26:00Z"/>
          <w:rFonts w:ascii="Times New Roman" w:hAnsi="Times New Roman" w:cs="Times New Roman"/>
          <w:noProof/>
          <w:color w:val="auto"/>
          <w:shd w:val="clear" w:color="auto" w:fill="auto"/>
          <w:lang w:val="en-US" w:eastAsia="en-US"/>
        </w:rPr>
      </w:pPr>
      <w:ins w:id="544" w:author="atuld" w:date="2012-04-26T19:09:00Z">
        <w:del w:id="545" w:author="manojk" w:date="2012-05-13T06:26:00Z">
          <w:r w:rsidRPr="00DF6216">
            <w:rPr>
              <w:rStyle w:val="Hyperlink"/>
              <w:rFonts w:cs="Arial"/>
              <w:noProof/>
              <w:u w:color="000000"/>
              <w:lang w:val="en-US"/>
              <w:rPrChange w:id="546" w:author="manojk" w:date="2012-05-13T06:26:00Z">
                <w:rPr>
                  <w:rStyle w:val="Hyperlink"/>
                  <w:rFonts w:ascii="Cambria" w:hAnsi="Cambria" w:cs="Arial"/>
                  <w:i/>
                  <w:iCs/>
                  <w:noProof/>
                  <w:spacing w:val="15"/>
                  <w:u w:color="000000"/>
                  <w:lang w:val="en-US" w:eastAsia="en-US"/>
                </w:rPr>
              </w:rPrChange>
            </w:rPr>
            <w:delText>3.1.2.17</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u w:color="000000"/>
              <w:rPrChange w:id="547" w:author="manojk" w:date="2012-05-13T06:26:00Z">
                <w:rPr>
                  <w:rStyle w:val="Hyperlink"/>
                  <w:rFonts w:ascii="Cambria" w:hAnsi="Cambria" w:cs="Arial"/>
                  <w:i/>
                  <w:iCs/>
                  <w:noProof/>
                  <w:spacing w:val="15"/>
                  <w:u w:color="000000"/>
                  <w:lang w:val="en-US" w:eastAsia="en-US"/>
                </w:rPr>
              </w:rPrChange>
            </w:rPr>
            <w:delText>CUST_ACCOUNT</w:delText>
          </w:r>
          <w:r w:rsidR="00F64F03" w:rsidDel="00D62179">
            <w:rPr>
              <w:noProof/>
              <w:webHidden/>
            </w:rPr>
            <w:tab/>
          </w:r>
        </w:del>
      </w:ins>
      <w:ins w:id="548" w:author="atuld" w:date="2012-04-26T19:35:00Z">
        <w:del w:id="549" w:author="manojk" w:date="2012-05-13T06:26:00Z">
          <w:r w:rsidR="00F64F03" w:rsidDel="00D62179">
            <w:rPr>
              <w:noProof/>
              <w:webHidden/>
            </w:rPr>
            <w:delText>3</w:delText>
          </w:r>
        </w:del>
      </w:ins>
    </w:p>
    <w:p w:rsidR="00F64F03" w:rsidDel="00D62179" w:rsidRDefault="00DF6216">
      <w:pPr>
        <w:pStyle w:val="TOC4"/>
        <w:numPr>
          <w:ins w:id="550" w:author="atuld" w:date="2012-04-26T19:09:00Z"/>
        </w:numPr>
        <w:tabs>
          <w:tab w:val="left" w:pos="1570"/>
          <w:tab w:val="right" w:leader="dot" w:pos="9019"/>
        </w:tabs>
        <w:rPr>
          <w:ins w:id="551" w:author="atuld" w:date="2012-04-26T19:09:00Z"/>
          <w:del w:id="552" w:author="manojk" w:date="2012-05-13T06:26:00Z"/>
          <w:rFonts w:ascii="Times New Roman" w:hAnsi="Times New Roman" w:cs="Times New Roman"/>
          <w:noProof/>
          <w:color w:val="auto"/>
          <w:shd w:val="clear" w:color="auto" w:fill="auto"/>
          <w:lang w:val="en-US" w:eastAsia="en-US"/>
        </w:rPr>
      </w:pPr>
      <w:ins w:id="553" w:author="atuld" w:date="2012-04-26T19:09:00Z">
        <w:del w:id="554" w:author="manojk" w:date="2012-05-13T06:26:00Z">
          <w:r w:rsidRPr="00DF6216">
            <w:rPr>
              <w:rStyle w:val="Hyperlink"/>
              <w:rFonts w:cs="Arial"/>
              <w:noProof/>
              <w:rPrChange w:id="555" w:author="manojk" w:date="2012-05-13T06:26:00Z">
                <w:rPr>
                  <w:rStyle w:val="Hyperlink"/>
                  <w:rFonts w:ascii="Cambria" w:hAnsi="Cambria" w:cs="Arial"/>
                  <w:i/>
                  <w:iCs/>
                  <w:noProof/>
                  <w:spacing w:val="15"/>
                  <w:lang w:val="en-US" w:eastAsia="en-US"/>
                </w:rPr>
              </w:rPrChange>
            </w:rPr>
            <w:delText>3.1.2.18</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556" w:author="manojk" w:date="2012-05-13T06:26:00Z">
                <w:rPr>
                  <w:rStyle w:val="Hyperlink"/>
                  <w:rFonts w:ascii="Cambria" w:hAnsi="Cambria" w:cs="Arial"/>
                  <w:i/>
                  <w:iCs/>
                  <w:noProof/>
                  <w:spacing w:val="15"/>
                  <w:lang w:val="en-US" w:eastAsia="en-US"/>
                </w:rPr>
              </w:rPrChange>
            </w:rPr>
            <w:delText>CONTAINER_CTRL_DATA</w:delText>
          </w:r>
          <w:r w:rsidR="00F64F03" w:rsidDel="00D62179">
            <w:rPr>
              <w:noProof/>
              <w:webHidden/>
            </w:rPr>
            <w:tab/>
          </w:r>
        </w:del>
      </w:ins>
      <w:ins w:id="557" w:author="atuld" w:date="2012-04-26T19:35:00Z">
        <w:del w:id="558" w:author="manojk" w:date="2012-05-13T06:26:00Z">
          <w:r w:rsidR="00F64F03" w:rsidDel="00D62179">
            <w:rPr>
              <w:noProof/>
              <w:webHidden/>
            </w:rPr>
            <w:delText>3</w:delText>
          </w:r>
        </w:del>
      </w:ins>
    </w:p>
    <w:p w:rsidR="00F64F03" w:rsidDel="00D62179" w:rsidRDefault="00DF6216">
      <w:pPr>
        <w:pStyle w:val="TOC4"/>
        <w:numPr>
          <w:ins w:id="559" w:author="atuld" w:date="2012-04-26T19:09:00Z"/>
        </w:numPr>
        <w:tabs>
          <w:tab w:val="left" w:pos="1570"/>
          <w:tab w:val="right" w:leader="dot" w:pos="9019"/>
        </w:tabs>
        <w:rPr>
          <w:ins w:id="560" w:author="atuld" w:date="2012-04-26T19:09:00Z"/>
          <w:del w:id="561" w:author="manojk" w:date="2012-05-13T06:26:00Z"/>
          <w:rFonts w:ascii="Times New Roman" w:hAnsi="Times New Roman" w:cs="Times New Roman"/>
          <w:noProof/>
          <w:color w:val="auto"/>
          <w:shd w:val="clear" w:color="auto" w:fill="auto"/>
          <w:lang w:val="en-US" w:eastAsia="en-US"/>
        </w:rPr>
      </w:pPr>
      <w:ins w:id="562" w:author="atuld" w:date="2012-04-26T19:09:00Z">
        <w:del w:id="563" w:author="manojk" w:date="2012-05-13T06:26:00Z">
          <w:r w:rsidRPr="00DF6216">
            <w:rPr>
              <w:rStyle w:val="Hyperlink"/>
              <w:rFonts w:cs="Arial"/>
              <w:noProof/>
              <w:rPrChange w:id="564" w:author="manojk" w:date="2012-05-13T06:26:00Z">
                <w:rPr>
                  <w:rStyle w:val="Hyperlink"/>
                  <w:rFonts w:ascii="Cambria" w:hAnsi="Cambria" w:cs="Arial"/>
                  <w:i/>
                  <w:iCs/>
                  <w:noProof/>
                  <w:spacing w:val="15"/>
                  <w:lang w:val="en-US" w:eastAsia="en-US"/>
                </w:rPr>
              </w:rPrChange>
            </w:rPr>
            <w:delText>3.1.2.19</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565" w:author="manojk" w:date="2012-05-13T06:26:00Z">
                <w:rPr>
                  <w:rStyle w:val="Hyperlink"/>
                  <w:rFonts w:ascii="Cambria" w:hAnsi="Cambria" w:cs="Arial"/>
                  <w:i/>
                  <w:iCs/>
                  <w:noProof/>
                  <w:spacing w:val="15"/>
                  <w:lang w:val="en-US" w:eastAsia="en-US"/>
                </w:rPr>
              </w:rPrChange>
            </w:rPr>
            <w:delText>CTRL_DETAIL_DATA</w:delText>
          </w:r>
          <w:r w:rsidR="00F64F03" w:rsidDel="00D62179">
            <w:rPr>
              <w:noProof/>
              <w:webHidden/>
            </w:rPr>
            <w:tab/>
          </w:r>
        </w:del>
      </w:ins>
      <w:ins w:id="566" w:author="atuld" w:date="2012-04-26T19:35:00Z">
        <w:del w:id="567" w:author="manojk" w:date="2012-05-13T06:26:00Z">
          <w:r w:rsidR="00F64F03" w:rsidDel="00D62179">
            <w:rPr>
              <w:noProof/>
              <w:webHidden/>
            </w:rPr>
            <w:delText>3</w:delText>
          </w:r>
        </w:del>
      </w:ins>
    </w:p>
    <w:p w:rsidR="00F64F03" w:rsidDel="00D62179" w:rsidRDefault="00DF6216">
      <w:pPr>
        <w:pStyle w:val="TOC4"/>
        <w:numPr>
          <w:ins w:id="568" w:author="atuld" w:date="2012-04-26T19:09:00Z"/>
        </w:numPr>
        <w:tabs>
          <w:tab w:val="left" w:pos="1570"/>
          <w:tab w:val="right" w:leader="dot" w:pos="9019"/>
        </w:tabs>
        <w:rPr>
          <w:ins w:id="569" w:author="atuld" w:date="2012-04-26T19:09:00Z"/>
          <w:del w:id="570" w:author="manojk" w:date="2012-05-13T06:26:00Z"/>
          <w:rFonts w:ascii="Times New Roman" w:hAnsi="Times New Roman" w:cs="Times New Roman"/>
          <w:noProof/>
          <w:color w:val="auto"/>
          <w:shd w:val="clear" w:color="auto" w:fill="auto"/>
          <w:lang w:val="en-US" w:eastAsia="en-US"/>
        </w:rPr>
      </w:pPr>
      <w:ins w:id="571" w:author="atuld" w:date="2012-04-26T19:09:00Z">
        <w:del w:id="572" w:author="manojk" w:date="2012-05-13T06:26:00Z">
          <w:r w:rsidRPr="00DF6216">
            <w:rPr>
              <w:rStyle w:val="Hyperlink"/>
              <w:rFonts w:cs="Arial"/>
              <w:noProof/>
              <w:rPrChange w:id="573" w:author="manojk" w:date="2012-05-13T06:26:00Z">
                <w:rPr>
                  <w:rStyle w:val="Hyperlink"/>
                  <w:rFonts w:ascii="Cambria" w:hAnsi="Cambria" w:cs="Arial"/>
                  <w:i/>
                  <w:iCs/>
                  <w:noProof/>
                  <w:spacing w:val="15"/>
                  <w:lang w:val="en-US" w:eastAsia="en-US"/>
                </w:rPr>
              </w:rPrChange>
            </w:rPr>
            <w:delText>3.1.2.20</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574" w:author="manojk" w:date="2012-05-13T06:26:00Z">
                <w:rPr>
                  <w:rStyle w:val="Hyperlink"/>
                  <w:rFonts w:ascii="Cambria" w:hAnsi="Cambria" w:cs="Arial"/>
                  <w:i/>
                  <w:iCs/>
                  <w:noProof/>
                  <w:spacing w:val="15"/>
                  <w:lang w:val="en-US" w:eastAsia="en-US"/>
                </w:rPr>
              </w:rPrChange>
            </w:rPr>
            <w:delText>CTRL_ROLE_DATA</w:delText>
          </w:r>
          <w:r w:rsidR="00F64F03" w:rsidDel="00D62179">
            <w:rPr>
              <w:noProof/>
              <w:webHidden/>
            </w:rPr>
            <w:tab/>
          </w:r>
        </w:del>
      </w:ins>
      <w:ins w:id="575" w:author="atuld" w:date="2012-04-26T19:35:00Z">
        <w:del w:id="576" w:author="manojk" w:date="2012-05-13T06:26:00Z">
          <w:r w:rsidR="00F64F03" w:rsidDel="00D62179">
            <w:rPr>
              <w:noProof/>
              <w:webHidden/>
            </w:rPr>
            <w:delText>3</w:delText>
          </w:r>
        </w:del>
      </w:ins>
    </w:p>
    <w:p w:rsidR="00F64F03" w:rsidDel="00D62179" w:rsidRDefault="00DF6216">
      <w:pPr>
        <w:pStyle w:val="TOC4"/>
        <w:numPr>
          <w:ins w:id="577" w:author="atuld" w:date="2012-04-26T19:09:00Z"/>
        </w:numPr>
        <w:tabs>
          <w:tab w:val="left" w:pos="1570"/>
          <w:tab w:val="right" w:leader="dot" w:pos="9019"/>
        </w:tabs>
        <w:rPr>
          <w:ins w:id="578" w:author="atuld" w:date="2012-04-26T19:09:00Z"/>
          <w:del w:id="579" w:author="manojk" w:date="2012-05-13T06:26:00Z"/>
          <w:rFonts w:ascii="Times New Roman" w:hAnsi="Times New Roman" w:cs="Times New Roman"/>
          <w:noProof/>
          <w:color w:val="auto"/>
          <w:shd w:val="clear" w:color="auto" w:fill="auto"/>
          <w:lang w:val="en-US" w:eastAsia="en-US"/>
        </w:rPr>
      </w:pPr>
      <w:ins w:id="580" w:author="atuld" w:date="2012-04-26T19:09:00Z">
        <w:del w:id="581" w:author="manojk" w:date="2012-05-13T06:26:00Z">
          <w:r w:rsidRPr="00DF6216">
            <w:rPr>
              <w:rStyle w:val="Hyperlink"/>
              <w:rFonts w:cs="Arial"/>
              <w:noProof/>
              <w:rPrChange w:id="582" w:author="manojk" w:date="2012-05-13T06:26:00Z">
                <w:rPr>
                  <w:rStyle w:val="Hyperlink"/>
                  <w:rFonts w:ascii="Cambria" w:hAnsi="Cambria" w:cs="Arial"/>
                  <w:i/>
                  <w:iCs/>
                  <w:noProof/>
                  <w:spacing w:val="15"/>
                  <w:lang w:val="en-US" w:eastAsia="en-US"/>
                </w:rPr>
              </w:rPrChange>
            </w:rPr>
            <w:delText>3.1.2.21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583" w:author="manojk" w:date="2012-05-13T06:26:00Z">
                <w:rPr>
                  <w:rStyle w:val="Hyperlink"/>
                  <w:rFonts w:ascii="Cambria" w:hAnsi="Cambria" w:cs="Arial"/>
                  <w:i/>
                  <w:iCs/>
                  <w:noProof/>
                  <w:spacing w:val="15"/>
                  <w:lang w:val="en-US" w:eastAsia="en-US"/>
                </w:rPr>
              </w:rPrChange>
            </w:rPr>
            <w:delText>MENU_DATA_VIEW</w:delText>
          </w:r>
          <w:r w:rsidR="00F64F03" w:rsidDel="00D62179">
            <w:rPr>
              <w:noProof/>
              <w:webHidden/>
            </w:rPr>
            <w:tab/>
          </w:r>
        </w:del>
      </w:ins>
      <w:ins w:id="584" w:author="atuld" w:date="2012-04-26T19:35:00Z">
        <w:del w:id="585" w:author="manojk" w:date="2012-05-13T06:26:00Z">
          <w:r w:rsidR="00F64F03" w:rsidDel="00D62179">
            <w:rPr>
              <w:noProof/>
              <w:webHidden/>
            </w:rPr>
            <w:delText>3</w:delText>
          </w:r>
        </w:del>
      </w:ins>
    </w:p>
    <w:p w:rsidR="00F64F03" w:rsidDel="00D62179" w:rsidRDefault="00DF6216">
      <w:pPr>
        <w:pStyle w:val="TOC4"/>
        <w:numPr>
          <w:ins w:id="586" w:author="atuld" w:date="2012-04-26T19:09:00Z"/>
        </w:numPr>
        <w:tabs>
          <w:tab w:val="left" w:pos="1570"/>
          <w:tab w:val="right" w:leader="dot" w:pos="9019"/>
        </w:tabs>
        <w:rPr>
          <w:ins w:id="587" w:author="atuld" w:date="2012-04-26T19:09:00Z"/>
          <w:del w:id="588" w:author="manojk" w:date="2012-05-13T06:26:00Z"/>
          <w:rFonts w:ascii="Times New Roman" w:hAnsi="Times New Roman" w:cs="Times New Roman"/>
          <w:noProof/>
          <w:color w:val="auto"/>
          <w:shd w:val="clear" w:color="auto" w:fill="auto"/>
          <w:lang w:val="en-US" w:eastAsia="en-US"/>
        </w:rPr>
      </w:pPr>
      <w:ins w:id="589" w:author="atuld" w:date="2012-04-26T19:09:00Z">
        <w:del w:id="590" w:author="manojk" w:date="2012-05-13T06:26:00Z">
          <w:r w:rsidRPr="00DF6216">
            <w:rPr>
              <w:rStyle w:val="Hyperlink"/>
              <w:rFonts w:cs="Arial"/>
              <w:noProof/>
              <w:rPrChange w:id="591" w:author="manojk" w:date="2012-05-13T06:26:00Z">
                <w:rPr>
                  <w:rStyle w:val="Hyperlink"/>
                  <w:rFonts w:ascii="Cambria" w:hAnsi="Cambria" w:cs="Arial"/>
                  <w:i/>
                  <w:iCs/>
                  <w:noProof/>
                  <w:spacing w:val="15"/>
                  <w:lang w:val="en-US" w:eastAsia="en-US"/>
                </w:rPr>
              </w:rPrChange>
            </w:rPr>
            <w:delText>3.1.2.22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592" w:author="manojk" w:date="2012-05-13T06:26:00Z">
                <w:rPr>
                  <w:rStyle w:val="Hyperlink"/>
                  <w:rFonts w:ascii="Cambria" w:hAnsi="Cambria" w:cs="Arial"/>
                  <w:i/>
                  <w:iCs/>
                  <w:noProof/>
                  <w:spacing w:val="15"/>
                  <w:lang w:val="en-US" w:eastAsia="en-US"/>
                </w:rPr>
              </w:rPrChange>
            </w:rPr>
            <w:delText>MENU_ROLE_DATA_VIEW</w:delText>
          </w:r>
          <w:r w:rsidR="00F64F03" w:rsidDel="00D62179">
            <w:rPr>
              <w:noProof/>
              <w:webHidden/>
            </w:rPr>
            <w:tab/>
          </w:r>
        </w:del>
      </w:ins>
      <w:ins w:id="593" w:author="atuld" w:date="2012-04-26T19:35:00Z">
        <w:del w:id="594" w:author="manojk" w:date="2012-05-13T06:26:00Z">
          <w:r w:rsidR="00F64F03" w:rsidDel="00D62179">
            <w:rPr>
              <w:noProof/>
              <w:webHidden/>
            </w:rPr>
            <w:delText>3</w:delText>
          </w:r>
        </w:del>
      </w:ins>
    </w:p>
    <w:p w:rsidR="00F64F03" w:rsidDel="00D62179" w:rsidRDefault="00DF6216">
      <w:pPr>
        <w:pStyle w:val="TOC4"/>
        <w:numPr>
          <w:ins w:id="595" w:author="atuld" w:date="2012-04-26T19:09:00Z"/>
        </w:numPr>
        <w:tabs>
          <w:tab w:val="left" w:pos="1570"/>
          <w:tab w:val="right" w:leader="dot" w:pos="9019"/>
        </w:tabs>
        <w:rPr>
          <w:ins w:id="596" w:author="atuld" w:date="2012-04-26T19:09:00Z"/>
          <w:del w:id="597" w:author="manojk" w:date="2012-05-13T06:26:00Z"/>
          <w:rFonts w:ascii="Times New Roman" w:hAnsi="Times New Roman" w:cs="Times New Roman"/>
          <w:noProof/>
          <w:color w:val="auto"/>
          <w:shd w:val="clear" w:color="auto" w:fill="auto"/>
          <w:lang w:val="en-US" w:eastAsia="en-US"/>
        </w:rPr>
      </w:pPr>
      <w:ins w:id="598" w:author="atuld" w:date="2012-04-26T19:09:00Z">
        <w:del w:id="599" w:author="manojk" w:date="2012-05-13T06:26:00Z">
          <w:r w:rsidRPr="00DF6216">
            <w:rPr>
              <w:rStyle w:val="Hyperlink"/>
              <w:rFonts w:cs="Arial"/>
              <w:noProof/>
              <w:rPrChange w:id="600" w:author="manojk" w:date="2012-05-13T06:26:00Z">
                <w:rPr>
                  <w:rStyle w:val="Hyperlink"/>
                  <w:rFonts w:ascii="Cambria" w:hAnsi="Cambria" w:cs="Arial"/>
                  <w:i/>
                  <w:iCs/>
                  <w:noProof/>
                  <w:spacing w:val="15"/>
                  <w:lang w:val="en-US" w:eastAsia="en-US"/>
                </w:rPr>
              </w:rPrChange>
            </w:rPr>
            <w:delText>3.1.2.23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01" w:author="manojk" w:date="2012-05-13T06:26:00Z">
                <w:rPr>
                  <w:rStyle w:val="Hyperlink"/>
                  <w:rFonts w:ascii="Cambria" w:hAnsi="Cambria" w:cs="Arial"/>
                  <w:i/>
                  <w:iCs/>
                  <w:noProof/>
                  <w:spacing w:val="15"/>
                  <w:lang w:val="en-US" w:eastAsia="en-US"/>
                </w:rPr>
              </w:rPrChange>
            </w:rPr>
            <w:delText>MENU_TRANS_DATA_VIEW</w:delText>
          </w:r>
          <w:r w:rsidR="00F64F03" w:rsidDel="00D62179">
            <w:rPr>
              <w:noProof/>
              <w:webHidden/>
            </w:rPr>
            <w:tab/>
          </w:r>
        </w:del>
      </w:ins>
      <w:ins w:id="602" w:author="atuld" w:date="2012-04-26T19:35:00Z">
        <w:del w:id="603" w:author="manojk" w:date="2012-05-13T06:26:00Z">
          <w:r w:rsidR="00F64F03" w:rsidDel="00D62179">
            <w:rPr>
              <w:noProof/>
              <w:webHidden/>
            </w:rPr>
            <w:delText>3</w:delText>
          </w:r>
        </w:del>
      </w:ins>
    </w:p>
    <w:p w:rsidR="00F64F03" w:rsidDel="00D62179" w:rsidRDefault="00DF6216">
      <w:pPr>
        <w:pStyle w:val="TOC3"/>
        <w:numPr>
          <w:ins w:id="604" w:author="atuld" w:date="2012-04-26T19:09:00Z"/>
        </w:numPr>
        <w:tabs>
          <w:tab w:val="left" w:pos="1260"/>
          <w:tab w:val="right" w:leader="dot" w:pos="9019"/>
        </w:tabs>
        <w:rPr>
          <w:ins w:id="605" w:author="atuld" w:date="2012-04-26T19:09:00Z"/>
          <w:del w:id="606" w:author="manojk" w:date="2012-05-13T06:26:00Z"/>
          <w:rFonts w:ascii="Times New Roman" w:hAnsi="Times New Roman" w:cs="Times New Roman"/>
          <w:noProof/>
          <w:color w:val="auto"/>
          <w:shd w:val="clear" w:color="auto" w:fill="auto"/>
          <w:lang w:val="en-US" w:eastAsia="en-US"/>
        </w:rPr>
      </w:pPr>
      <w:ins w:id="607" w:author="atuld" w:date="2012-04-26T19:09:00Z">
        <w:del w:id="608" w:author="manojk" w:date="2012-05-13T06:26:00Z">
          <w:r w:rsidRPr="00DF6216">
            <w:rPr>
              <w:rStyle w:val="Hyperlink"/>
              <w:rFonts w:cs="Arial"/>
              <w:noProof/>
              <w:rPrChange w:id="609" w:author="manojk" w:date="2012-05-13T06:26:00Z">
                <w:rPr>
                  <w:rStyle w:val="Hyperlink"/>
                  <w:rFonts w:ascii="Cambria" w:hAnsi="Cambria" w:cs="Arial"/>
                  <w:i/>
                  <w:iCs/>
                  <w:noProof/>
                  <w:spacing w:val="15"/>
                  <w:lang w:val="en-US" w:eastAsia="en-US"/>
                </w:rPr>
              </w:rPrChange>
            </w:rPr>
            <w:delText>3.1.3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10" w:author="manojk" w:date="2012-05-13T06:26:00Z">
                <w:rPr>
                  <w:rStyle w:val="Hyperlink"/>
                  <w:rFonts w:ascii="Cambria" w:hAnsi="Cambria" w:cs="Arial"/>
                  <w:i/>
                  <w:iCs/>
                  <w:noProof/>
                  <w:spacing w:val="15"/>
                  <w:lang w:val="en-US" w:eastAsia="en-US"/>
                </w:rPr>
              </w:rPrChange>
            </w:rPr>
            <w:delText>Service Implementation Layer</w:delText>
          </w:r>
          <w:r w:rsidR="00F64F03" w:rsidDel="00D62179">
            <w:rPr>
              <w:noProof/>
              <w:webHidden/>
            </w:rPr>
            <w:tab/>
          </w:r>
        </w:del>
      </w:ins>
      <w:ins w:id="611" w:author="atuld" w:date="2012-04-26T19:35:00Z">
        <w:del w:id="612" w:author="manojk" w:date="2012-05-13T06:26:00Z">
          <w:r w:rsidR="00F64F03" w:rsidDel="00D62179">
            <w:rPr>
              <w:noProof/>
              <w:webHidden/>
            </w:rPr>
            <w:delText>3</w:delText>
          </w:r>
        </w:del>
      </w:ins>
    </w:p>
    <w:p w:rsidR="00F64F03" w:rsidDel="00D62179" w:rsidRDefault="00DF6216">
      <w:pPr>
        <w:pStyle w:val="TOC3"/>
        <w:numPr>
          <w:ins w:id="613" w:author="atuld" w:date="2012-04-26T19:09:00Z"/>
        </w:numPr>
        <w:tabs>
          <w:tab w:val="left" w:pos="1260"/>
          <w:tab w:val="right" w:leader="dot" w:pos="9019"/>
        </w:tabs>
        <w:rPr>
          <w:ins w:id="614" w:author="atuld" w:date="2012-04-26T19:09:00Z"/>
          <w:del w:id="615" w:author="manojk" w:date="2012-05-13T06:26:00Z"/>
          <w:rFonts w:ascii="Times New Roman" w:hAnsi="Times New Roman" w:cs="Times New Roman"/>
          <w:noProof/>
          <w:color w:val="auto"/>
          <w:shd w:val="clear" w:color="auto" w:fill="auto"/>
          <w:lang w:val="en-US" w:eastAsia="en-US"/>
        </w:rPr>
      </w:pPr>
      <w:ins w:id="616" w:author="atuld" w:date="2012-04-26T19:09:00Z">
        <w:del w:id="617" w:author="manojk" w:date="2012-05-13T06:26:00Z">
          <w:r w:rsidRPr="00DF6216">
            <w:rPr>
              <w:rStyle w:val="Hyperlink"/>
              <w:rFonts w:cs="Arial"/>
              <w:noProof/>
              <w:rPrChange w:id="618" w:author="manojk" w:date="2012-05-13T06:26:00Z">
                <w:rPr>
                  <w:rStyle w:val="Hyperlink"/>
                  <w:rFonts w:ascii="Cambria" w:hAnsi="Cambria" w:cs="Arial"/>
                  <w:i/>
                  <w:iCs/>
                  <w:noProof/>
                  <w:spacing w:val="15"/>
                  <w:lang w:val="en-US" w:eastAsia="en-US"/>
                </w:rPr>
              </w:rPrChange>
            </w:rPr>
            <w:delText>3.1.4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19" w:author="manojk" w:date="2012-05-13T06:26:00Z">
                <w:rPr>
                  <w:rStyle w:val="Hyperlink"/>
                  <w:rFonts w:ascii="Cambria" w:hAnsi="Cambria" w:cs="Arial"/>
                  <w:i/>
                  <w:iCs/>
                  <w:noProof/>
                  <w:spacing w:val="15"/>
                  <w:lang w:val="en-US" w:eastAsia="en-US"/>
                </w:rPr>
              </w:rPrChange>
            </w:rPr>
            <w:delText>Service Layer</w:delText>
          </w:r>
          <w:r w:rsidR="00F64F03" w:rsidDel="00D62179">
            <w:rPr>
              <w:noProof/>
              <w:webHidden/>
            </w:rPr>
            <w:tab/>
          </w:r>
        </w:del>
      </w:ins>
      <w:ins w:id="620" w:author="atuld" w:date="2012-04-26T19:35:00Z">
        <w:del w:id="621" w:author="manojk" w:date="2012-05-13T06:26:00Z">
          <w:r w:rsidR="00F64F03" w:rsidDel="00D62179">
            <w:rPr>
              <w:noProof/>
              <w:webHidden/>
            </w:rPr>
            <w:delText>3</w:delText>
          </w:r>
        </w:del>
      </w:ins>
    </w:p>
    <w:p w:rsidR="00F64F03" w:rsidDel="00D62179" w:rsidRDefault="00DF6216">
      <w:pPr>
        <w:pStyle w:val="TOC3"/>
        <w:numPr>
          <w:ins w:id="622" w:author="atuld" w:date="2012-04-26T19:09:00Z"/>
        </w:numPr>
        <w:tabs>
          <w:tab w:val="left" w:pos="1260"/>
          <w:tab w:val="right" w:leader="dot" w:pos="9019"/>
        </w:tabs>
        <w:rPr>
          <w:ins w:id="623" w:author="atuld" w:date="2012-04-26T19:09:00Z"/>
          <w:del w:id="624" w:author="manojk" w:date="2012-05-13T06:26:00Z"/>
          <w:rFonts w:ascii="Times New Roman" w:hAnsi="Times New Roman" w:cs="Times New Roman"/>
          <w:noProof/>
          <w:color w:val="auto"/>
          <w:shd w:val="clear" w:color="auto" w:fill="auto"/>
          <w:lang w:val="en-US" w:eastAsia="en-US"/>
        </w:rPr>
      </w:pPr>
      <w:ins w:id="625" w:author="atuld" w:date="2012-04-26T19:09:00Z">
        <w:del w:id="626" w:author="manojk" w:date="2012-05-13T06:26:00Z">
          <w:r w:rsidRPr="00DF6216">
            <w:rPr>
              <w:rStyle w:val="Hyperlink"/>
              <w:rFonts w:cs="Arial"/>
              <w:noProof/>
              <w:rPrChange w:id="627" w:author="manojk" w:date="2012-05-13T06:26:00Z">
                <w:rPr>
                  <w:rStyle w:val="Hyperlink"/>
                  <w:rFonts w:ascii="Cambria" w:hAnsi="Cambria" w:cs="Arial"/>
                  <w:i/>
                  <w:iCs/>
                  <w:noProof/>
                  <w:spacing w:val="15"/>
                  <w:lang w:val="en-US" w:eastAsia="en-US"/>
                </w:rPr>
              </w:rPrChange>
            </w:rPr>
            <w:delText>3.1.5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28" w:author="manojk" w:date="2012-05-13T06:26:00Z">
                <w:rPr>
                  <w:rStyle w:val="Hyperlink"/>
                  <w:rFonts w:ascii="Cambria" w:hAnsi="Cambria" w:cs="Arial"/>
                  <w:i/>
                  <w:iCs/>
                  <w:noProof/>
                  <w:spacing w:val="15"/>
                  <w:lang w:val="en-US" w:eastAsia="en-US"/>
                </w:rPr>
              </w:rPrChange>
            </w:rPr>
            <w:delText>Controller Layer</w:delText>
          </w:r>
          <w:r w:rsidR="00F64F03" w:rsidDel="00D62179">
            <w:rPr>
              <w:noProof/>
              <w:webHidden/>
            </w:rPr>
            <w:tab/>
          </w:r>
        </w:del>
      </w:ins>
      <w:ins w:id="629" w:author="atuld" w:date="2012-04-26T19:35:00Z">
        <w:del w:id="630" w:author="manojk" w:date="2012-05-13T06:26:00Z">
          <w:r w:rsidR="00F64F03" w:rsidDel="00D62179">
            <w:rPr>
              <w:noProof/>
              <w:webHidden/>
            </w:rPr>
            <w:delText>3</w:delText>
          </w:r>
        </w:del>
      </w:ins>
    </w:p>
    <w:p w:rsidR="00F64F03" w:rsidDel="00D62179" w:rsidRDefault="00DF6216">
      <w:pPr>
        <w:pStyle w:val="TOC3"/>
        <w:numPr>
          <w:ins w:id="631" w:author="atuld" w:date="2012-04-26T19:09:00Z"/>
        </w:numPr>
        <w:tabs>
          <w:tab w:val="left" w:pos="1260"/>
          <w:tab w:val="right" w:leader="dot" w:pos="9019"/>
        </w:tabs>
        <w:rPr>
          <w:ins w:id="632" w:author="atuld" w:date="2012-04-26T19:09:00Z"/>
          <w:del w:id="633" w:author="manojk" w:date="2012-05-13T06:26:00Z"/>
          <w:rFonts w:ascii="Times New Roman" w:hAnsi="Times New Roman" w:cs="Times New Roman"/>
          <w:noProof/>
          <w:color w:val="auto"/>
          <w:shd w:val="clear" w:color="auto" w:fill="auto"/>
          <w:lang w:val="en-US" w:eastAsia="en-US"/>
        </w:rPr>
      </w:pPr>
      <w:ins w:id="634" w:author="atuld" w:date="2012-04-26T19:09:00Z">
        <w:del w:id="635" w:author="manojk" w:date="2012-05-13T06:26:00Z">
          <w:r w:rsidRPr="00DF6216">
            <w:rPr>
              <w:rStyle w:val="Hyperlink"/>
              <w:rFonts w:cs="Arial"/>
              <w:noProof/>
              <w:rPrChange w:id="636" w:author="manojk" w:date="2012-05-13T06:26:00Z">
                <w:rPr>
                  <w:rStyle w:val="Hyperlink"/>
                  <w:rFonts w:ascii="Cambria" w:hAnsi="Cambria" w:cs="Arial"/>
                  <w:i/>
                  <w:iCs/>
                  <w:noProof/>
                  <w:spacing w:val="15"/>
                  <w:lang w:val="en-US" w:eastAsia="en-US"/>
                </w:rPr>
              </w:rPrChange>
            </w:rPr>
            <w:delText>3.1.6</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37" w:author="manojk" w:date="2012-05-13T06:26:00Z">
                <w:rPr>
                  <w:rStyle w:val="Hyperlink"/>
                  <w:rFonts w:ascii="Cambria" w:hAnsi="Cambria" w:cs="Arial"/>
                  <w:i/>
                  <w:iCs/>
                  <w:noProof/>
                  <w:spacing w:val="15"/>
                  <w:lang w:val="en-US" w:eastAsia="en-US"/>
                </w:rPr>
              </w:rPrChange>
            </w:rPr>
            <w:delText>View Layer/GXT</w:delText>
          </w:r>
          <w:r w:rsidR="00F64F03" w:rsidDel="00D62179">
            <w:rPr>
              <w:noProof/>
              <w:webHidden/>
            </w:rPr>
            <w:tab/>
          </w:r>
        </w:del>
      </w:ins>
      <w:ins w:id="638" w:author="atuld" w:date="2012-04-26T19:35:00Z">
        <w:del w:id="639" w:author="manojk" w:date="2012-05-13T06:26:00Z">
          <w:r w:rsidR="00F64F03" w:rsidDel="00D62179">
            <w:rPr>
              <w:noProof/>
              <w:webHidden/>
            </w:rPr>
            <w:delText>3</w:delText>
          </w:r>
        </w:del>
      </w:ins>
    </w:p>
    <w:p w:rsidR="00F64F03" w:rsidDel="00D62179" w:rsidRDefault="00DF6216">
      <w:pPr>
        <w:pStyle w:val="TOC3"/>
        <w:numPr>
          <w:ins w:id="640" w:author="atuld" w:date="2012-04-26T19:09:00Z"/>
        </w:numPr>
        <w:tabs>
          <w:tab w:val="left" w:pos="1260"/>
          <w:tab w:val="right" w:leader="dot" w:pos="9019"/>
        </w:tabs>
        <w:rPr>
          <w:ins w:id="641" w:author="atuld" w:date="2012-04-26T19:09:00Z"/>
          <w:del w:id="642" w:author="manojk" w:date="2012-05-13T06:26:00Z"/>
          <w:rFonts w:ascii="Times New Roman" w:hAnsi="Times New Roman" w:cs="Times New Roman"/>
          <w:noProof/>
          <w:color w:val="auto"/>
          <w:shd w:val="clear" w:color="auto" w:fill="auto"/>
          <w:lang w:val="en-US" w:eastAsia="en-US"/>
        </w:rPr>
      </w:pPr>
      <w:ins w:id="643" w:author="atuld" w:date="2012-04-26T19:09:00Z">
        <w:del w:id="644" w:author="manojk" w:date="2012-05-13T06:26:00Z">
          <w:r w:rsidRPr="00DF6216">
            <w:rPr>
              <w:rStyle w:val="Hyperlink"/>
              <w:rFonts w:cs="Arial"/>
              <w:noProof/>
              <w:rPrChange w:id="645" w:author="manojk" w:date="2012-05-13T06:26:00Z">
                <w:rPr>
                  <w:rStyle w:val="Hyperlink"/>
                  <w:rFonts w:ascii="Cambria" w:hAnsi="Cambria" w:cs="Arial"/>
                  <w:i/>
                  <w:iCs/>
                  <w:noProof/>
                  <w:spacing w:val="15"/>
                  <w:lang w:val="en-US" w:eastAsia="en-US"/>
                </w:rPr>
              </w:rPrChange>
            </w:rPr>
            <w:delText>3.1.7</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46" w:author="manojk" w:date="2012-05-13T06:26:00Z">
                <w:rPr>
                  <w:rStyle w:val="Hyperlink"/>
                  <w:rFonts w:ascii="Cambria" w:hAnsi="Cambria" w:cs="Arial"/>
                  <w:i/>
                  <w:iCs/>
                  <w:noProof/>
                  <w:spacing w:val="15"/>
                  <w:lang w:val="en-US" w:eastAsia="en-US"/>
                </w:rPr>
              </w:rPrChange>
            </w:rPr>
            <w:delText>ApplicationWebListenerLayer</w:delText>
          </w:r>
          <w:r w:rsidR="00F64F03" w:rsidDel="00D62179">
            <w:rPr>
              <w:noProof/>
              <w:webHidden/>
            </w:rPr>
            <w:tab/>
          </w:r>
        </w:del>
      </w:ins>
      <w:ins w:id="647" w:author="atuld" w:date="2012-04-26T19:35:00Z">
        <w:del w:id="648" w:author="manojk" w:date="2012-05-13T06:26:00Z">
          <w:r w:rsidR="00F64F03" w:rsidDel="00D62179">
            <w:rPr>
              <w:noProof/>
              <w:webHidden/>
            </w:rPr>
            <w:delText>3</w:delText>
          </w:r>
        </w:del>
      </w:ins>
    </w:p>
    <w:p w:rsidR="00F64F03" w:rsidDel="00D62179" w:rsidRDefault="00DF6216">
      <w:pPr>
        <w:pStyle w:val="TOC2"/>
        <w:numPr>
          <w:ins w:id="649" w:author="atuld" w:date="2012-04-26T19:09:00Z"/>
        </w:numPr>
        <w:tabs>
          <w:tab w:val="left" w:pos="900"/>
          <w:tab w:val="right" w:leader="dot" w:pos="9019"/>
        </w:tabs>
        <w:rPr>
          <w:ins w:id="650" w:author="atuld" w:date="2012-04-26T19:09:00Z"/>
          <w:del w:id="651" w:author="manojk" w:date="2012-05-13T06:26:00Z"/>
          <w:rFonts w:ascii="Times New Roman" w:hAnsi="Times New Roman" w:cs="Times New Roman"/>
          <w:noProof/>
          <w:color w:val="auto"/>
          <w:shd w:val="clear" w:color="auto" w:fill="auto"/>
          <w:lang w:val="en-US" w:eastAsia="en-US"/>
        </w:rPr>
      </w:pPr>
      <w:ins w:id="652" w:author="atuld" w:date="2012-04-26T19:09:00Z">
        <w:del w:id="653" w:author="manojk" w:date="2012-05-13T06:26:00Z">
          <w:r w:rsidRPr="00DF6216">
            <w:rPr>
              <w:rStyle w:val="Hyperlink"/>
              <w:rFonts w:cs="Arial"/>
              <w:noProof/>
              <w:rPrChange w:id="654" w:author="manojk" w:date="2012-05-13T06:26:00Z">
                <w:rPr>
                  <w:rStyle w:val="Hyperlink"/>
                  <w:rFonts w:ascii="Cambria" w:hAnsi="Cambria" w:cs="Arial"/>
                  <w:i/>
                  <w:iCs/>
                  <w:noProof/>
                  <w:spacing w:val="15"/>
                  <w:lang w:val="en-US" w:eastAsia="en-US"/>
                </w:rPr>
              </w:rPrChange>
            </w:rPr>
            <w:delText>3.2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55" w:author="manojk" w:date="2012-05-13T06:26:00Z">
                <w:rPr>
                  <w:rStyle w:val="Hyperlink"/>
                  <w:rFonts w:ascii="Cambria" w:hAnsi="Cambria" w:cs="Arial"/>
                  <w:i/>
                  <w:iCs/>
                  <w:noProof/>
                  <w:spacing w:val="15"/>
                  <w:lang w:val="en-US" w:eastAsia="en-US"/>
                </w:rPr>
              </w:rPrChange>
            </w:rPr>
            <w:delText>Framework Packaging Structure</w:delText>
          </w:r>
          <w:r w:rsidR="00F64F03" w:rsidDel="00D62179">
            <w:rPr>
              <w:noProof/>
              <w:webHidden/>
            </w:rPr>
            <w:tab/>
          </w:r>
        </w:del>
      </w:ins>
      <w:ins w:id="656" w:author="atuld" w:date="2012-04-26T19:35:00Z">
        <w:del w:id="657" w:author="manojk" w:date="2012-05-13T06:26:00Z">
          <w:r w:rsidR="00F64F03" w:rsidDel="00D62179">
            <w:rPr>
              <w:noProof/>
              <w:webHidden/>
            </w:rPr>
            <w:delText>3</w:delText>
          </w:r>
        </w:del>
      </w:ins>
    </w:p>
    <w:p w:rsidR="00F64F03" w:rsidDel="00D62179" w:rsidRDefault="00DF6216">
      <w:pPr>
        <w:pStyle w:val="TOC2"/>
        <w:numPr>
          <w:ins w:id="658" w:author="atuld" w:date="2012-04-26T19:09:00Z"/>
        </w:numPr>
        <w:tabs>
          <w:tab w:val="left" w:pos="900"/>
          <w:tab w:val="right" w:leader="dot" w:pos="9019"/>
        </w:tabs>
        <w:rPr>
          <w:ins w:id="659" w:author="atuld" w:date="2012-04-26T19:09:00Z"/>
          <w:del w:id="660" w:author="manojk" w:date="2012-05-13T06:26:00Z"/>
          <w:rFonts w:ascii="Times New Roman" w:hAnsi="Times New Roman" w:cs="Times New Roman"/>
          <w:noProof/>
          <w:color w:val="auto"/>
          <w:shd w:val="clear" w:color="auto" w:fill="auto"/>
          <w:lang w:val="en-US" w:eastAsia="en-US"/>
        </w:rPr>
      </w:pPr>
      <w:ins w:id="661" w:author="atuld" w:date="2012-04-26T19:09:00Z">
        <w:del w:id="662" w:author="manojk" w:date="2012-05-13T06:26:00Z">
          <w:r w:rsidRPr="00DF6216">
            <w:rPr>
              <w:rStyle w:val="Hyperlink"/>
              <w:rFonts w:cs="Arial"/>
              <w:noProof/>
              <w:rPrChange w:id="663" w:author="manojk" w:date="2012-05-13T06:26:00Z">
                <w:rPr>
                  <w:rStyle w:val="Hyperlink"/>
                  <w:rFonts w:ascii="Cambria" w:hAnsi="Cambria" w:cs="Arial"/>
                  <w:i/>
                  <w:iCs/>
                  <w:noProof/>
                  <w:spacing w:val="15"/>
                  <w:lang w:val="en-US" w:eastAsia="en-US"/>
                </w:rPr>
              </w:rPrChange>
            </w:rPr>
            <w:delText>3.3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64" w:author="manojk" w:date="2012-05-13T06:26:00Z">
                <w:rPr>
                  <w:rStyle w:val="Hyperlink"/>
                  <w:rFonts w:ascii="Cambria" w:hAnsi="Cambria" w:cs="Arial"/>
                  <w:i/>
                  <w:iCs/>
                  <w:noProof/>
                  <w:spacing w:val="15"/>
                  <w:lang w:val="en-US" w:eastAsia="en-US"/>
                </w:rPr>
              </w:rPrChange>
            </w:rPr>
            <w:delText>Authentication and Authorization</w:delText>
          </w:r>
          <w:r w:rsidR="00F64F03" w:rsidDel="00D62179">
            <w:rPr>
              <w:noProof/>
              <w:webHidden/>
            </w:rPr>
            <w:tab/>
          </w:r>
        </w:del>
      </w:ins>
      <w:ins w:id="665" w:author="atuld" w:date="2012-04-26T19:35:00Z">
        <w:del w:id="666" w:author="manojk" w:date="2012-05-13T06:26:00Z">
          <w:r w:rsidR="00F64F03" w:rsidDel="00D62179">
            <w:rPr>
              <w:noProof/>
              <w:webHidden/>
            </w:rPr>
            <w:delText>3</w:delText>
          </w:r>
        </w:del>
      </w:ins>
    </w:p>
    <w:p w:rsidR="00F64F03" w:rsidDel="00D62179" w:rsidRDefault="00DF6216">
      <w:pPr>
        <w:pStyle w:val="TOC3"/>
        <w:numPr>
          <w:ins w:id="667" w:author="atuld" w:date="2012-04-26T19:09:00Z"/>
        </w:numPr>
        <w:tabs>
          <w:tab w:val="left" w:pos="1260"/>
          <w:tab w:val="right" w:leader="dot" w:pos="9019"/>
        </w:tabs>
        <w:rPr>
          <w:ins w:id="668" w:author="atuld" w:date="2012-04-26T19:09:00Z"/>
          <w:del w:id="669" w:author="manojk" w:date="2012-05-13T06:26:00Z"/>
          <w:rFonts w:ascii="Times New Roman" w:hAnsi="Times New Roman" w:cs="Times New Roman"/>
          <w:noProof/>
          <w:color w:val="auto"/>
          <w:shd w:val="clear" w:color="auto" w:fill="auto"/>
          <w:lang w:val="en-US" w:eastAsia="en-US"/>
        </w:rPr>
      </w:pPr>
      <w:ins w:id="670" w:author="atuld" w:date="2012-04-26T19:09:00Z">
        <w:del w:id="671" w:author="manojk" w:date="2012-05-13T06:26:00Z">
          <w:r w:rsidRPr="00DF6216">
            <w:rPr>
              <w:rStyle w:val="Hyperlink"/>
              <w:rFonts w:cs="Arial"/>
              <w:noProof/>
              <w:rPrChange w:id="672" w:author="manojk" w:date="2012-05-13T06:26:00Z">
                <w:rPr>
                  <w:rStyle w:val="Hyperlink"/>
                  <w:rFonts w:ascii="Cambria" w:hAnsi="Cambria" w:cs="Arial"/>
                  <w:i/>
                  <w:iCs/>
                  <w:noProof/>
                  <w:spacing w:val="15"/>
                  <w:lang w:val="en-US" w:eastAsia="en-US"/>
                </w:rPr>
              </w:rPrChange>
            </w:rPr>
            <w:delText>3.3.1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73" w:author="manojk" w:date="2012-05-13T06:26:00Z">
                <w:rPr>
                  <w:rStyle w:val="Hyperlink"/>
                  <w:rFonts w:ascii="Cambria" w:hAnsi="Cambria" w:cs="Arial"/>
                  <w:i/>
                  <w:iCs/>
                  <w:noProof/>
                  <w:spacing w:val="15"/>
                  <w:lang w:val="en-US" w:eastAsia="en-US"/>
                </w:rPr>
              </w:rPrChange>
            </w:rPr>
            <w:delText>User Management</w:delText>
          </w:r>
          <w:r w:rsidR="00F64F03" w:rsidDel="00D62179">
            <w:rPr>
              <w:noProof/>
              <w:webHidden/>
            </w:rPr>
            <w:tab/>
          </w:r>
        </w:del>
      </w:ins>
      <w:ins w:id="674" w:author="atuld" w:date="2012-04-26T19:35:00Z">
        <w:del w:id="675" w:author="manojk" w:date="2012-05-13T06:26:00Z">
          <w:r w:rsidR="00F64F03" w:rsidDel="00D62179">
            <w:rPr>
              <w:noProof/>
              <w:webHidden/>
            </w:rPr>
            <w:delText>3</w:delText>
          </w:r>
        </w:del>
      </w:ins>
    </w:p>
    <w:p w:rsidR="00F64F03" w:rsidDel="00D62179" w:rsidRDefault="00DF6216">
      <w:pPr>
        <w:pStyle w:val="TOC3"/>
        <w:numPr>
          <w:ins w:id="676" w:author="atuld" w:date="2012-04-26T19:09:00Z"/>
        </w:numPr>
        <w:tabs>
          <w:tab w:val="left" w:pos="1260"/>
          <w:tab w:val="right" w:leader="dot" w:pos="9019"/>
        </w:tabs>
        <w:rPr>
          <w:ins w:id="677" w:author="atuld" w:date="2012-04-26T19:09:00Z"/>
          <w:del w:id="678" w:author="manojk" w:date="2012-05-13T06:26:00Z"/>
          <w:rFonts w:ascii="Times New Roman" w:hAnsi="Times New Roman" w:cs="Times New Roman"/>
          <w:noProof/>
          <w:color w:val="auto"/>
          <w:shd w:val="clear" w:color="auto" w:fill="auto"/>
          <w:lang w:val="en-US" w:eastAsia="en-US"/>
        </w:rPr>
      </w:pPr>
      <w:ins w:id="679" w:author="atuld" w:date="2012-04-26T19:09:00Z">
        <w:del w:id="680" w:author="manojk" w:date="2012-05-13T06:26:00Z">
          <w:r w:rsidRPr="00DF6216">
            <w:rPr>
              <w:rStyle w:val="Hyperlink"/>
              <w:rFonts w:cs="Arial"/>
              <w:noProof/>
              <w:rPrChange w:id="681" w:author="manojk" w:date="2012-05-13T06:26:00Z">
                <w:rPr>
                  <w:rStyle w:val="Hyperlink"/>
                  <w:rFonts w:ascii="Cambria" w:hAnsi="Cambria" w:cs="Arial"/>
                  <w:i/>
                  <w:iCs/>
                  <w:noProof/>
                  <w:spacing w:val="15"/>
                  <w:lang w:val="en-US" w:eastAsia="en-US"/>
                </w:rPr>
              </w:rPrChange>
            </w:rPr>
            <w:delText>3.3.2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82" w:author="manojk" w:date="2012-05-13T06:26:00Z">
                <w:rPr>
                  <w:rStyle w:val="Hyperlink"/>
                  <w:rFonts w:ascii="Cambria" w:hAnsi="Cambria" w:cs="Arial"/>
                  <w:i/>
                  <w:iCs/>
                  <w:noProof/>
                  <w:spacing w:val="15"/>
                  <w:lang w:val="en-US" w:eastAsia="en-US"/>
                </w:rPr>
              </w:rPrChange>
            </w:rPr>
            <w:delText>Role Management</w:delText>
          </w:r>
          <w:r w:rsidR="00F64F03" w:rsidDel="00D62179">
            <w:rPr>
              <w:noProof/>
              <w:webHidden/>
            </w:rPr>
            <w:tab/>
          </w:r>
        </w:del>
      </w:ins>
      <w:ins w:id="683" w:author="atuld" w:date="2012-04-26T19:35:00Z">
        <w:del w:id="684" w:author="manojk" w:date="2012-05-13T06:26:00Z">
          <w:r w:rsidR="00F64F03" w:rsidDel="00D62179">
            <w:rPr>
              <w:noProof/>
              <w:webHidden/>
            </w:rPr>
            <w:delText>3</w:delText>
          </w:r>
        </w:del>
      </w:ins>
    </w:p>
    <w:p w:rsidR="00F64F03" w:rsidDel="00D62179" w:rsidRDefault="00DF6216">
      <w:pPr>
        <w:pStyle w:val="TOC3"/>
        <w:numPr>
          <w:ins w:id="685" w:author="atuld" w:date="2012-04-26T19:09:00Z"/>
        </w:numPr>
        <w:tabs>
          <w:tab w:val="left" w:pos="1260"/>
          <w:tab w:val="right" w:leader="dot" w:pos="9019"/>
        </w:tabs>
        <w:rPr>
          <w:ins w:id="686" w:author="atuld" w:date="2012-04-26T19:09:00Z"/>
          <w:del w:id="687" w:author="manojk" w:date="2012-05-13T06:26:00Z"/>
          <w:rFonts w:ascii="Times New Roman" w:hAnsi="Times New Roman" w:cs="Times New Roman"/>
          <w:noProof/>
          <w:color w:val="auto"/>
          <w:shd w:val="clear" w:color="auto" w:fill="auto"/>
          <w:lang w:val="en-US" w:eastAsia="en-US"/>
        </w:rPr>
      </w:pPr>
      <w:ins w:id="688" w:author="atuld" w:date="2012-04-26T19:09:00Z">
        <w:del w:id="689" w:author="manojk" w:date="2012-05-13T06:26:00Z">
          <w:r w:rsidRPr="00DF6216">
            <w:rPr>
              <w:rStyle w:val="Hyperlink"/>
              <w:rFonts w:cs="Arial"/>
              <w:noProof/>
              <w:rPrChange w:id="690" w:author="manojk" w:date="2012-05-13T06:26:00Z">
                <w:rPr>
                  <w:rStyle w:val="Hyperlink"/>
                  <w:rFonts w:ascii="Cambria" w:hAnsi="Cambria" w:cs="Arial"/>
                  <w:i/>
                  <w:iCs/>
                  <w:noProof/>
                  <w:spacing w:val="15"/>
                  <w:lang w:val="en-US" w:eastAsia="en-US"/>
                </w:rPr>
              </w:rPrChange>
            </w:rPr>
            <w:delText>3.3.3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691" w:author="manojk" w:date="2012-05-13T06:26:00Z">
                <w:rPr>
                  <w:rStyle w:val="Hyperlink"/>
                  <w:rFonts w:ascii="Cambria" w:hAnsi="Cambria" w:cs="Arial"/>
                  <w:i/>
                  <w:iCs/>
                  <w:noProof/>
                  <w:spacing w:val="15"/>
                  <w:lang w:val="en-US" w:eastAsia="en-US"/>
                </w:rPr>
              </w:rPrChange>
            </w:rPr>
            <w:delText>Authentication</w:delText>
          </w:r>
          <w:r w:rsidR="00F64F03" w:rsidDel="00D62179">
            <w:rPr>
              <w:noProof/>
              <w:webHidden/>
            </w:rPr>
            <w:tab/>
          </w:r>
        </w:del>
      </w:ins>
      <w:ins w:id="692" w:author="atuld" w:date="2012-04-26T19:35:00Z">
        <w:del w:id="693" w:author="manojk" w:date="2012-05-13T06:26:00Z">
          <w:r w:rsidR="00F64F03" w:rsidDel="00D62179">
            <w:rPr>
              <w:noProof/>
              <w:webHidden/>
            </w:rPr>
            <w:delText>3</w:delText>
          </w:r>
        </w:del>
      </w:ins>
    </w:p>
    <w:p w:rsidR="00F64F03" w:rsidDel="00D62179" w:rsidRDefault="00DF6216">
      <w:pPr>
        <w:pStyle w:val="TOC3"/>
        <w:numPr>
          <w:ins w:id="694" w:author="atuld" w:date="2012-04-26T19:09:00Z"/>
        </w:numPr>
        <w:tabs>
          <w:tab w:val="left" w:pos="1260"/>
          <w:tab w:val="right" w:leader="dot" w:pos="9019"/>
        </w:tabs>
        <w:rPr>
          <w:ins w:id="695" w:author="atuld" w:date="2012-04-26T19:09:00Z"/>
          <w:del w:id="696" w:author="manojk" w:date="2012-05-13T06:26:00Z"/>
          <w:rFonts w:ascii="Times New Roman" w:hAnsi="Times New Roman" w:cs="Times New Roman"/>
          <w:noProof/>
          <w:color w:val="auto"/>
          <w:shd w:val="clear" w:color="auto" w:fill="auto"/>
          <w:lang w:val="en-US" w:eastAsia="en-US"/>
        </w:rPr>
      </w:pPr>
      <w:ins w:id="697" w:author="atuld" w:date="2012-04-26T19:09:00Z">
        <w:del w:id="698" w:author="manojk" w:date="2012-05-13T06:26:00Z">
          <w:r w:rsidRPr="00DF6216">
            <w:rPr>
              <w:rStyle w:val="Hyperlink"/>
              <w:rFonts w:cs="Arial"/>
              <w:noProof/>
              <w:rPrChange w:id="699" w:author="manojk" w:date="2012-05-13T06:26:00Z">
                <w:rPr>
                  <w:rStyle w:val="Hyperlink"/>
                  <w:rFonts w:ascii="Cambria" w:hAnsi="Cambria" w:cs="Arial"/>
                  <w:i/>
                  <w:iCs/>
                  <w:noProof/>
                  <w:spacing w:val="15"/>
                  <w:lang w:val="en-US" w:eastAsia="en-US"/>
                </w:rPr>
              </w:rPrChange>
            </w:rPr>
            <w:delText>3.3.4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00" w:author="manojk" w:date="2012-05-13T06:26:00Z">
                <w:rPr>
                  <w:rStyle w:val="Hyperlink"/>
                  <w:rFonts w:ascii="Cambria" w:hAnsi="Cambria" w:cs="Arial"/>
                  <w:i/>
                  <w:iCs/>
                  <w:noProof/>
                  <w:spacing w:val="15"/>
                  <w:lang w:val="en-US" w:eastAsia="en-US"/>
                </w:rPr>
              </w:rPrChange>
            </w:rPr>
            <w:delText>Authorization</w:delText>
          </w:r>
          <w:r w:rsidR="00F64F03" w:rsidDel="00D62179">
            <w:rPr>
              <w:noProof/>
              <w:webHidden/>
            </w:rPr>
            <w:tab/>
          </w:r>
        </w:del>
      </w:ins>
      <w:ins w:id="701" w:author="atuld" w:date="2012-04-26T19:35:00Z">
        <w:del w:id="702" w:author="manojk" w:date="2012-05-13T06:26:00Z">
          <w:r w:rsidR="00F64F03" w:rsidDel="00D62179">
            <w:rPr>
              <w:noProof/>
              <w:webHidden/>
            </w:rPr>
            <w:delText>3</w:delText>
          </w:r>
        </w:del>
      </w:ins>
    </w:p>
    <w:p w:rsidR="00F64F03" w:rsidDel="00D62179" w:rsidRDefault="00DF6216">
      <w:pPr>
        <w:pStyle w:val="TOC2"/>
        <w:numPr>
          <w:ins w:id="703" w:author="atuld" w:date="2012-04-26T19:09:00Z"/>
        </w:numPr>
        <w:tabs>
          <w:tab w:val="left" w:pos="900"/>
          <w:tab w:val="right" w:leader="dot" w:pos="9019"/>
        </w:tabs>
        <w:rPr>
          <w:ins w:id="704" w:author="atuld" w:date="2012-04-26T19:09:00Z"/>
          <w:del w:id="705" w:author="manojk" w:date="2012-05-13T06:26:00Z"/>
          <w:rFonts w:ascii="Times New Roman" w:hAnsi="Times New Roman" w:cs="Times New Roman"/>
          <w:noProof/>
          <w:color w:val="auto"/>
          <w:shd w:val="clear" w:color="auto" w:fill="auto"/>
          <w:lang w:val="en-US" w:eastAsia="en-US"/>
        </w:rPr>
      </w:pPr>
      <w:ins w:id="706" w:author="atuld" w:date="2012-04-26T19:09:00Z">
        <w:del w:id="707" w:author="manojk" w:date="2012-05-13T06:26:00Z">
          <w:r w:rsidRPr="00DF6216">
            <w:rPr>
              <w:rStyle w:val="Hyperlink"/>
              <w:rFonts w:cs="Arial"/>
              <w:noProof/>
              <w:rPrChange w:id="708" w:author="manojk" w:date="2012-05-13T06:26:00Z">
                <w:rPr>
                  <w:rStyle w:val="Hyperlink"/>
                  <w:rFonts w:ascii="Cambria" w:hAnsi="Cambria" w:cs="Arial"/>
                  <w:i/>
                  <w:iCs/>
                  <w:noProof/>
                  <w:spacing w:val="15"/>
                  <w:lang w:val="en-US" w:eastAsia="en-US"/>
                </w:rPr>
              </w:rPrChange>
            </w:rPr>
            <w:delText>3.4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09" w:author="manojk" w:date="2012-05-13T06:26:00Z">
                <w:rPr>
                  <w:rStyle w:val="Hyperlink"/>
                  <w:rFonts w:ascii="Cambria" w:hAnsi="Cambria" w:cs="Arial"/>
                  <w:i/>
                  <w:iCs/>
                  <w:noProof/>
                  <w:spacing w:val="15"/>
                  <w:lang w:val="en-US" w:eastAsia="en-US"/>
                </w:rPr>
              </w:rPrChange>
            </w:rPr>
            <w:delText>Branding Design</w:delText>
          </w:r>
          <w:r w:rsidR="00F64F03" w:rsidDel="00D62179">
            <w:rPr>
              <w:noProof/>
              <w:webHidden/>
            </w:rPr>
            <w:tab/>
          </w:r>
        </w:del>
      </w:ins>
      <w:ins w:id="710" w:author="atuld" w:date="2012-04-26T19:35:00Z">
        <w:del w:id="711" w:author="manojk" w:date="2012-05-13T06:26:00Z">
          <w:r w:rsidR="00F64F03" w:rsidDel="00D62179">
            <w:rPr>
              <w:noProof/>
              <w:webHidden/>
            </w:rPr>
            <w:delText>3</w:delText>
          </w:r>
        </w:del>
      </w:ins>
    </w:p>
    <w:p w:rsidR="00F64F03" w:rsidDel="00D62179" w:rsidRDefault="00DF6216">
      <w:pPr>
        <w:pStyle w:val="TOC3"/>
        <w:numPr>
          <w:ins w:id="712" w:author="atuld" w:date="2012-04-26T19:09:00Z"/>
        </w:numPr>
        <w:tabs>
          <w:tab w:val="left" w:pos="1260"/>
          <w:tab w:val="right" w:leader="dot" w:pos="9019"/>
        </w:tabs>
        <w:rPr>
          <w:ins w:id="713" w:author="atuld" w:date="2012-04-26T19:09:00Z"/>
          <w:del w:id="714" w:author="manojk" w:date="2012-05-13T06:26:00Z"/>
          <w:rFonts w:ascii="Times New Roman" w:hAnsi="Times New Roman" w:cs="Times New Roman"/>
          <w:noProof/>
          <w:color w:val="auto"/>
          <w:shd w:val="clear" w:color="auto" w:fill="auto"/>
          <w:lang w:val="en-US" w:eastAsia="en-US"/>
        </w:rPr>
      </w:pPr>
      <w:ins w:id="715" w:author="atuld" w:date="2012-04-26T19:09:00Z">
        <w:del w:id="716" w:author="manojk" w:date="2012-05-13T06:26:00Z">
          <w:r w:rsidRPr="00DF6216">
            <w:rPr>
              <w:rStyle w:val="Hyperlink"/>
              <w:rFonts w:cs="Arial"/>
              <w:noProof/>
              <w:rPrChange w:id="717" w:author="manojk" w:date="2012-05-13T06:26:00Z">
                <w:rPr>
                  <w:rStyle w:val="Hyperlink"/>
                  <w:rFonts w:ascii="Cambria" w:hAnsi="Cambria" w:cs="Arial"/>
                  <w:i/>
                  <w:iCs/>
                  <w:noProof/>
                  <w:spacing w:val="15"/>
                  <w:lang w:val="en-US" w:eastAsia="en-US"/>
                </w:rPr>
              </w:rPrChange>
            </w:rPr>
            <w:delText>3.4.1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18" w:author="manojk" w:date="2012-05-13T06:26:00Z">
                <w:rPr>
                  <w:rStyle w:val="Hyperlink"/>
                  <w:rFonts w:ascii="Cambria" w:hAnsi="Cambria" w:cs="Arial"/>
                  <w:i/>
                  <w:iCs/>
                  <w:noProof/>
                  <w:spacing w:val="15"/>
                  <w:lang w:val="en-US" w:eastAsia="en-US"/>
                </w:rPr>
              </w:rPrChange>
            </w:rPr>
            <w:delText>Profiles</w:delText>
          </w:r>
          <w:r w:rsidR="00F64F03" w:rsidDel="00D62179">
            <w:rPr>
              <w:noProof/>
              <w:webHidden/>
            </w:rPr>
            <w:tab/>
          </w:r>
        </w:del>
      </w:ins>
      <w:ins w:id="719" w:author="atuld" w:date="2012-04-26T19:35:00Z">
        <w:del w:id="720" w:author="manojk" w:date="2012-05-13T06:26:00Z">
          <w:r w:rsidR="00F64F03" w:rsidDel="00D62179">
            <w:rPr>
              <w:noProof/>
              <w:webHidden/>
            </w:rPr>
            <w:delText>3</w:delText>
          </w:r>
        </w:del>
      </w:ins>
    </w:p>
    <w:p w:rsidR="00F64F03" w:rsidDel="00D62179" w:rsidRDefault="00DF6216">
      <w:pPr>
        <w:pStyle w:val="TOC4"/>
        <w:numPr>
          <w:ins w:id="721" w:author="atuld" w:date="2012-04-26T19:09:00Z"/>
        </w:numPr>
        <w:tabs>
          <w:tab w:val="left" w:pos="1448"/>
          <w:tab w:val="right" w:leader="dot" w:pos="9019"/>
        </w:tabs>
        <w:rPr>
          <w:ins w:id="722" w:author="atuld" w:date="2012-04-26T19:09:00Z"/>
          <w:del w:id="723" w:author="manojk" w:date="2012-05-13T06:26:00Z"/>
          <w:rFonts w:ascii="Times New Roman" w:hAnsi="Times New Roman" w:cs="Times New Roman"/>
          <w:noProof/>
          <w:color w:val="auto"/>
          <w:shd w:val="clear" w:color="auto" w:fill="auto"/>
          <w:lang w:val="en-US" w:eastAsia="en-US"/>
        </w:rPr>
      </w:pPr>
      <w:ins w:id="724" w:author="atuld" w:date="2012-04-26T19:09:00Z">
        <w:del w:id="725" w:author="manojk" w:date="2012-05-13T06:26:00Z">
          <w:r w:rsidRPr="00DF6216">
            <w:rPr>
              <w:rStyle w:val="Hyperlink"/>
              <w:rFonts w:cs="Arial"/>
              <w:noProof/>
              <w:rPrChange w:id="726" w:author="manojk" w:date="2012-05-13T06:26:00Z">
                <w:rPr>
                  <w:rStyle w:val="Hyperlink"/>
                  <w:rFonts w:ascii="Cambria" w:hAnsi="Cambria" w:cs="Arial"/>
                  <w:i/>
                  <w:iCs/>
                  <w:noProof/>
                  <w:spacing w:val="15"/>
                  <w:lang w:val="en-US" w:eastAsia="en-US"/>
                </w:rPr>
              </w:rPrChange>
            </w:rPr>
            <w:delText>3.4.1.1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27" w:author="manojk" w:date="2012-05-13T06:26:00Z">
                <w:rPr>
                  <w:rStyle w:val="Hyperlink"/>
                  <w:rFonts w:ascii="Cambria" w:hAnsi="Cambria" w:cs="Arial"/>
                  <w:i/>
                  <w:iCs/>
                  <w:noProof/>
                  <w:spacing w:val="15"/>
                  <w:lang w:val="en-US" w:eastAsia="en-US"/>
                </w:rPr>
              </w:rPrChange>
            </w:rPr>
            <w:delText>Profiles Database Design</w:delText>
          </w:r>
          <w:r w:rsidR="00F64F03" w:rsidDel="00D62179">
            <w:rPr>
              <w:noProof/>
              <w:webHidden/>
            </w:rPr>
            <w:tab/>
          </w:r>
        </w:del>
      </w:ins>
      <w:ins w:id="728" w:author="atuld" w:date="2012-04-26T19:35:00Z">
        <w:del w:id="729" w:author="manojk" w:date="2012-05-13T06:26:00Z">
          <w:r w:rsidR="00F64F03" w:rsidDel="00D62179">
            <w:rPr>
              <w:noProof/>
              <w:webHidden/>
            </w:rPr>
            <w:delText>3</w:delText>
          </w:r>
        </w:del>
      </w:ins>
    </w:p>
    <w:p w:rsidR="00F64F03" w:rsidDel="00D62179" w:rsidRDefault="00DF6216">
      <w:pPr>
        <w:pStyle w:val="TOC4"/>
        <w:numPr>
          <w:ins w:id="730" w:author="atuld" w:date="2012-04-26T19:09:00Z"/>
        </w:numPr>
        <w:tabs>
          <w:tab w:val="left" w:pos="1448"/>
          <w:tab w:val="right" w:leader="dot" w:pos="9019"/>
        </w:tabs>
        <w:rPr>
          <w:ins w:id="731" w:author="atuld" w:date="2012-04-26T19:09:00Z"/>
          <w:del w:id="732" w:author="manojk" w:date="2012-05-13T06:26:00Z"/>
          <w:rFonts w:ascii="Times New Roman" w:hAnsi="Times New Roman" w:cs="Times New Roman"/>
          <w:noProof/>
          <w:color w:val="auto"/>
          <w:shd w:val="clear" w:color="auto" w:fill="auto"/>
          <w:lang w:val="en-US" w:eastAsia="en-US"/>
        </w:rPr>
      </w:pPr>
      <w:ins w:id="733" w:author="atuld" w:date="2012-04-26T19:09:00Z">
        <w:del w:id="734" w:author="manojk" w:date="2012-05-13T06:26:00Z">
          <w:r w:rsidRPr="00DF6216">
            <w:rPr>
              <w:rStyle w:val="Hyperlink"/>
              <w:rFonts w:cs="Arial"/>
              <w:noProof/>
              <w:rPrChange w:id="735" w:author="manojk" w:date="2012-05-13T06:26:00Z">
                <w:rPr>
                  <w:rStyle w:val="Hyperlink"/>
                  <w:rFonts w:ascii="Cambria" w:hAnsi="Cambria" w:cs="Arial"/>
                  <w:i/>
                  <w:iCs/>
                  <w:noProof/>
                  <w:spacing w:val="15"/>
                  <w:lang w:val="en-US" w:eastAsia="en-US"/>
                </w:rPr>
              </w:rPrChange>
            </w:rPr>
            <w:delText>3.4.1.2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36" w:author="manojk" w:date="2012-05-13T06:26:00Z">
                <w:rPr>
                  <w:rStyle w:val="Hyperlink"/>
                  <w:rFonts w:ascii="Cambria" w:hAnsi="Cambria" w:cs="Arial"/>
                  <w:i/>
                  <w:iCs/>
                  <w:noProof/>
                  <w:spacing w:val="15"/>
                  <w:lang w:val="en-US" w:eastAsia="en-US"/>
                </w:rPr>
              </w:rPrChange>
            </w:rPr>
            <w:delText>Profiles Class Diagram</w:delText>
          </w:r>
          <w:r w:rsidR="00F64F03" w:rsidDel="00D62179">
            <w:rPr>
              <w:noProof/>
              <w:webHidden/>
            </w:rPr>
            <w:tab/>
          </w:r>
        </w:del>
      </w:ins>
      <w:ins w:id="737" w:author="atuld" w:date="2012-04-26T19:35:00Z">
        <w:del w:id="738" w:author="manojk" w:date="2012-05-13T06:26:00Z">
          <w:r w:rsidR="00F64F03" w:rsidDel="00D62179">
            <w:rPr>
              <w:noProof/>
              <w:webHidden/>
            </w:rPr>
            <w:delText>3</w:delText>
          </w:r>
        </w:del>
      </w:ins>
    </w:p>
    <w:p w:rsidR="00F64F03" w:rsidDel="00D62179" w:rsidRDefault="00DF6216">
      <w:pPr>
        <w:pStyle w:val="TOC3"/>
        <w:numPr>
          <w:ins w:id="739" w:author="atuld" w:date="2012-04-26T19:09:00Z"/>
        </w:numPr>
        <w:tabs>
          <w:tab w:val="left" w:pos="1260"/>
          <w:tab w:val="right" w:leader="dot" w:pos="9019"/>
        </w:tabs>
        <w:rPr>
          <w:ins w:id="740" w:author="atuld" w:date="2012-04-26T19:09:00Z"/>
          <w:del w:id="741" w:author="manojk" w:date="2012-05-13T06:26:00Z"/>
          <w:rFonts w:ascii="Times New Roman" w:hAnsi="Times New Roman" w:cs="Times New Roman"/>
          <w:noProof/>
          <w:color w:val="auto"/>
          <w:shd w:val="clear" w:color="auto" w:fill="auto"/>
          <w:lang w:val="en-US" w:eastAsia="en-US"/>
        </w:rPr>
      </w:pPr>
      <w:ins w:id="742" w:author="atuld" w:date="2012-04-26T19:09:00Z">
        <w:del w:id="743" w:author="manojk" w:date="2012-05-13T06:26:00Z">
          <w:r w:rsidRPr="00DF6216">
            <w:rPr>
              <w:rStyle w:val="Hyperlink"/>
              <w:rFonts w:cs="Arial"/>
              <w:noProof/>
              <w:rPrChange w:id="744" w:author="manojk" w:date="2012-05-13T06:26:00Z">
                <w:rPr>
                  <w:rStyle w:val="Hyperlink"/>
                  <w:rFonts w:ascii="Cambria" w:hAnsi="Cambria" w:cs="Arial"/>
                  <w:i/>
                  <w:iCs/>
                  <w:noProof/>
                  <w:spacing w:val="15"/>
                  <w:lang w:val="en-US" w:eastAsia="en-US"/>
                </w:rPr>
              </w:rPrChange>
            </w:rPr>
            <w:delText>3.4.2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45" w:author="manojk" w:date="2012-05-13T06:26:00Z">
                <w:rPr>
                  <w:rStyle w:val="Hyperlink"/>
                  <w:rFonts w:ascii="Cambria" w:hAnsi="Cambria" w:cs="Arial"/>
                  <w:i/>
                  <w:iCs/>
                  <w:noProof/>
                  <w:spacing w:val="15"/>
                  <w:lang w:val="en-US" w:eastAsia="en-US"/>
                </w:rPr>
              </w:rPrChange>
            </w:rPr>
            <w:delText>Styling and Image Resources</w:delText>
          </w:r>
          <w:r w:rsidR="00F64F03" w:rsidDel="00D62179">
            <w:rPr>
              <w:noProof/>
              <w:webHidden/>
            </w:rPr>
            <w:tab/>
          </w:r>
        </w:del>
      </w:ins>
      <w:ins w:id="746" w:author="atuld" w:date="2012-04-26T19:35:00Z">
        <w:del w:id="747" w:author="manojk" w:date="2012-05-13T06:26:00Z">
          <w:r w:rsidR="00F64F03" w:rsidDel="00D62179">
            <w:rPr>
              <w:noProof/>
              <w:webHidden/>
            </w:rPr>
            <w:delText>3</w:delText>
          </w:r>
        </w:del>
      </w:ins>
    </w:p>
    <w:p w:rsidR="00F64F03" w:rsidDel="00D62179" w:rsidRDefault="00DF6216">
      <w:pPr>
        <w:pStyle w:val="TOC4"/>
        <w:numPr>
          <w:ins w:id="748" w:author="atuld" w:date="2012-04-26T19:09:00Z"/>
        </w:numPr>
        <w:tabs>
          <w:tab w:val="left" w:pos="1448"/>
          <w:tab w:val="right" w:leader="dot" w:pos="9019"/>
        </w:tabs>
        <w:rPr>
          <w:ins w:id="749" w:author="atuld" w:date="2012-04-26T19:09:00Z"/>
          <w:del w:id="750" w:author="manojk" w:date="2012-05-13T06:26:00Z"/>
          <w:rFonts w:ascii="Times New Roman" w:hAnsi="Times New Roman" w:cs="Times New Roman"/>
          <w:noProof/>
          <w:color w:val="auto"/>
          <w:shd w:val="clear" w:color="auto" w:fill="auto"/>
          <w:lang w:val="en-US" w:eastAsia="en-US"/>
        </w:rPr>
      </w:pPr>
      <w:ins w:id="751" w:author="atuld" w:date="2012-04-26T19:09:00Z">
        <w:del w:id="752" w:author="manojk" w:date="2012-05-13T06:26:00Z">
          <w:r w:rsidRPr="00DF6216">
            <w:rPr>
              <w:rStyle w:val="Hyperlink"/>
              <w:rFonts w:cs="Arial"/>
              <w:noProof/>
              <w:rPrChange w:id="753" w:author="manojk" w:date="2012-05-13T06:26:00Z">
                <w:rPr>
                  <w:rStyle w:val="Hyperlink"/>
                  <w:rFonts w:ascii="Cambria" w:hAnsi="Cambria" w:cs="Arial"/>
                  <w:i/>
                  <w:iCs/>
                  <w:noProof/>
                  <w:spacing w:val="15"/>
                  <w:lang w:val="en-US" w:eastAsia="en-US"/>
                </w:rPr>
              </w:rPrChange>
            </w:rPr>
            <w:delText>3.4.2.1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54" w:author="manojk" w:date="2012-05-13T06:26:00Z">
                <w:rPr>
                  <w:rStyle w:val="Hyperlink"/>
                  <w:rFonts w:ascii="Cambria" w:hAnsi="Cambria" w:cs="Arial"/>
                  <w:i/>
                  <w:iCs/>
                  <w:noProof/>
                  <w:spacing w:val="15"/>
                  <w:lang w:val="en-US" w:eastAsia="en-US"/>
                </w:rPr>
              </w:rPrChange>
            </w:rPr>
            <w:delText>Content Repository</w:delText>
          </w:r>
          <w:r w:rsidR="00F64F03" w:rsidDel="00D62179">
            <w:rPr>
              <w:noProof/>
              <w:webHidden/>
            </w:rPr>
            <w:tab/>
          </w:r>
        </w:del>
      </w:ins>
      <w:ins w:id="755" w:author="atuld" w:date="2012-04-26T19:35:00Z">
        <w:del w:id="756" w:author="manojk" w:date="2012-05-13T06:26:00Z">
          <w:r w:rsidR="00F64F03" w:rsidDel="00D62179">
            <w:rPr>
              <w:noProof/>
              <w:webHidden/>
            </w:rPr>
            <w:delText>3</w:delText>
          </w:r>
        </w:del>
      </w:ins>
    </w:p>
    <w:p w:rsidR="00F64F03" w:rsidDel="00D62179" w:rsidRDefault="00DF6216">
      <w:pPr>
        <w:pStyle w:val="TOC4"/>
        <w:numPr>
          <w:ins w:id="757" w:author="atuld" w:date="2012-04-26T19:09:00Z"/>
        </w:numPr>
        <w:tabs>
          <w:tab w:val="left" w:pos="1448"/>
          <w:tab w:val="right" w:leader="dot" w:pos="9019"/>
        </w:tabs>
        <w:rPr>
          <w:ins w:id="758" w:author="atuld" w:date="2012-04-26T19:09:00Z"/>
          <w:del w:id="759" w:author="manojk" w:date="2012-05-13T06:26:00Z"/>
          <w:rFonts w:ascii="Times New Roman" w:hAnsi="Times New Roman" w:cs="Times New Roman"/>
          <w:noProof/>
          <w:color w:val="auto"/>
          <w:shd w:val="clear" w:color="auto" w:fill="auto"/>
          <w:lang w:val="en-US" w:eastAsia="en-US"/>
        </w:rPr>
      </w:pPr>
      <w:ins w:id="760" w:author="atuld" w:date="2012-04-26T19:09:00Z">
        <w:del w:id="761" w:author="manojk" w:date="2012-05-13T06:26:00Z">
          <w:r w:rsidRPr="00DF6216">
            <w:rPr>
              <w:rStyle w:val="Hyperlink"/>
              <w:rFonts w:cs="Arial"/>
              <w:noProof/>
              <w:rPrChange w:id="762" w:author="manojk" w:date="2012-05-13T06:26:00Z">
                <w:rPr>
                  <w:rStyle w:val="Hyperlink"/>
                  <w:rFonts w:ascii="Cambria" w:hAnsi="Cambria" w:cs="Arial"/>
                  <w:i/>
                  <w:iCs/>
                  <w:noProof/>
                  <w:spacing w:val="15"/>
                  <w:lang w:val="en-US" w:eastAsia="en-US"/>
                </w:rPr>
              </w:rPrChange>
            </w:rPr>
            <w:delText>3.4.2.2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63" w:author="manojk" w:date="2012-05-13T06:26:00Z">
                <w:rPr>
                  <w:rStyle w:val="Hyperlink"/>
                  <w:rFonts w:ascii="Cambria" w:hAnsi="Cambria" w:cs="Arial"/>
                  <w:i/>
                  <w:iCs/>
                  <w:noProof/>
                  <w:spacing w:val="15"/>
                  <w:lang w:val="en-US" w:eastAsia="en-US"/>
                </w:rPr>
              </w:rPrChange>
            </w:rPr>
            <w:delText>Styling Class Diagram</w:delText>
          </w:r>
          <w:r w:rsidR="00F64F03" w:rsidDel="00D62179">
            <w:rPr>
              <w:noProof/>
              <w:webHidden/>
            </w:rPr>
            <w:tab/>
          </w:r>
        </w:del>
      </w:ins>
      <w:ins w:id="764" w:author="atuld" w:date="2012-04-26T19:35:00Z">
        <w:del w:id="765" w:author="manojk" w:date="2012-05-13T06:26:00Z">
          <w:r w:rsidR="00F64F03" w:rsidDel="00D62179">
            <w:rPr>
              <w:noProof/>
              <w:webHidden/>
            </w:rPr>
            <w:delText>3</w:delText>
          </w:r>
        </w:del>
      </w:ins>
    </w:p>
    <w:p w:rsidR="00F64F03" w:rsidDel="00D62179" w:rsidRDefault="00DF6216">
      <w:pPr>
        <w:pStyle w:val="TOC4"/>
        <w:numPr>
          <w:ins w:id="766" w:author="atuld" w:date="2012-04-26T19:09:00Z"/>
        </w:numPr>
        <w:tabs>
          <w:tab w:val="left" w:pos="1448"/>
          <w:tab w:val="right" w:leader="dot" w:pos="9019"/>
        </w:tabs>
        <w:rPr>
          <w:ins w:id="767" w:author="atuld" w:date="2012-04-26T19:09:00Z"/>
          <w:del w:id="768" w:author="manojk" w:date="2012-05-13T06:26:00Z"/>
          <w:rFonts w:ascii="Times New Roman" w:hAnsi="Times New Roman" w:cs="Times New Roman"/>
          <w:noProof/>
          <w:color w:val="auto"/>
          <w:shd w:val="clear" w:color="auto" w:fill="auto"/>
          <w:lang w:val="en-US" w:eastAsia="en-US"/>
        </w:rPr>
      </w:pPr>
      <w:ins w:id="769" w:author="atuld" w:date="2012-04-26T19:09:00Z">
        <w:del w:id="770" w:author="manojk" w:date="2012-05-13T06:26:00Z">
          <w:r w:rsidRPr="00DF6216">
            <w:rPr>
              <w:rStyle w:val="Hyperlink"/>
              <w:rFonts w:cs="Arial"/>
              <w:noProof/>
              <w:rPrChange w:id="771" w:author="manojk" w:date="2012-05-13T06:26:00Z">
                <w:rPr>
                  <w:rStyle w:val="Hyperlink"/>
                  <w:rFonts w:ascii="Cambria" w:hAnsi="Cambria" w:cs="Arial"/>
                  <w:i/>
                  <w:iCs/>
                  <w:noProof/>
                  <w:spacing w:val="15"/>
                  <w:lang w:val="en-US" w:eastAsia="en-US"/>
                </w:rPr>
              </w:rPrChange>
            </w:rPr>
            <w:delText>3.4.2.3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72" w:author="manojk" w:date="2012-05-13T06:26:00Z">
                <w:rPr>
                  <w:rStyle w:val="Hyperlink"/>
                  <w:rFonts w:ascii="Cambria" w:hAnsi="Cambria" w:cs="Arial"/>
                  <w:i/>
                  <w:iCs/>
                  <w:noProof/>
                  <w:spacing w:val="15"/>
                  <w:lang w:val="en-US" w:eastAsia="en-US"/>
                </w:rPr>
              </w:rPrChange>
            </w:rPr>
            <w:delText>Styling Sequence Diagrams</w:delText>
          </w:r>
          <w:r w:rsidR="00F64F03" w:rsidDel="00D62179">
            <w:rPr>
              <w:noProof/>
              <w:webHidden/>
            </w:rPr>
            <w:tab/>
          </w:r>
        </w:del>
      </w:ins>
      <w:ins w:id="773" w:author="atuld" w:date="2012-04-26T19:35:00Z">
        <w:del w:id="774" w:author="manojk" w:date="2012-05-13T06:26:00Z">
          <w:r w:rsidR="00F64F03" w:rsidDel="00D62179">
            <w:rPr>
              <w:noProof/>
              <w:webHidden/>
            </w:rPr>
            <w:delText>3</w:delText>
          </w:r>
        </w:del>
      </w:ins>
    </w:p>
    <w:p w:rsidR="00F64F03" w:rsidDel="00D62179" w:rsidRDefault="00DF6216">
      <w:pPr>
        <w:pStyle w:val="TOC3"/>
        <w:numPr>
          <w:ins w:id="775" w:author="atuld" w:date="2012-04-26T19:09:00Z"/>
        </w:numPr>
        <w:tabs>
          <w:tab w:val="left" w:pos="1260"/>
          <w:tab w:val="right" w:leader="dot" w:pos="9019"/>
        </w:tabs>
        <w:rPr>
          <w:ins w:id="776" w:author="atuld" w:date="2012-04-26T19:09:00Z"/>
          <w:del w:id="777" w:author="manojk" w:date="2012-05-13T06:26:00Z"/>
          <w:rFonts w:ascii="Times New Roman" w:hAnsi="Times New Roman" w:cs="Times New Roman"/>
          <w:noProof/>
          <w:color w:val="auto"/>
          <w:shd w:val="clear" w:color="auto" w:fill="auto"/>
          <w:lang w:val="en-US" w:eastAsia="en-US"/>
        </w:rPr>
      </w:pPr>
      <w:ins w:id="778" w:author="atuld" w:date="2012-04-26T19:09:00Z">
        <w:del w:id="779" w:author="manojk" w:date="2012-05-13T06:26:00Z">
          <w:r w:rsidRPr="00DF6216">
            <w:rPr>
              <w:rStyle w:val="Hyperlink"/>
              <w:rFonts w:cs="Arial"/>
              <w:noProof/>
              <w:rPrChange w:id="780" w:author="manojk" w:date="2012-05-13T06:26:00Z">
                <w:rPr>
                  <w:rStyle w:val="Hyperlink"/>
                  <w:rFonts w:ascii="Cambria" w:hAnsi="Cambria" w:cs="Arial"/>
                  <w:i/>
                  <w:iCs/>
                  <w:noProof/>
                  <w:spacing w:val="15"/>
                  <w:lang w:val="en-US" w:eastAsia="en-US"/>
                </w:rPr>
              </w:rPrChange>
            </w:rPr>
            <w:delText>3.4.3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81" w:author="manojk" w:date="2012-05-13T06:26:00Z">
                <w:rPr>
                  <w:rStyle w:val="Hyperlink"/>
                  <w:rFonts w:ascii="Cambria" w:hAnsi="Cambria" w:cs="Arial"/>
                  <w:i/>
                  <w:iCs/>
                  <w:noProof/>
                  <w:spacing w:val="15"/>
                  <w:lang w:val="en-US" w:eastAsia="en-US"/>
                </w:rPr>
              </w:rPrChange>
            </w:rPr>
            <w:delText>Customized Control Labels and Tooltips</w:delText>
          </w:r>
          <w:r w:rsidR="00F64F03" w:rsidDel="00D62179">
            <w:rPr>
              <w:noProof/>
              <w:webHidden/>
            </w:rPr>
            <w:tab/>
          </w:r>
        </w:del>
      </w:ins>
      <w:ins w:id="782" w:author="atuld" w:date="2012-04-26T19:35:00Z">
        <w:del w:id="783" w:author="manojk" w:date="2012-05-13T06:26:00Z">
          <w:r w:rsidR="00F64F03" w:rsidDel="00D62179">
            <w:rPr>
              <w:noProof/>
              <w:webHidden/>
            </w:rPr>
            <w:delText>3</w:delText>
          </w:r>
        </w:del>
      </w:ins>
    </w:p>
    <w:p w:rsidR="00F64F03" w:rsidDel="00D62179" w:rsidRDefault="00DF6216">
      <w:pPr>
        <w:pStyle w:val="TOC4"/>
        <w:numPr>
          <w:ins w:id="784" w:author="atuld" w:date="2012-04-26T19:09:00Z"/>
        </w:numPr>
        <w:tabs>
          <w:tab w:val="left" w:pos="1448"/>
          <w:tab w:val="right" w:leader="dot" w:pos="9019"/>
        </w:tabs>
        <w:rPr>
          <w:ins w:id="785" w:author="atuld" w:date="2012-04-26T19:09:00Z"/>
          <w:del w:id="786" w:author="manojk" w:date="2012-05-13T06:26:00Z"/>
          <w:rFonts w:ascii="Times New Roman" w:hAnsi="Times New Roman" w:cs="Times New Roman"/>
          <w:noProof/>
          <w:color w:val="auto"/>
          <w:shd w:val="clear" w:color="auto" w:fill="auto"/>
          <w:lang w:val="en-US" w:eastAsia="en-US"/>
        </w:rPr>
      </w:pPr>
      <w:ins w:id="787" w:author="atuld" w:date="2012-04-26T19:09:00Z">
        <w:del w:id="788" w:author="manojk" w:date="2012-05-13T06:26:00Z">
          <w:r w:rsidRPr="00DF6216">
            <w:rPr>
              <w:rStyle w:val="Hyperlink"/>
              <w:rFonts w:cs="Arial"/>
              <w:noProof/>
              <w:rPrChange w:id="789" w:author="manojk" w:date="2012-05-13T06:26:00Z">
                <w:rPr>
                  <w:rStyle w:val="Hyperlink"/>
                  <w:rFonts w:ascii="Cambria" w:hAnsi="Cambria" w:cs="Arial"/>
                  <w:i/>
                  <w:iCs/>
                  <w:noProof/>
                  <w:spacing w:val="15"/>
                  <w:lang w:val="en-US" w:eastAsia="en-US"/>
                </w:rPr>
              </w:rPrChange>
            </w:rPr>
            <w:delText>3.4.3.1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90"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791" w:author="atuld" w:date="2012-04-26T19:35:00Z">
        <w:del w:id="792" w:author="manojk" w:date="2012-05-13T06:26:00Z">
          <w:r w:rsidR="00F64F03" w:rsidDel="00D62179">
            <w:rPr>
              <w:noProof/>
              <w:webHidden/>
            </w:rPr>
            <w:delText>3</w:delText>
          </w:r>
        </w:del>
      </w:ins>
    </w:p>
    <w:p w:rsidR="00F64F03" w:rsidDel="00D62179" w:rsidRDefault="00DF6216">
      <w:pPr>
        <w:pStyle w:val="TOC4"/>
        <w:numPr>
          <w:ins w:id="793" w:author="atuld" w:date="2012-04-26T19:09:00Z"/>
        </w:numPr>
        <w:tabs>
          <w:tab w:val="left" w:pos="1448"/>
          <w:tab w:val="right" w:leader="dot" w:pos="9019"/>
        </w:tabs>
        <w:rPr>
          <w:ins w:id="794" w:author="atuld" w:date="2012-04-26T19:09:00Z"/>
          <w:del w:id="795" w:author="manojk" w:date="2012-05-13T06:26:00Z"/>
          <w:rFonts w:ascii="Times New Roman" w:hAnsi="Times New Roman" w:cs="Times New Roman"/>
          <w:noProof/>
          <w:color w:val="auto"/>
          <w:shd w:val="clear" w:color="auto" w:fill="auto"/>
          <w:lang w:val="en-US" w:eastAsia="en-US"/>
        </w:rPr>
      </w:pPr>
      <w:ins w:id="796" w:author="atuld" w:date="2012-04-26T19:09:00Z">
        <w:del w:id="797" w:author="manojk" w:date="2012-05-13T06:26:00Z">
          <w:r w:rsidRPr="00DF6216">
            <w:rPr>
              <w:rStyle w:val="Hyperlink"/>
              <w:rFonts w:cs="Arial"/>
              <w:noProof/>
              <w:rPrChange w:id="798" w:author="manojk" w:date="2012-05-13T06:26:00Z">
                <w:rPr>
                  <w:rStyle w:val="Hyperlink"/>
                  <w:rFonts w:ascii="Cambria" w:hAnsi="Cambria" w:cs="Arial"/>
                  <w:i/>
                  <w:iCs/>
                  <w:noProof/>
                  <w:spacing w:val="15"/>
                  <w:lang w:val="en-US" w:eastAsia="en-US"/>
                </w:rPr>
              </w:rPrChange>
            </w:rPr>
            <w:delText>3.4.3.2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799" w:author="manojk" w:date="2012-05-13T06:26:00Z">
                <w:rPr>
                  <w:rStyle w:val="Hyperlink"/>
                  <w:rFonts w:ascii="Cambria" w:hAnsi="Cambria" w:cs="Arial"/>
                  <w:i/>
                  <w:iCs/>
                  <w:noProof/>
                  <w:spacing w:val="15"/>
                  <w:lang w:val="en-US" w:eastAsia="en-US"/>
                </w:rPr>
              </w:rPrChange>
            </w:rPr>
            <w:delText>Object Structure</w:delText>
          </w:r>
          <w:r w:rsidR="00F64F03" w:rsidDel="00D62179">
            <w:rPr>
              <w:noProof/>
              <w:webHidden/>
            </w:rPr>
            <w:tab/>
          </w:r>
        </w:del>
      </w:ins>
      <w:ins w:id="800" w:author="atuld" w:date="2012-04-26T19:35:00Z">
        <w:del w:id="801" w:author="manojk" w:date="2012-05-13T06:26:00Z">
          <w:r w:rsidR="00F64F03" w:rsidDel="00D62179">
            <w:rPr>
              <w:noProof/>
              <w:webHidden/>
            </w:rPr>
            <w:delText>3</w:delText>
          </w:r>
        </w:del>
      </w:ins>
    </w:p>
    <w:p w:rsidR="00F64F03" w:rsidDel="00D62179" w:rsidRDefault="00DF6216">
      <w:pPr>
        <w:pStyle w:val="TOC3"/>
        <w:numPr>
          <w:ins w:id="802" w:author="atuld" w:date="2012-04-26T19:09:00Z"/>
        </w:numPr>
        <w:tabs>
          <w:tab w:val="left" w:pos="1260"/>
          <w:tab w:val="right" w:leader="dot" w:pos="9019"/>
        </w:tabs>
        <w:rPr>
          <w:ins w:id="803" w:author="atuld" w:date="2012-04-26T19:09:00Z"/>
          <w:del w:id="804" w:author="manojk" w:date="2012-05-13T06:26:00Z"/>
          <w:rFonts w:ascii="Times New Roman" w:hAnsi="Times New Roman" w:cs="Times New Roman"/>
          <w:noProof/>
          <w:color w:val="auto"/>
          <w:shd w:val="clear" w:color="auto" w:fill="auto"/>
          <w:lang w:val="en-US" w:eastAsia="en-US"/>
        </w:rPr>
      </w:pPr>
      <w:ins w:id="805" w:author="atuld" w:date="2012-04-26T19:09:00Z">
        <w:del w:id="806" w:author="manojk" w:date="2012-05-13T06:26:00Z">
          <w:r w:rsidRPr="00DF6216">
            <w:rPr>
              <w:rStyle w:val="Hyperlink"/>
              <w:rFonts w:cs="Arial"/>
              <w:noProof/>
              <w:rPrChange w:id="807" w:author="manojk" w:date="2012-05-13T06:26:00Z">
                <w:rPr>
                  <w:rStyle w:val="Hyperlink"/>
                  <w:rFonts w:ascii="Cambria" w:hAnsi="Cambria" w:cs="Arial"/>
                  <w:i/>
                  <w:iCs/>
                  <w:noProof/>
                  <w:spacing w:val="15"/>
                  <w:lang w:val="en-US" w:eastAsia="en-US"/>
                </w:rPr>
              </w:rPrChange>
            </w:rPr>
            <w:delText>3.4.4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08" w:author="manojk" w:date="2012-05-13T06:26:00Z">
                <w:rPr>
                  <w:rStyle w:val="Hyperlink"/>
                  <w:rFonts w:ascii="Cambria" w:hAnsi="Cambria" w:cs="Arial"/>
                  <w:i/>
                  <w:iCs/>
                  <w:noProof/>
                  <w:spacing w:val="15"/>
                  <w:lang w:val="en-US" w:eastAsia="en-US"/>
                </w:rPr>
              </w:rPrChange>
            </w:rPr>
            <w:delText>Customized Containers / Controls</w:delText>
          </w:r>
          <w:r w:rsidR="00F64F03" w:rsidDel="00D62179">
            <w:rPr>
              <w:noProof/>
              <w:webHidden/>
            </w:rPr>
            <w:tab/>
          </w:r>
        </w:del>
      </w:ins>
      <w:ins w:id="809" w:author="atuld" w:date="2012-04-26T19:35:00Z">
        <w:del w:id="810" w:author="manojk" w:date="2012-05-13T06:26:00Z">
          <w:r w:rsidR="00F64F03" w:rsidDel="00D62179">
            <w:rPr>
              <w:noProof/>
              <w:webHidden/>
            </w:rPr>
            <w:delText>3</w:delText>
          </w:r>
        </w:del>
      </w:ins>
    </w:p>
    <w:p w:rsidR="00F64F03" w:rsidDel="00D62179" w:rsidRDefault="00DF6216">
      <w:pPr>
        <w:pStyle w:val="TOC4"/>
        <w:numPr>
          <w:ins w:id="811" w:author="atuld" w:date="2012-04-26T19:09:00Z"/>
        </w:numPr>
        <w:tabs>
          <w:tab w:val="left" w:pos="1448"/>
          <w:tab w:val="right" w:leader="dot" w:pos="9019"/>
        </w:tabs>
        <w:rPr>
          <w:ins w:id="812" w:author="atuld" w:date="2012-04-26T19:09:00Z"/>
          <w:del w:id="813" w:author="manojk" w:date="2012-05-13T06:26:00Z"/>
          <w:rFonts w:ascii="Times New Roman" w:hAnsi="Times New Roman" w:cs="Times New Roman"/>
          <w:noProof/>
          <w:color w:val="auto"/>
          <w:shd w:val="clear" w:color="auto" w:fill="auto"/>
          <w:lang w:val="en-US" w:eastAsia="en-US"/>
        </w:rPr>
      </w:pPr>
      <w:ins w:id="814" w:author="atuld" w:date="2012-04-26T19:09:00Z">
        <w:del w:id="815" w:author="manojk" w:date="2012-05-13T06:26:00Z">
          <w:r w:rsidRPr="00DF6216">
            <w:rPr>
              <w:rStyle w:val="Hyperlink"/>
              <w:rFonts w:cs="Arial"/>
              <w:noProof/>
              <w:rPrChange w:id="816" w:author="manojk" w:date="2012-05-13T06:26:00Z">
                <w:rPr>
                  <w:rStyle w:val="Hyperlink"/>
                  <w:rFonts w:ascii="Cambria" w:hAnsi="Cambria" w:cs="Arial"/>
                  <w:i/>
                  <w:iCs/>
                  <w:noProof/>
                  <w:spacing w:val="15"/>
                  <w:lang w:val="en-US" w:eastAsia="en-US"/>
                </w:rPr>
              </w:rPrChange>
            </w:rPr>
            <w:delText>3.4.4.1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17"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818" w:author="atuld" w:date="2012-04-26T19:35:00Z">
        <w:del w:id="819" w:author="manojk" w:date="2012-05-13T06:26:00Z">
          <w:r w:rsidR="00F64F03" w:rsidDel="00D62179">
            <w:rPr>
              <w:noProof/>
              <w:webHidden/>
            </w:rPr>
            <w:delText>3</w:delText>
          </w:r>
        </w:del>
      </w:ins>
    </w:p>
    <w:p w:rsidR="00F64F03" w:rsidDel="00D62179" w:rsidRDefault="00DF6216">
      <w:pPr>
        <w:pStyle w:val="TOC4"/>
        <w:numPr>
          <w:ins w:id="820" w:author="atuld" w:date="2012-04-26T19:09:00Z"/>
        </w:numPr>
        <w:tabs>
          <w:tab w:val="left" w:pos="1448"/>
          <w:tab w:val="right" w:leader="dot" w:pos="9019"/>
        </w:tabs>
        <w:rPr>
          <w:ins w:id="821" w:author="atuld" w:date="2012-04-26T19:09:00Z"/>
          <w:del w:id="822" w:author="manojk" w:date="2012-05-13T06:26:00Z"/>
          <w:rFonts w:ascii="Times New Roman" w:hAnsi="Times New Roman" w:cs="Times New Roman"/>
          <w:noProof/>
          <w:color w:val="auto"/>
          <w:shd w:val="clear" w:color="auto" w:fill="auto"/>
          <w:lang w:val="en-US" w:eastAsia="en-US"/>
        </w:rPr>
      </w:pPr>
      <w:ins w:id="823" w:author="atuld" w:date="2012-04-26T19:09:00Z">
        <w:del w:id="824" w:author="manojk" w:date="2012-05-13T06:26:00Z">
          <w:r w:rsidRPr="00DF6216">
            <w:rPr>
              <w:rStyle w:val="Hyperlink"/>
              <w:rFonts w:cs="Arial"/>
              <w:noProof/>
              <w:rPrChange w:id="825" w:author="manojk" w:date="2012-05-13T06:26:00Z">
                <w:rPr>
                  <w:rStyle w:val="Hyperlink"/>
                  <w:rFonts w:ascii="Cambria" w:hAnsi="Cambria" w:cs="Arial"/>
                  <w:i/>
                  <w:iCs/>
                  <w:noProof/>
                  <w:spacing w:val="15"/>
                  <w:lang w:val="en-US" w:eastAsia="en-US"/>
                </w:rPr>
              </w:rPrChange>
            </w:rPr>
            <w:delText>3.4.4.2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26" w:author="manojk" w:date="2012-05-13T06:26:00Z">
                <w:rPr>
                  <w:rStyle w:val="Hyperlink"/>
                  <w:rFonts w:ascii="Cambria" w:hAnsi="Cambria" w:cs="Arial"/>
                  <w:i/>
                  <w:iCs/>
                  <w:noProof/>
                  <w:spacing w:val="15"/>
                  <w:lang w:val="en-US" w:eastAsia="en-US"/>
                </w:rPr>
              </w:rPrChange>
            </w:rPr>
            <w:delText>Object Structure</w:delText>
          </w:r>
          <w:r w:rsidR="00F64F03" w:rsidDel="00D62179">
            <w:rPr>
              <w:noProof/>
              <w:webHidden/>
            </w:rPr>
            <w:tab/>
          </w:r>
        </w:del>
      </w:ins>
      <w:ins w:id="827" w:author="atuld" w:date="2012-04-26T19:35:00Z">
        <w:del w:id="828" w:author="manojk" w:date="2012-05-13T06:26:00Z">
          <w:r w:rsidR="00F64F03" w:rsidDel="00D62179">
            <w:rPr>
              <w:noProof/>
              <w:webHidden/>
            </w:rPr>
            <w:delText>3</w:delText>
          </w:r>
        </w:del>
      </w:ins>
    </w:p>
    <w:p w:rsidR="00F64F03" w:rsidDel="00D62179" w:rsidRDefault="00DF6216">
      <w:pPr>
        <w:pStyle w:val="TOC2"/>
        <w:numPr>
          <w:ins w:id="829" w:author="atuld" w:date="2012-04-26T19:09:00Z"/>
        </w:numPr>
        <w:tabs>
          <w:tab w:val="left" w:pos="900"/>
          <w:tab w:val="right" w:leader="dot" w:pos="9019"/>
        </w:tabs>
        <w:rPr>
          <w:ins w:id="830" w:author="atuld" w:date="2012-04-26T19:09:00Z"/>
          <w:del w:id="831" w:author="manojk" w:date="2012-05-13T06:26:00Z"/>
          <w:rFonts w:ascii="Times New Roman" w:hAnsi="Times New Roman" w:cs="Times New Roman"/>
          <w:noProof/>
          <w:color w:val="auto"/>
          <w:shd w:val="clear" w:color="auto" w:fill="auto"/>
          <w:lang w:val="en-US" w:eastAsia="en-US"/>
        </w:rPr>
      </w:pPr>
      <w:ins w:id="832" w:author="atuld" w:date="2012-04-26T19:09:00Z">
        <w:del w:id="833" w:author="manojk" w:date="2012-05-13T06:26:00Z">
          <w:r w:rsidRPr="00DF6216">
            <w:rPr>
              <w:rStyle w:val="Hyperlink"/>
              <w:rFonts w:cs="Arial"/>
              <w:noProof/>
              <w:rPrChange w:id="834" w:author="manojk" w:date="2012-05-13T06:26:00Z">
                <w:rPr>
                  <w:rStyle w:val="Hyperlink"/>
                  <w:rFonts w:ascii="Cambria" w:hAnsi="Cambria" w:cs="Arial"/>
                  <w:i/>
                  <w:iCs/>
                  <w:noProof/>
                  <w:spacing w:val="15"/>
                  <w:lang w:val="en-US" w:eastAsia="en-US"/>
                </w:rPr>
              </w:rPrChange>
            </w:rPr>
            <w:delText>3.5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35" w:author="manojk" w:date="2012-05-13T06:26:00Z">
                <w:rPr>
                  <w:rStyle w:val="Hyperlink"/>
                  <w:rFonts w:ascii="Cambria" w:hAnsi="Cambria" w:cs="Arial"/>
                  <w:i/>
                  <w:iCs/>
                  <w:noProof/>
                  <w:spacing w:val="15"/>
                  <w:lang w:val="en-US" w:eastAsia="en-US"/>
                </w:rPr>
              </w:rPrChange>
            </w:rPr>
            <w:delText>Globalization Design Implementation</w:delText>
          </w:r>
          <w:r w:rsidR="00F64F03" w:rsidDel="00D62179">
            <w:rPr>
              <w:noProof/>
              <w:webHidden/>
            </w:rPr>
            <w:tab/>
          </w:r>
        </w:del>
      </w:ins>
      <w:ins w:id="836" w:author="atuld" w:date="2012-04-26T19:35:00Z">
        <w:del w:id="837" w:author="manojk" w:date="2012-05-13T06:26:00Z">
          <w:r w:rsidR="00F64F03" w:rsidDel="00D62179">
            <w:rPr>
              <w:noProof/>
              <w:webHidden/>
            </w:rPr>
            <w:delText>3</w:delText>
          </w:r>
        </w:del>
      </w:ins>
    </w:p>
    <w:p w:rsidR="00F64F03" w:rsidDel="00D62179" w:rsidRDefault="00DF6216">
      <w:pPr>
        <w:pStyle w:val="TOC3"/>
        <w:numPr>
          <w:ins w:id="838" w:author="atuld" w:date="2012-04-26T19:09:00Z"/>
        </w:numPr>
        <w:tabs>
          <w:tab w:val="left" w:pos="1260"/>
          <w:tab w:val="right" w:leader="dot" w:pos="9019"/>
        </w:tabs>
        <w:rPr>
          <w:ins w:id="839" w:author="atuld" w:date="2012-04-26T19:09:00Z"/>
          <w:del w:id="840" w:author="manojk" w:date="2012-05-13T06:26:00Z"/>
          <w:rFonts w:ascii="Times New Roman" w:hAnsi="Times New Roman" w:cs="Times New Roman"/>
          <w:noProof/>
          <w:color w:val="auto"/>
          <w:shd w:val="clear" w:color="auto" w:fill="auto"/>
          <w:lang w:val="en-US" w:eastAsia="en-US"/>
        </w:rPr>
      </w:pPr>
      <w:ins w:id="841" w:author="atuld" w:date="2012-04-26T19:09:00Z">
        <w:del w:id="842" w:author="manojk" w:date="2012-05-13T06:26:00Z">
          <w:r w:rsidRPr="00DF6216">
            <w:rPr>
              <w:rStyle w:val="Hyperlink"/>
              <w:rFonts w:cs="Arial"/>
              <w:noProof/>
              <w:rPrChange w:id="843" w:author="manojk" w:date="2012-05-13T06:26:00Z">
                <w:rPr>
                  <w:rStyle w:val="Hyperlink"/>
                  <w:rFonts w:ascii="Cambria" w:hAnsi="Cambria" w:cs="Arial"/>
                  <w:i/>
                  <w:iCs/>
                  <w:noProof/>
                  <w:spacing w:val="15"/>
                  <w:lang w:val="en-US" w:eastAsia="en-US"/>
                </w:rPr>
              </w:rPrChange>
            </w:rPr>
            <w:delText>3.5.1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44" w:author="manojk" w:date="2012-05-13T06:26:00Z">
                <w:rPr>
                  <w:rStyle w:val="Hyperlink"/>
                  <w:rFonts w:ascii="Cambria" w:hAnsi="Cambria" w:cs="Arial"/>
                  <w:i/>
                  <w:iCs/>
                  <w:noProof/>
                  <w:spacing w:val="15"/>
                  <w:lang w:val="en-US" w:eastAsia="en-US"/>
                </w:rPr>
              </w:rPrChange>
            </w:rPr>
            <w:delText>Locale</w:delText>
          </w:r>
          <w:r w:rsidR="00F64F03" w:rsidDel="00D62179">
            <w:rPr>
              <w:noProof/>
              <w:webHidden/>
            </w:rPr>
            <w:tab/>
          </w:r>
        </w:del>
      </w:ins>
      <w:ins w:id="845" w:author="atuld" w:date="2012-04-26T19:35:00Z">
        <w:del w:id="846" w:author="manojk" w:date="2012-05-13T06:26:00Z">
          <w:r w:rsidR="00F64F03" w:rsidDel="00D62179">
            <w:rPr>
              <w:noProof/>
              <w:webHidden/>
            </w:rPr>
            <w:delText>3</w:delText>
          </w:r>
        </w:del>
      </w:ins>
    </w:p>
    <w:p w:rsidR="00F64F03" w:rsidDel="00D62179" w:rsidRDefault="00DF6216">
      <w:pPr>
        <w:pStyle w:val="TOC4"/>
        <w:numPr>
          <w:ins w:id="847" w:author="atuld" w:date="2012-04-26T19:09:00Z"/>
        </w:numPr>
        <w:tabs>
          <w:tab w:val="left" w:pos="1448"/>
          <w:tab w:val="right" w:leader="dot" w:pos="9019"/>
        </w:tabs>
        <w:rPr>
          <w:ins w:id="848" w:author="atuld" w:date="2012-04-26T19:09:00Z"/>
          <w:del w:id="849" w:author="manojk" w:date="2012-05-13T06:26:00Z"/>
          <w:rFonts w:ascii="Times New Roman" w:hAnsi="Times New Roman" w:cs="Times New Roman"/>
          <w:noProof/>
          <w:color w:val="auto"/>
          <w:shd w:val="clear" w:color="auto" w:fill="auto"/>
          <w:lang w:val="en-US" w:eastAsia="en-US"/>
        </w:rPr>
      </w:pPr>
      <w:ins w:id="850" w:author="atuld" w:date="2012-04-26T19:09:00Z">
        <w:del w:id="851" w:author="manojk" w:date="2012-05-13T06:26:00Z">
          <w:r w:rsidRPr="00DF6216">
            <w:rPr>
              <w:rStyle w:val="Hyperlink"/>
              <w:rFonts w:cs="Arial"/>
              <w:noProof/>
              <w:rPrChange w:id="852" w:author="manojk" w:date="2012-05-13T06:26:00Z">
                <w:rPr>
                  <w:rStyle w:val="Hyperlink"/>
                  <w:rFonts w:ascii="Cambria" w:hAnsi="Cambria" w:cs="Arial"/>
                  <w:i/>
                  <w:iCs/>
                  <w:noProof/>
                  <w:spacing w:val="15"/>
                  <w:lang w:val="en-US" w:eastAsia="en-US"/>
                </w:rPr>
              </w:rPrChange>
            </w:rPr>
            <w:delText>3.5.1.1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53"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854" w:author="atuld" w:date="2012-04-26T19:35:00Z">
        <w:del w:id="855" w:author="manojk" w:date="2012-05-13T06:26:00Z">
          <w:r w:rsidR="00F64F03" w:rsidDel="00D62179">
            <w:rPr>
              <w:noProof/>
              <w:webHidden/>
            </w:rPr>
            <w:delText>3</w:delText>
          </w:r>
        </w:del>
      </w:ins>
    </w:p>
    <w:p w:rsidR="00F64F03" w:rsidDel="00D62179" w:rsidRDefault="00DF6216">
      <w:pPr>
        <w:pStyle w:val="TOC3"/>
        <w:numPr>
          <w:ins w:id="856" w:author="atuld" w:date="2012-04-26T19:09:00Z"/>
        </w:numPr>
        <w:tabs>
          <w:tab w:val="left" w:pos="1260"/>
          <w:tab w:val="right" w:leader="dot" w:pos="9019"/>
        </w:tabs>
        <w:rPr>
          <w:ins w:id="857" w:author="atuld" w:date="2012-04-26T19:09:00Z"/>
          <w:del w:id="858" w:author="manojk" w:date="2012-05-13T06:26:00Z"/>
          <w:rFonts w:ascii="Times New Roman" w:hAnsi="Times New Roman" w:cs="Times New Roman"/>
          <w:noProof/>
          <w:color w:val="auto"/>
          <w:shd w:val="clear" w:color="auto" w:fill="auto"/>
          <w:lang w:val="en-US" w:eastAsia="en-US"/>
        </w:rPr>
      </w:pPr>
      <w:ins w:id="859" w:author="atuld" w:date="2012-04-26T19:09:00Z">
        <w:del w:id="860" w:author="manojk" w:date="2012-05-13T06:26:00Z">
          <w:r w:rsidRPr="00DF6216">
            <w:rPr>
              <w:rStyle w:val="Hyperlink"/>
              <w:rFonts w:cs="Arial"/>
              <w:noProof/>
              <w:rPrChange w:id="861" w:author="manojk" w:date="2012-05-13T06:26:00Z">
                <w:rPr>
                  <w:rStyle w:val="Hyperlink"/>
                  <w:rFonts w:ascii="Cambria" w:hAnsi="Cambria" w:cs="Arial"/>
                  <w:i/>
                  <w:iCs/>
                  <w:noProof/>
                  <w:spacing w:val="15"/>
                  <w:lang w:val="en-US" w:eastAsia="en-US"/>
                </w:rPr>
              </w:rPrChange>
            </w:rPr>
            <w:delText>3.5.2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62" w:author="manojk" w:date="2012-05-13T06:26:00Z">
                <w:rPr>
                  <w:rStyle w:val="Hyperlink"/>
                  <w:rFonts w:ascii="Cambria" w:hAnsi="Cambria" w:cs="Arial"/>
                  <w:i/>
                  <w:iCs/>
                  <w:noProof/>
                  <w:spacing w:val="15"/>
                  <w:lang w:val="en-US" w:eastAsia="en-US"/>
                </w:rPr>
              </w:rPrChange>
            </w:rPr>
            <w:delText>Multi-lingual Content</w:delText>
          </w:r>
          <w:r w:rsidR="00F64F03" w:rsidDel="00D62179">
            <w:rPr>
              <w:noProof/>
              <w:webHidden/>
            </w:rPr>
            <w:tab/>
          </w:r>
        </w:del>
      </w:ins>
      <w:ins w:id="863" w:author="atuld" w:date="2012-04-26T19:35:00Z">
        <w:del w:id="864" w:author="manojk" w:date="2012-05-13T06:26:00Z">
          <w:r w:rsidR="00F64F03" w:rsidDel="00D62179">
            <w:rPr>
              <w:noProof/>
              <w:webHidden/>
            </w:rPr>
            <w:delText>3</w:delText>
          </w:r>
        </w:del>
      </w:ins>
    </w:p>
    <w:p w:rsidR="00F64F03" w:rsidDel="00D62179" w:rsidRDefault="00DF6216">
      <w:pPr>
        <w:pStyle w:val="TOC4"/>
        <w:numPr>
          <w:ins w:id="865" w:author="atuld" w:date="2012-04-26T19:09:00Z"/>
        </w:numPr>
        <w:tabs>
          <w:tab w:val="left" w:pos="1448"/>
          <w:tab w:val="right" w:leader="dot" w:pos="9019"/>
        </w:tabs>
        <w:rPr>
          <w:ins w:id="866" w:author="atuld" w:date="2012-04-26T19:09:00Z"/>
          <w:del w:id="867" w:author="manojk" w:date="2012-05-13T06:26:00Z"/>
          <w:rFonts w:ascii="Times New Roman" w:hAnsi="Times New Roman" w:cs="Times New Roman"/>
          <w:noProof/>
          <w:color w:val="auto"/>
          <w:shd w:val="clear" w:color="auto" w:fill="auto"/>
          <w:lang w:val="en-US" w:eastAsia="en-US"/>
        </w:rPr>
      </w:pPr>
      <w:ins w:id="868" w:author="atuld" w:date="2012-04-26T19:09:00Z">
        <w:del w:id="869" w:author="manojk" w:date="2012-05-13T06:26:00Z">
          <w:r w:rsidRPr="00DF6216">
            <w:rPr>
              <w:rStyle w:val="Hyperlink"/>
              <w:rFonts w:cs="Arial"/>
              <w:noProof/>
              <w:rPrChange w:id="870" w:author="manojk" w:date="2012-05-13T06:26:00Z">
                <w:rPr>
                  <w:rStyle w:val="Hyperlink"/>
                  <w:rFonts w:ascii="Cambria" w:hAnsi="Cambria" w:cs="Arial"/>
                  <w:i/>
                  <w:iCs/>
                  <w:noProof/>
                  <w:spacing w:val="15"/>
                  <w:lang w:val="en-US" w:eastAsia="en-US"/>
                </w:rPr>
              </w:rPrChange>
            </w:rPr>
            <w:delText>3.5.2.1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71"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872" w:author="atuld" w:date="2012-04-26T19:35:00Z">
        <w:del w:id="873" w:author="manojk" w:date="2012-05-13T06:26:00Z">
          <w:r w:rsidR="00F64F03" w:rsidDel="00D62179">
            <w:rPr>
              <w:noProof/>
              <w:webHidden/>
            </w:rPr>
            <w:delText>3</w:delText>
          </w:r>
        </w:del>
      </w:ins>
    </w:p>
    <w:p w:rsidR="00F64F03" w:rsidDel="00D62179" w:rsidRDefault="00DF6216">
      <w:pPr>
        <w:pStyle w:val="TOC4"/>
        <w:numPr>
          <w:ins w:id="874" w:author="atuld" w:date="2012-04-26T19:09:00Z"/>
        </w:numPr>
        <w:tabs>
          <w:tab w:val="left" w:pos="1448"/>
          <w:tab w:val="right" w:leader="dot" w:pos="9019"/>
        </w:tabs>
        <w:rPr>
          <w:ins w:id="875" w:author="atuld" w:date="2012-04-26T19:09:00Z"/>
          <w:del w:id="876" w:author="manojk" w:date="2012-05-13T06:26:00Z"/>
          <w:rFonts w:ascii="Times New Roman" w:hAnsi="Times New Roman" w:cs="Times New Roman"/>
          <w:noProof/>
          <w:color w:val="auto"/>
          <w:shd w:val="clear" w:color="auto" w:fill="auto"/>
          <w:lang w:val="en-US" w:eastAsia="en-US"/>
        </w:rPr>
      </w:pPr>
      <w:ins w:id="877" w:author="atuld" w:date="2012-04-26T19:09:00Z">
        <w:del w:id="878" w:author="manojk" w:date="2012-05-13T06:26:00Z">
          <w:r w:rsidRPr="00DF6216">
            <w:rPr>
              <w:rStyle w:val="Hyperlink"/>
              <w:rFonts w:cs="Arial"/>
              <w:noProof/>
              <w:rPrChange w:id="879" w:author="manojk" w:date="2012-05-13T06:26:00Z">
                <w:rPr>
                  <w:rStyle w:val="Hyperlink"/>
                  <w:rFonts w:ascii="Cambria" w:hAnsi="Cambria" w:cs="Arial"/>
                  <w:i/>
                  <w:iCs/>
                  <w:noProof/>
                  <w:spacing w:val="15"/>
                  <w:lang w:val="en-US" w:eastAsia="en-US"/>
                </w:rPr>
              </w:rPrChange>
            </w:rPr>
            <w:delText>3.5.2.2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80" w:author="manojk" w:date="2012-05-13T06:26:00Z">
                <w:rPr>
                  <w:rStyle w:val="Hyperlink"/>
                  <w:rFonts w:ascii="Cambria" w:hAnsi="Cambria" w:cs="Arial"/>
                  <w:i/>
                  <w:iCs/>
                  <w:noProof/>
                  <w:spacing w:val="15"/>
                  <w:lang w:val="en-US" w:eastAsia="en-US"/>
                </w:rPr>
              </w:rPrChange>
            </w:rPr>
            <w:delText>Object Structure</w:delText>
          </w:r>
          <w:r w:rsidR="00F64F03" w:rsidDel="00D62179">
            <w:rPr>
              <w:noProof/>
              <w:webHidden/>
            </w:rPr>
            <w:tab/>
          </w:r>
        </w:del>
      </w:ins>
      <w:ins w:id="881" w:author="atuld" w:date="2012-04-26T19:35:00Z">
        <w:del w:id="882" w:author="manojk" w:date="2012-05-13T06:26:00Z">
          <w:r w:rsidR="00F64F03" w:rsidDel="00D62179">
            <w:rPr>
              <w:noProof/>
              <w:webHidden/>
            </w:rPr>
            <w:delText>3</w:delText>
          </w:r>
        </w:del>
      </w:ins>
    </w:p>
    <w:p w:rsidR="00F64F03" w:rsidDel="00D62179" w:rsidRDefault="00DF6216">
      <w:pPr>
        <w:pStyle w:val="TOC3"/>
        <w:numPr>
          <w:ins w:id="883" w:author="atuld" w:date="2012-04-26T19:09:00Z"/>
        </w:numPr>
        <w:tabs>
          <w:tab w:val="left" w:pos="1260"/>
          <w:tab w:val="right" w:leader="dot" w:pos="9019"/>
        </w:tabs>
        <w:rPr>
          <w:ins w:id="884" w:author="atuld" w:date="2012-04-26T19:09:00Z"/>
          <w:del w:id="885" w:author="manojk" w:date="2012-05-13T06:26:00Z"/>
          <w:rFonts w:ascii="Times New Roman" w:hAnsi="Times New Roman" w:cs="Times New Roman"/>
          <w:noProof/>
          <w:color w:val="auto"/>
          <w:shd w:val="clear" w:color="auto" w:fill="auto"/>
          <w:lang w:val="en-US" w:eastAsia="en-US"/>
        </w:rPr>
      </w:pPr>
      <w:ins w:id="886" w:author="atuld" w:date="2012-04-26T19:09:00Z">
        <w:del w:id="887" w:author="manojk" w:date="2012-05-13T06:26:00Z">
          <w:r w:rsidRPr="00DF6216">
            <w:rPr>
              <w:rStyle w:val="Hyperlink"/>
              <w:rFonts w:cs="Arial"/>
              <w:noProof/>
              <w:rPrChange w:id="888" w:author="manojk" w:date="2012-05-13T06:26:00Z">
                <w:rPr>
                  <w:rStyle w:val="Hyperlink"/>
                  <w:rFonts w:ascii="Cambria" w:hAnsi="Cambria" w:cs="Arial"/>
                  <w:i/>
                  <w:iCs/>
                  <w:noProof/>
                  <w:spacing w:val="15"/>
                  <w:lang w:val="en-US" w:eastAsia="en-US"/>
                </w:rPr>
              </w:rPrChange>
            </w:rPr>
            <w:delText>3.5.3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89" w:author="manojk" w:date="2012-05-13T06:26:00Z">
                <w:rPr>
                  <w:rStyle w:val="Hyperlink"/>
                  <w:rFonts w:ascii="Cambria" w:hAnsi="Cambria" w:cs="Arial"/>
                  <w:i/>
                  <w:iCs/>
                  <w:noProof/>
                  <w:spacing w:val="15"/>
                  <w:lang w:val="en-US" w:eastAsia="en-US"/>
                </w:rPr>
              </w:rPrChange>
            </w:rPr>
            <w:delText>Date Formats</w:delText>
          </w:r>
          <w:r w:rsidR="00F64F03" w:rsidDel="00D62179">
            <w:rPr>
              <w:noProof/>
              <w:webHidden/>
            </w:rPr>
            <w:tab/>
          </w:r>
        </w:del>
      </w:ins>
      <w:ins w:id="890" w:author="atuld" w:date="2012-04-26T19:35:00Z">
        <w:del w:id="891" w:author="manojk" w:date="2012-05-13T06:26:00Z">
          <w:r w:rsidR="00F64F03" w:rsidDel="00D62179">
            <w:rPr>
              <w:noProof/>
              <w:webHidden/>
            </w:rPr>
            <w:delText>3</w:delText>
          </w:r>
        </w:del>
      </w:ins>
    </w:p>
    <w:p w:rsidR="00F64F03" w:rsidDel="00D62179" w:rsidRDefault="00DF6216">
      <w:pPr>
        <w:pStyle w:val="TOC3"/>
        <w:numPr>
          <w:ins w:id="892" w:author="atuld" w:date="2012-04-26T19:09:00Z"/>
        </w:numPr>
        <w:tabs>
          <w:tab w:val="left" w:pos="1260"/>
          <w:tab w:val="right" w:leader="dot" w:pos="9019"/>
        </w:tabs>
        <w:rPr>
          <w:ins w:id="893" w:author="atuld" w:date="2012-04-26T19:09:00Z"/>
          <w:del w:id="894" w:author="manojk" w:date="2012-05-13T06:26:00Z"/>
          <w:rFonts w:ascii="Times New Roman" w:hAnsi="Times New Roman" w:cs="Times New Roman"/>
          <w:noProof/>
          <w:color w:val="auto"/>
          <w:shd w:val="clear" w:color="auto" w:fill="auto"/>
          <w:lang w:val="en-US" w:eastAsia="en-US"/>
        </w:rPr>
      </w:pPr>
      <w:ins w:id="895" w:author="atuld" w:date="2012-04-26T19:09:00Z">
        <w:del w:id="896" w:author="manojk" w:date="2012-05-13T06:26:00Z">
          <w:r w:rsidRPr="00DF6216">
            <w:rPr>
              <w:rStyle w:val="Hyperlink"/>
              <w:rFonts w:cs="Arial"/>
              <w:noProof/>
              <w:rPrChange w:id="897" w:author="manojk" w:date="2012-05-13T06:26:00Z">
                <w:rPr>
                  <w:rStyle w:val="Hyperlink"/>
                  <w:rFonts w:ascii="Cambria" w:hAnsi="Cambria" w:cs="Arial"/>
                  <w:i/>
                  <w:iCs/>
                  <w:noProof/>
                  <w:spacing w:val="15"/>
                  <w:lang w:val="en-US" w:eastAsia="en-US"/>
                </w:rPr>
              </w:rPrChange>
            </w:rPr>
            <w:delText>3.5.4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898" w:author="manojk" w:date="2012-05-13T06:26:00Z">
                <w:rPr>
                  <w:rStyle w:val="Hyperlink"/>
                  <w:rFonts w:ascii="Cambria" w:hAnsi="Cambria" w:cs="Arial"/>
                  <w:i/>
                  <w:iCs/>
                  <w:noProof/>
                  <w:spacing w:val="15"/>
                  <w:lang w:val="en-US" w:eastAsia="en-US"/>
                </w:rPr>
              </w:rPrChange>
            </w:rPr>
            <w:delText>Currency Formats</w:delText>
          </w:r>
          <w:r w:rsidR="00F64F03" w:rsidDel="00D62179">
            <w:rPr>
              <w:noProof/>
              <w:webHidden/>
            </w:rPr>
            <w:tab/>
          </w:r>
        </w:del>
      </w:ins>
      <w:ins w:id="899" w:author="atuld" w:date="2012-04-26T19:35:00Z">
        <w:del w:id="900" w:author="manojk" w:date="2012-05-13T06:26:00Z">
          <w:r w:rsidR="00F64F03" w:rsidDel="00D62179">
            <w:rPr>
              <w:noProof/>
              <w:webHidden/>
            </w:rPr>
            <w:delText>3</w:delText>
          </w:r>
        </w:del>
      </w:ins>
    </w:p>
    <w:p w:rsidR="00F64F03" w:rsidDel="00D62179" w:rsidRDefault="00DF6216">
      <w:pPr>
        <w:pStyle w:val="TOC2"/>
        <w:numPr>
          <w:ins w:id="901" w:author="atuld" w:date="2012-04-26T19:09:00Z"/>
        </w:numPr>
        <w:tabs>
          <w:tab w:val="left" w:pos="900"/>
          <w:tab w:val="right" w:leader="dot" w:pos="9019"/>
        </w:tabs>
        <w:rPr>
          <w:ins w:id="902" w:author="atuld" w:date="2012-04-26T19:09:00Z"/>
          <w:del w:id="903" w:author="manojk" w:date="2012-05-13T06:26:00Z"/>
          <w:rFonts w:ascii="Times New Roman" w:hAnsi="Times New Roman" w:cs="Times New Roman"/>
          <w:noProof/>
          <w:color w:val="auto"/>
          <w:shd w:val="clear" w:color="auto" w:fill="auto"/>
          <w:lang w:val="en-US" w:eastAsia="en-US"/>
        </w:rPr>
      </w:pPr>
      <w:ins w:id="904" w:author="atuld" w:date="2012-04-26T19:09:00Z">
        <w:del w:id="905" w:author="manojk" w:date="2012-05-13T06:26:00Z">
          <w:r w:rsidRPr="00DF6216">
            <w:rPr>
              <w:rStyle w:val="Hyperlink"/>
              <w:rFonts w:cs="Arial"/>
              <w:noProof/>
              <w:rPrChange w:id="906" w:author="manojk" w:date="2012-05-13T06:26:00Z">
                <w:rPr>
                  <w:rStyle w:val="Hyperlink"/>
                  <w:rFonts w:ascii="Cambria" w:hAnsi="Cambria" w:cs="Arial"/>
                  <w:i/>
                  <w:iCs/>
                  <w:noProof/>
                  <w:spacing w:val="15"/>
                  <w:lang w:val="en-US" w:eastAsia="en-US"/>
                </w:rPr>
              </w:rPrChange>
            </w:rPr>
            <w:delText>3.6</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07" w:author="manojk" w:date="2012-05-13T06:26:00Z">
                <w:rPr>
                  <w:rStyle w:val="Hyperlink"/>
                  <w:rFonts w:ascii="Cambria" w:hAnsi="Cambria" w:cs="Arial"/>
                  <w:i/>
                  <w:iCs/>
                  <w:noProof/>
                  <w:spacing w:val="15"/>
                  <w:lang w:val="en-US" w:eastAsia="en-US"/>
                </w:rPr>
              </w:rPrChange>
            </w:rPr>
            <w:delText>User Interface Components</w:delText>
          </w:r>
          <w:r w:rsidR="00F64F03" w:rsidDel="00D62179">
            <w:rPr>
              <w:noProof/>
              <w:webHidden/>
            </w:rPr>
            <w:tab/>
          </w:r>
        </w:del>
      </w:ins>
      <w:ins w:id="908" w:author="atuld" w:date="2012-04-26T19:35:00Z">
        <w:del w:id="909" w:author="manojk" w:date="2012-05-13T06:26:00Z">
          <w:r w:rsidR="00F64F03" w:rsidDel="00D62179">
            <w:rPr>
              <w:noProof/>
              <w:webHidden/>
            </w:rPr>
            <w:delText>3</w:delText>
          </w:r>
        </w:del>
      </w:ins>
    </w:p>
    <w:p w:rsidR="00F64F03" w:rsidDel="00D62179" w:rsidRDefault="00DF6216">
      <w:pPr>
        <w:pStyle w:val="TOC3"/>
        <w:numPr>
          <w:ins w:id="910" w:author="atuld" w:date="2012-04-26T19:09:00Z"/>
        </w:numPr>
        <w:tabs>
          <w:tab w:val="left" w:pos="1260"/>
          <w:tab w:val="right" w:leader="dot" w:pos="9019"/>
        </w:tabs>
        <w:rPr>
          <w:ins w:id="911" w:author="atuld" w:date="2012-04-26T19:09:00Z"/>
          <w:del w:id="912" w:author="manojk" w:date="2012-05-13T06:26:00Z"/>
          <w:rFonts w:ascii="Times New Roman" w:hAnsi="Times New Roman" w:cs="Times New Roman"/>
          <w:noProof/>
          <w:color w:val="auto"/>
          <w:shd w:val="clear" w:color="auto" w:fill="auto"/>
          <w:lang w:val="en-US" w:eastAsia="en-US"/>
        </w:rPr>
      </w:pPr>
      <w:ins w:id="913" w:author="atuld" w:date="2012-04-26T19:09:00Z">
        <w:del w:id="914" w:author="manojk" w:date="2012-05-13T06:26:00Z">
          <w:r w:rsidRPr="00DF6216">
            <w:rPr>
              <w:rStyle w:val="Hyperlink"/>
              <w:rFonts w:cs="Arial"/>
              <w:noProof/>
              <w:rPrChange w:id="915" w:author="manojk" w:date="2012-05-13T06:26:00Z">
                <w:rPr>
                  <w:rStyle w:val="Hyperlink"/>
                  <w:rFonts w:ascii="Cambria" w:hAnsi="Cambria" w:cs="Arial"/>
                  <w:i/>
                  <w:iCs/>
                  <w:noProof/>
                  <w:spacing w:val="15"/>
                  <w:lang w:val="en-US" w:eastAsia="en-US"/>
                </w:rPr>
              </w:rPrChange>
            </w:rPr>
            <w:delText>3.6.1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16" w:author="manojk" w:date="2012-05-13T06:26:00Z">
                <w:rPr>
                  <w:rStyle w:val="Hyperlink"/>
                  <w:rFonts w:ascii="Cambria" w:hAnsi="Cambria" w:cs="Arial"/>
                  <w:i/>
                  <w:iCs/>
                  <w:noProof/>
                  <w:spacing w:val="15"/>
                  <w:lang w:val="en-US" w:eastAsia="en-US"/>
                </w:rPr>
              </w:rPrChange>
            </w:rPr>
            <w:delText>Form / Containers Implementation</w:delText>
          </w:r>
          <w:r w:rsidR="00F64F03" w:rsidDel="00D62179">
            <w:rPr>
              <w:noProof/>
              <w:webHidden/>
            </w:rPr>
            <w:tab/>
          </w:r>
        </w:del>
      </w:ins>
      <w:ins w:id="917" w:author="atuld" w:date="2012-04-26T19:35:00Z">
        <w:del w:id="918" w:author="manojk" w:date="2012-05-13T06:26:00Z">
          <w:r w:rsidR="00F64F03" w:rsidDel="00D62179">
            <w:rPr>
              <w:noProof/>
              <w:webHidden/>
            </w:rPr>
            <w:delText>3</w:delText>
          </w:r>
        </w:del>
      </w:ins>
    </w:p>
    <w:p w:rsidR="00F64F03" w:rsidDel="00D62179" w:rsidRDefault="00DF6216">
      <w:pPr>
        <w:pStyle w:val="TOC4"/>
        <w:numPr>
          <w:ins w:id="919" w:author="atuld" w:date="2012-04-26T19:09:00Z"/>
        </w:numPr>
        <w:tabs>
          <w:tab w:val="left" w:pos="1448"/>
          <w:tab w:val="right" w:leader="dot" w:pos="9019"/>
        </w:tabs>
        <w:rPr>
          <w:ins w:id="920" w:author="atuld" w:date="2012-04-26T19:09:00Z"/>
          <w:del w:id="921" w:author="manojk" w:date="2012-05-13T06:26:00Z"/>
          <w:rFonts w:ascii="Times New Roman" w:hAnsi="Times New Roman" w:cs="Times New Roman"/>
          <w:noProof/>
          <w:color w:val="auto"/>
          <w:shd w:val="clear" w:color="auto" w:fill="auto"/>
          <w:lang w:val="en-US" w:eastAsia="en-US"/>
        </w:rPr>
      </w:pPr>
      <w:ins w:id="922" w:author="atuld" w:date="2012-04-26T19:09:00Z">
        <w:del w:id="923" w:author="manojk" w:date="2012-05-13T06:26:00Z">
          <w:r w:rsidRPr="00DF6216">
            <w:rPr>
              <w:rStyle w:val="Hyperlink"/>
              <w:rFonts w:cs="Arial"/>
              <w:noProof/>
              <w:rPrChange w:id="924" w:author="manojk" w:date="2012-05-13T06:26:00Z">
                <w:rPr>
                  <w:rStyle w:val="Hyperlink"/>
                  <w:rFonts w:ascii="Cambria" w:hAnsi="Cambria" w:cs="Arial"/>
                  <w:i/>
                  <w:iCs/>
                  <w:noProof/>
                  <w:spacing w:val="15"/>
                  <w:lang w:val="en-US" w:eastAsia="en-US"/>
                </w:rPr>
              </w:rPrChange>
            </w:rPr>
            <w:delText>3.6.1.1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25"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926" w:author="atuld" w:date="2012-04-26T19:35:00Z">
        <w:del w:id="927" w:author="manojk" w:date="2012-05-13T06:26:00Z">
          <w:r w:rsidR="00F64F03" w:rsidDel="00D62179">
            <w:rPr>
              <w:noProof/>
              <w:webHidden/>
            </w:rPr>
            <w:delText>3</w:delText>
          </w:r>
        </w:del>
      </w:ins>
    </w:p>
    <w:p w:rsidR="00F64F03" w:rsidDel="00D62179" w:rsidRDefault="00DF6216">
      <w:pPr>
        <w:pStyle w:val="TOC4"/>
        <w:numPr>
          <w:ins w:id="928" w:author="atuld" w:date="2012-04-26T19:09:00Z"/>
        </w:numPr>
        <w:tabs>
          <w:tab w:val="left" w:pos="1448"/>
          <w:tab w:val="right" w:leader="dot" w:pos="9019"/>
        </w:tabs>
        <w:rPr>
          <w:ins w:id="929" w:author="atuld" w:date="2012-04-26T19:09:00Z"/>
          <w:del w:id="930" w:author="manojk" w:date="2012-05-13T06:26:00Z"/>
          <w:rFonts w:ascii="Times New Roman" w:hAnsi="Times New Roman" w:cs="Times New Roman"/>
          <w:noProof/>
          <w:color w:val="auto"/>
          <w:shd w:val="clear" w:color="auto" w:fill="auto"/>
          <w:lang w:val="en-US" w:eastAsia="en-US"/>
        </w:rPr>
      </w:pPr>
      <w:ins w:id="931" w:author="atuld" w:date="2012-04-26T19:09:00Z">
        <w:del w:id="932" w:author="manojk" w:date="2012-05-13T06:26:00Z">
          <w:r w:rsidRPr="00DF6216">
            <w:rPr>
              <w:rStyle w:val="Hyperlink"/>
              <w:rFonts w:cs="Arial"/>
              <w:noProof/>
              <w:rPrChange w:id="933" w:author="manojk" w:date="2012-05-13T06:26:00Z">
                <w:rPr>
                  <w:rStyle w:val="Hyperlink"/>
                  <w:rFonts w:ascii="Cambria" w:hAnsi="Cambria" w:cs="Arial"/>
                  <w:i/>
                  <w:iCs/>
                  <w:noProof/>
                  <w:spacing w:val="15"/>
                  <w:lang w:val="en-US" w:eastAsia="en-US"/>
                </w:rPr>
              </w:rPrChange>
            </w:rPr>
            <w:delText>3.6.1.2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34" w:author="manojk" w:date="2012-05-13T06:26:00Z">
                <w:rPr>
                  <w:rStyle w:val="Hyperlink"/>
                  <w:rFonts w:ascii="Cambria" w:hAnsi="Cambria" w:cs="Arial"/>
                  <w:i/>
                  <w:iCs/>
                  <w:noProof/>
                  <w:spacing w:val="15"/>
                  <w:lang w:val="en-US" w:eastAsia="en-US"/>
                </w:rPr>
              </w:rPrChange>
            </w:rPr>
            <w:delText>Class Diagram</w:delText>
          </w:r>
          <w:r w:rsidR="00F64F03" w:rsidDel="00D62179">
            <w:rPr>
              <w:noProof/>
              <w:webHidden/>
            </w:rPr>
            <w:tab/>
          </w:r>
        </w:del>
      </w:ins>
      <w:ins w:id="935" w:author="atuld" w:date="2012-04-26T19:35:00Z">
        <w:del w:id="936" w:author="manojk" w:date="2012-05-13T06:26:00Z">
          <w:r w:rsidR="00F64F03" w:rsidDel="00D62179">
            <w:rPr>
              <w:noProof/>
              <w:webHidden/>
            </w:rPr>
            <w:delText>3</w:delText>
          </w:r>
        </w:del>
      </w:ins>
    </w:p>
    <w:p w:rsidR="00F64F03" w:rsidDel="00D62179" w:rsidRDefault="00DF6216">
      <w:pPr>
        <w:pStyle w:val="TOC4"/>
        <w:numPr>
          <w:ins w:id="937" w:author="atuld" w:date="2012-04-26T19:09:00Z"/>
        </w:numPr>
        <w:tabs>
          <w:tab w:val="left" w:pos="1448"/>
          <w:tab w:val="right" w:leader="dot" w:pos="9019"/>
        </w:tabs>
        <w:rPr>
          <w:ins w:id="938" w:author="atuld" w:date="2012-04-26T19:09:00Z"/>
          <w:del w:id="939" w:author="manojk" w:date="2012-05-13T06:26:00Z"/>
          <w:rFonts w:ascii="Times New Roman" w:hAnsi="Times New Roman" w:cs="Times New Roman"/>
          <w:noProof/>
          <w:color w:val="auto"/>
          <w:shd w:val="clear" w:color="auto" w:fill="auto"/>
          <w:lang w:val="en-US" w:eastAsia="en-US"/>
        </w:rPr>
      </w:pPr>
      <w:ins w:id="940" w:author="atuld" w:date="2012-04-26T19:09:00Z">
        <w:del w:id="941" w:author="manojk" w:date="2012-05-13T06:26:00Z">
          <w:r w:rsidRPr="00DF6216">
            <w:rPr>
              <w:rStyle w:val="Hyperlink"/>
              <w:rFonts w:cs="Arial"/>
              <w:noProof/>
              <w:rPrChange w:id="942" w:author="manojk" w:date="2012-05-13T06:26:00Z">
                <w:rPr>
                  <w:rStyle w:val="Hyperlink"/>
                  <w:rFonts w:ascii="Cambria" w:hAnsi="Cambria" w:cs="Arial"/>
                  <w:i/>
                  <w:iCs/>
                  <w:noProof/>
                  <w:spacing w:val="15"/>
                  <w:lang w:val="en-US" w:eastAsia="en-US"/>
                </w:rPr>
              </w:rPrChange>
            </w:rPr>
            <w:delText>3.6.1.3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43" w:author="manojk" w:date="2012-05-13T06:26:00Z">
                <w:rPr>
                  <w:rStyle w:val="Hyperlink"/>
                  <w:rFonts w:ascii="Cambria" w:hAnsi="Cambria" w:cs="Arial"/>
                  <w:i/>
                  <w:iCs/>
                  <w:noProof/>
                  <w:spacing w:val="15"/>
                  <w:lang w:val="en-US" w:eastAsia="en-US"/>
                </w:rPr>
              </w:rPrChange>
            </w:rPr>
            <w:delText>Sequence Diagram</w:delText>
          </w:r>
          <w:r w:rsidR="00F64F03" w:rsidDel="00D62179">
            <w:rPr>
              <w:noProof/>
              <w:webHidden/>
            </w:rPr>
            <w:tab/>
          </w:r>
        </w:del>
      </w:ins>
      <w:ins w:id="944" w:author="atuld" w:date="2012-04-26T19:35:00Z">
        <w:del w:id="945" w:author="manojk" w:date="2012-05-13T06:26:00Z">
          <w:r w:rsidR="00F64F03" w:rsidDel="00D62179">
            <w:rPr>
              <w:noProof/>
              <w:webHidden/>
            </w:rPr>
            <w:delText>3</w:delText>
          </w:r>
        </w:del>
      </w:ins>
    </w:p>
    <w:p w:rsidR="00F64F03" w:rsidDel="00D62179" w:rsidRDefault="00DF6216">
      <w:pPr>
        <w:pStyle w:val="TOC3"/>
        <w:numPr>
          <w:ins w:id="946" w:author="atuld" w:date="2012-04-26T19:09:00Z"/>
        </w:numPr>
        <w:tabs>
          <w:tab w:val="left" w:pos="1260"/>
          <w:tab w:val="right" w:leader="dot" w:pos="9019"/>
        </w:tabs>
        <w:rPr>
          <w:ins w:id="947" w:author="atuld" w:date="2012-04-26T19:09:00Z"/>
          <w:del w:id="948" w:author="manojk" w:date="2012-05-13T06:26:00Z"/>
          <w:rFonts w:ascii="Times New Roman" w:hAnsi="Times New Roman" w:cs="Times New Roman"/>
          <w:noProof/>
          <w:color w:val="auto"/>
          <w:shd w:val="clear" w:color="auto" w:fill="auto"/>
          <w:lang w:val="en-US" w:eastAsia="en-US"/>
        </w:rPr>
      </w:pPr>
      <w:ins w:id="949" w:author="atuld" w:date="2012-04-26T19:09:00Z">
        <w:del w:id="950" w:author="manojk" w:date="2012-05-13T06:26:00Z">
          <w:r w:rsidRPr="00DF6216">
            <w:rPr>
              <w:rStyle w:val="Hyperlink"/>
              <w:rFonts w:cs="Arial"/>
              <w:noProof/>
              <w:rPrChange w:id="951" w:author="manojk" w:date="2012-05-13T06:26:00Z">
                <w:rPr>
                  <w:rStyle w:val="Hyperlink"/>
                  <w:rFonts w:ascii="Cambria" w:hAnsi="Cambria" w:cs="Arial"/>
                  <w:i/>
                  <w:iCs/>
                  <w:noProof/>
                  <w:spacing w:val="15"/>
                  <w:lang w:val="en-US" w:eastAsia="en-US"/>
                </w:rPr>
              </w:rPrChange>
            </w:rPr>
            <w:delText>3.6.2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52" w:author="manojk" w:date="2012-05-13T06:26:00Z">
                <w:rPr>
                  <w:rStyle w:val="Hyperlink"/>
                  <w:rFonts w:ascii="Cambria" w:hAnsi="Cambria" w:cs="Arial"/>
                  <w:i/>
                  <w:iCs/>
                  <w:noProof/>
                  <w:spacing w:val="15"/>
                  <w:lang w:val="en-US" w:eastAsia="en-US"/>
                </w:rPr>
              </w:rPrChange>
            </w:rPr>
            <w:delText>From Controls Implementation</w:delText>
          </w:r>
          <w:r w:rsidR="00F64F03" w:rsidDel="00D62179">
            <w:rPr>
              <w:noProof/>
              <w:webHidden/>
            </w:rPr>
            <w:tab/>
          </w:r>
        </w:del>
      </w:ins>
      <w:ins w:id="953" w:author="atuld" w:date="2012-04-26T19:35:00Z">
        <w:del w:id="954" w:author="manojk" w:date="2012-05-13T06:26:00Z">
          <w:r w:rsidR="00F64F03" w:rsidDel="00D62179">
            <w:rPr>
              <w:noProof/>
              <w:webHidden/>
            </w:rPr>
            <w:delText>3</w:delText>
          </w:r>
        </w:del>
      </w:ins>
    </w:p>
    <w:p w:rsidR="00F64F03" w:rsidDel="00D62179" w:rsidRDefault="00DF6216">
      <w:pPr>
        <w:pStyle w:val="TOC4"/>
        <w:numPr>
          <w:ins w:id="955" w:author="atuld" w:date="2012-04-26T19:09:00Z"/>
        </w:numPr>
        <w:tabs>
          <w:tab w:val="left" w:pos="1448"/>
          <w:tab w:val="right" w:leader="dot" w:pos="9019"/>
        </w:tabs>
        <w:rPr>
          <w:ins w:id="956" w:author="atuld" w:date="2012-04-26T19:09:00Z"/>
          <w:del w:id="957" w:author="manojk" w:date="2012-05-13T06:26:00Z"/>
          <w:rFonts w:ascii="Times New Roman" w:hAnsi="Times New Roman" w:cs="Times New Roman"/>
          <w:noProof/>
          <w:color w:val="auto"/>
          <w:shd w:val="clear" w:color="auto" w:fill="auto"/>
          <w:lang w:val="en-US" w:eastAsia="en-US"/>
        </w:rPr>
      </w:pPr>
      <w:ins w:id="958" w:author="atuld" w:date="2012-04-26T19:09:00Z">
        <w:del w:id="959" w:author="manojk" w:date="2012-05-13T06:26:00Z">
          <w:r w:rsidRPr="00DF6216">
            <w:rPr>
              <w:rStyle w:val="Hyperlink"/>
              <w:rFonts w:cs="Arial"/>
              <w:noProof/>
              <w:rPrChange w:id="960" w:author="manojk" w:date="2012-05-13T06:26:00Z">
                <w:rPr>
                  <w:rStyle w:val="Hyperlink"/>
                  <w:rFonts w:ascii="Cambria" w:hAnsi="Cambria" w:cs="Arial"/>
                  <w:i/>
                  <w:iCs/>
                  <w:noProof/>
                  <w:spacing w:val="15"/>
                  <w:lang w:val="en-US" w:eastAsia="en-US"/>
                </w:rPr>
              </w:rPrChange>
            </w:rPr>
            <w:delText>3.6.2.1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61"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962" w:author="atuld" w:date="2012-04-26T19:35:00Z">
        <w:del w:id="963" w:author="manojk" w:date="2012-05-13T06:26:00Z">
          <w:r w:rsidR="00F64F03" w:rsidDel="00D62179">
            <w:rPr>
              <w:noProof/>
              <w:webHidden/>
            </w:rPr>
            <w:delText>3</w:delText>
          </w:r>
        </w:del>
      </w:ins>
    </w:p>
    <w:p w:rsidR="00F64F03" w:rsidDel="00D62179" w:rsidRDefault="00DF6216">
      <w:pPr>
        <w:pStyle w:val="TOC4"/>
        <w:numPr>
          <w:ins w:id="964" w:author="atuld" w:date="2012-04-26T19:09:00Z"/>
        </w:numPr>
        <w:tabs>
          <w:tab w:val="left" w:pos="1448"/>
          <w:tab w:val="right" w:leader="dot" w:pos="9019"/>
        </w:tabs>
        <w:rPr>
          <w:ins w:id="965" w:author="atuld" w:date="2012-04-26T19:09:00Z"/>
          <w:del w:id="966" w:author="manojk" w:date="2012-05-13T06:26:00Z"/>
          <w:rFonts w:ascii="Times New Roman" w:hAnsi="Times New Roman" w:cs="Times New Roman"/>
          <w:noProof/>
          <w:color w:val="auto"/>
          <w:shd w:val="clear" w:color="auto" w:fill="auto"/>
          <w:lang w:val="en-US" w:eastAsia="en-US"/>
        </w:rPr>
      </w:pPr>
      <w:ins w:id="967" w:author="atuld" w:date="2012-04-26T19:09:00Z">
        <w:del w:id="968" w:author="manojk" w:date="2012-05-13T06:26:00Z">
          <w:r w:rsidRPr="00DF6216">
            <w:rPr>
              <w:rStyle w:val="Hyperlink"/>
              <w:rFonts w:cs="Arial"/>
              <w:noProof/>
              <w:rPrChange w:id="969" w:author="manojk" w:date="2012-05-13T06:26:00Z">
                <w:rPr>
                  <w:rStyle w:val="Hyperlink"/>
                  <w:rFonts w:ascii="Cambria" w:hAnsi="Cambria" w:cs="Arial"/>
                  <w:i/>
                  <w:iCs/>
                  <w:noProof/>
                  <w:spacing w:val="15"/>
                  <w:lang w:val="en-US" w:eastAsia="en-US"/>
                </w:rPr>
              </w:rPrChange>
            </w:rPr>
            <w:delText>3.6.2.2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70" w:author="manojk" w:date="2012-05-13T06:26:00Z">
                <w:rPr>
                  <w:rStyle w:val="Hyperlink"/>
                  <w:rFonts w:ascii="Cambria" w:hAnsi="Cambria" w:cs="Arial"/>
                  <w:i/>
                  <w:iCs/>
                  <w:noProof/>
                  <w:spacing w:val="15"/>
                  <w:lang w:val="en-US" w:eastAsia="en-US"/>
                </w:rPr>
              </w:rPrChange>
            </w:rPr>
            <w:delText>Class Diagram</w:delText>
          </w:r>
          <w:r w:rsidR="00F64F03" w:rsidDel="00D62179">
            <w:rPr>
              <w:noProof/>
              <w:webHidden/>
            </w:rPr>
            <w:tab/>
          </w:r>
        </w:del>
      </w:ins>
      <w:ins w:id="971" w:author="atuld" w:date="2012-04-26T19:35:00Z">
        <w:del w:id="972" w:author="manojk" w:date="2012-05-13T06:26:00Z">
          <w:r w:rsidR="00F64F03" w:rsidDel="00D62179">
            <w:rPr>
              <w:noProof/>
              <w:webHidden/>
            </w:rPr>
            <w:delText>3</w:delText>
          </w:r>
        </w:del>
      </w:ins>
    </w:p>
    <w:p w:rsidR="00F64F03" w:rsidDel="00D62179" w:rsidRDefault="00DF6216">
      <w:pPr>
        <w:pStyle w:val="TOC4"/>
        <w:numPr>
          <w:ins w:id="973" w:author="atuld" w:date="2012-04-26T19:09:00Z"/>
        </w:numPr>
        <w:tabs>
          <w:tab w:val="left" w:pos="1448"/>
          <w:tab w:val="right" w:leader="dot" w:pos="9019"/>
        </w:tabs>
        <w:rPr>
          <w:ins w:id="974" w:author="atuld" w:date="2012-04-26T19:09:00Z"/>
          <w:del w:id="975" w:author="manojk" w:date="2012-05-13T06:26:00Z"/>
          <w:rFonts w:ascii="Times New Roman" w:hAnsi="Times New Roman" w:cs="Times New Roman"/>
          <w:noProof/>
          <w:color w:val="auto"/>
          <w:shd w:val="clear" w:color="auto" w:fill="auto"/>
          <w:lang w:val="en-US" w:eastAsia="en-US"/>
        </w:rPr>
      </w:pPr>
      <w:ins w:id="976" w:author="atuld" w:date="2012-04-26T19:09:00Z">
        <w:del w:id="977" w:author="manojk" w:date="2012-05-13T06:26:00Z">
          <w:r w:rsidRPr="00DF6216">
            <w:rPr>
              <w:rStyle w:val="Hyperlink"/>
              <w:rFonts w:cs="Arial"/>
              <w:noProof/>
              <w:rPrChange w:id="978" w:author="manojk" w:date="2012-05-13T06:26:00Z">
                <w:rPr>
                  <w:rStyle w:val="Hyperlink"/>
                  <w:rFonts w:ascii="Cambria" w:hAnsi="Cambria" w:cs="Arial"/>
                  <w:i/>
                  <w:iCs/>
                  <w:noProof/>
                  <w:spacing w:val="15"/>
                  <w:lang w:val="en-US" w:eastAsia="en-US"/>
                </w:rPr>
              </w:rPrChange>
            </w:rPr>
            <w:delText>3.6.2.3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79" w:author="manojk" w:date="2012-05-13T06:26:00Z">
                <w:rPr>
                  <w:rStyle w:val="Hyperlink"/>
                  <w:rFonts w:ascii="Cambria" w:hAnsi="Cambria" w:cs="Arial"/>
                  <w:i/>
                  <w:iCs/>
                  <w:noProof/>
                  <w:spacing w:val="15"/>
                  <w:lang w:val="en-US" w:eastAsia="en-US"/>
                </w:rPr>
              </w:rPrChange>
            </w:rPr>
            <w:delText>Sequence Diagram</w:delText>
          </w:r>
          <w:r w:rsidR="00F64F03" w:rsidDel="00D62179">
            <w:rPr>
              <w:noProof/>
              <w:webHidden/>
            </w:rPr>
            <w:tab/>
          </w:r>
        </w:del>
      </w:ins>
      <w:ins w:id="980" w:author="atuld" w:date="2012-04-26T19:35:00Z">
        <w:del w:id="981" w:author="manojk" w:date="2012-05-13T06:26:00Z">
          <w:r w:rsidR="00F64F03" w:rsidDel="00D62179">
            <w:rPr>
              <w:noProof/>
              <w:webHidden/>
            </w:rPr>
            <w:delText>3</w:delText>
          </w:r>
        </w:del>
      </w:ins>
    </w:p>
    <w:p w:rsidR="00F64F03" w:rsidDel="00D62179" w:rsidRDefault="00DF6216">
      <w:pPr>
        <w:pStyle w:val="TOC3"/>
        <w:numPr>
          <w:ins w:id="982" w:author="atuld" w:date="2012-04-26T19:09:00Z"/>
        </w:numPr>
        <w:tabs>
          <w:tab w:val="left" w:pos="1260"/>
          <w:tab w:val="right" w:leader="dot" w:pos="9019"/>
        </w:tabs>
        <w:rPr>
          <w:ins w:id="983" w:author="atuld" w:date="2012-04-26T19:09:00Z"/>
          <w:del w:id="984" w:author="manojk" w:date="2012-05-13T06:26:00Z"/>
          <w:rFonts w:ascii="Times New Roman" w:hAnsi="Times New Roman" w:cs="Times New Roman"/>
          <w:noProof/>
          <w:color w:val="auto"/>
          <w:shd w:val="clear" w:color="auto" w:fill="auto"/>
          <w:lang w:val="en-US" w:eastAsia="en-US"/>
        </w:rPr>
      </w:pPr>
      <w:ins w:id="985" w:author="atuld" w:date="2012-04-26T19:09:00Z">
        <w:del w:id="986" w:author="manojk" w:date="2012-05-13T06:26:00Z">
          <w:r w:rsidRPr="00DF6216">
            <w:rPr>
              <w:rStyle w:val="Hyperlink"/>
              <w:rFonts w:cs="Arial"/>
              <w:noProof/>
              <w:rPrChange w:id="987" w:author="manojk" w:date="2012-05-13T06:26:00Z">
                <w:rPr>
                  <w:rStyle w:val="Hyperlink"/>
                  <w:rFonts w:ascii="Cambria" w:hAnsi="Cambria" w:cs="Arial"/>
                  <w:i/>
                  <w:iCs/>
                  <w:noProof/>
                  <w:spacing w:val="15"/>
                  <w:lang w:val="en-US" w:eastAsia="en-US"/>
                </w:rPr>
              </w:rPrChange>
            </w:rPr>
            <w:delText>3.6.3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88" w:author="manojk" w:date="2012-05-13T06:26:00Z">
                <w:rPr>
                  <w:rStyle w:val="Hyperlink"/>
                  <w:rFonts w:ascii="Cambria" w:hAnsi="Cambria" w:cs="Arial"/>
                  <w:i/>
                  <w:iCs/>
                  <w:noProof/>
                  <w:spacing w:val="15"/>
                  <w:lang w:val="en-US" w:eastAsia="en-US"/>
                </w:rPr>
              </w:rPrChange>
            </w:rPr>
            <w:delText>Menus Implementation</w:delText>
          </w:r>
          <w:r w:rsidR="00F64F03" w:rsidDel="00D62179">
            <w:rPr>
              <w:noProof/>
              <w:webHidden/>
            </w:rPr>
            <w:tab/>
          </w:r>
        </w:del>
      </w:ins>
      <w:ins w:id="989" w:author="atuld" w:date="2012-04-26T19:35:00Z">
        <w:del w:id="990" w:author="manojk" w:date="2012-05-13T06:26:00Z">
          <w:r w:rsidR="00F64F03" w:rsidDel="00D62179">
            <w:rPr>
              <w:noProof/>
              <w:webHidden/>
            </w:rPr>
            <w:delText>3</w:delText>
          </w:r>
        </w:del>
      </w:ins>
    </w:p>
    <w:p w:rsidR="00F64F03" w:rsidDel="00D62179" w:rsidRDefault="00DF6216">
      <w:pPr>
        <w:pStyle w:val="TOC4"/>
        <w:numPr>
          <w:ins w:id="991" w:author="atuld" w:date="2012-04-26T19:09:00Z"/>
        </w:numPr>
        <w:tabs>
          <w:tab w:val="left" w:pos="1448"/>
          <w:tab w:val="right" w:leader="dot" w:pos="9019"/>
        </w:tabs>
        <w:rPr>
          <w:ins w:id="992" w:author="atuld" w:date="2012-04-26T19:09:00Z"/>
          <w:del w:id="993" w:author="manojk" w:date="2012-05-13T06:26:00Z"/>
          <w:rFonts w:ascii="Times New Roman" w:hAnsi="Times New Roman" w:cs="Times New Roman"/>
          <w:noProof/>
          <w:color w:val="auto"/>
          <w:shd w:val="clear" w:color="auto" w:fill="auto"/>
          <w:lang w:val="en-US" w:eastAsia="en-US"/>
        </w:rPr>
      </w:pPr>
      <w:ins w:id="994" w:author="atuld" w:date="2012-04-26T19:09:00Z">
        <w:del w:id="995" w:author="manojk" w:date="2012-05-13T06:26:00Z">
          <w:r w:rsidRPr="00DF6216">
            <w:rPr>
              <w:rStyle w:val="Hyperlink"/>
              <w:rFonts w:cs="Arial"/>
              <w:noProof/>
              <w:rPrChange w:id="996" w:author="manojk" w:date="2012-05-13T06:26:00Z">
                <w:rPr>
                  <w:rStyle w:val="Hyperlink"/>
                  <w:rFonts w:ascii="Cambria" w:hAnsi="Cambria" w:cs="Arial"/>
                  <w:i/>
                  <w:iCs/>
                  <w:noProof/>
                  <w:spacing w:val="15"/>
                  <w:lang w:val="en-US" w:eastAsia="en-US"/>
                </w:rPr>
              </w:rPrChange>
            </w:rPr>
            <w:delText>3.6.3.1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997"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998" w:author="atuld" w:date="2012-04-26T19:35:00Z">
        <w:del w:id="999" w:author="manojk" w:date="2012-05-13T06:26:00Z">
          <w:r w:rsidR="00F64F03" w:rsidDel="00D62179">
            <w:rPr>
              <w:noProof/>
              <w:webHidden/>
            </w:rPr>
            <w:delText>3</w:delText>
          </w:r>
        </w:del>
      </w:ins>
    </w:p>
    <w:p w:rsidR="00F64F03" w:rsidDel="00D62179" w:rsidRDefault="00DF6216">
      <w:pPr>
        <w:pStyle w:val="TOC4"/>
        <w:numPr>
          <w:ins w:id="1000" w:author="atuld" w:date="2012-04-26T19:09:00Z"/>
        </w:numPr>
        <w:tabs>
          <w:tab w:val="left" w:pos="1448"/>
          <w:tab w:val="right" w:leader="dot" w:pos="9019"/>
        </w:tabs>
        <w:rPr>
          <w:ins w:id="1001" w:author="atuld" w:date="2012-04-26T19:09:00Z"/>
          <w:del w:id="1002" w:author="manojk" w:date="2012-05-13T06:26:00Z"/>
          <w:rFonts w:ascii="Times New Roman" w:hAnsi="Times New Roman" w:cs="Times New Roman"/>
          <w:noProof/>
          <w:color w:val="auto"/>
          <w:shd w:val="clear" w:color="auto" w:fill="auto"/>
          <w:lang w:val="en-US" w:eastAsia="en-US"/>
        </w:rPr>
      </w:pPr>
      <w:ins w:id="1003" w:author="atuld" w:date="2012-04-26T19:09:00Z">
        <w:del w:id="1004" w:author="manojk" w:date="2012-05-13T06:26:00Z">
          <w:r w:rsidRPr="00DF6216">
            <w:rPr>
              <w:rStyle w:val="Hyperlink"/>
              <w:rFonts w:cs="Arial"/>
              <w:noProof/>
              <w:rPrChange w:id="1005" w:author="manojk" w:date="2012-05-13T06:26:00Z">
                <w:rPr>
                  <w:rStyle w:val="Hyperlink"/>
                  <w:rFonts w:ascii="Cambria" w:hAnsi="Cambria" w:cs="Arial"/>
                  <w:i/>
                  <w:iCs/>
                  <w:noProof/>
                  <w:spacing w:val="15"/>
                  <w:lang w:val="en-US" w:eastAsia="en-US"/>
                </w:rPr>
              </w:rPrChange>
            </w:rPr>
            <w:delText>3.6.3.2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06" w:author="manojk" w:date="2012-05-13T06:26:00Z">
                <w:rPr>
                  <w:rStyle w:val="Hyperlink"/>
                  <w:rFonts w:ascii="Cambria" w:hAnsi="Cambria" w:cs="Arial"/>
                  <w:i/>
                  <w:iCs/>
                  <w:noProof/>
                  <w:spacing w:val="15"/>
                  <w:lang w:val="en-US" w:eastAsia="en-US"/>
                </w:rPr>
              </w:rPrChange>
            </w:rPr>
            <w:delText>Class Diagram</w:delText>
          </w:r>
          <w:r w:rsidR="00F64F03" w:rsidDel="00D62179">
            <w:rPr>
              <w:noProof/>
              <w:webHidden/>
            </w:rPr>
            <w:tab/>
          </w:r>
        </w:del>
      </w:ins>
      <w:ins w:id="1007" w:author="atuld" w:date="2012-04-26T19:35:00Z">
        <w:del w:id="1008" w:author="manojk" w:date="2012-05-13T06:26:00Z">
          <w:r w:rsidR="00F64F03" w:rsidDel="00D62179">
            <w:rPr>
              <w:noProof/>
              <w:webHidden/>
            </w:rPr>
            <w:delText>3</w:delText>
          </w:r>
        </w:del>
      </w:ins>
    </w:p>
    <w:p w:rsidR="00F64F03" w:rsidDel="00D62179" w:rsidRDefault="00DF6216">
      <w:pPr>
        <w:pStyle w:val="TOC4"/>
        <w:numPr>
          <w:ins w:id="1009" w:author="atuld" w:date="2012-04-26T19:09:00Z"/>
        </w:numPr>
        <w:tabs>
          <w:tab w:val="left" w:pos="1448"/>
          <w:tab w:val="right" w:leader="dot" w:pos="9019"/>
        </w:tabs>
        <w:rPr>
          <w:ins w:id="1010" w:author="atuld" w:date="2012-04-26T19:09:00Z"/>
          <w:del w:id="1011" w:author="manojk" w:date="2012-05-13T06:26:00Z"/>
          <w:rFonts w:ascii="Times New Roman" w:hAnsi="Times New Roman" w:cs="Times New Roman"/>
          <w:noProof/>
          <w:color w:val="auto"/>
          <w:shd w:val="clear" w:color="auto" w:fill="auto"/>
          <w:lang w:val="en-US" w:eastAsia="en-US"/>
        </w:rPr>
      </w:pPr>
      <w:ins w:id="1012" w:author="atuld" w:date="2012-04-26T19:09:00Z">
        <w:del w:id="1013" w:author="manojk" w:date="2012-05-13T06:26:00Z">
          <w:r w:rsidRPr="00DF6216">
            <w:rPr>
              <w:rStyle w:val="Hyperlink"/>
              <w:rFonts w:cs="Arial"/>
              <w:noProof/>
              <w:rPrChange w:id="1014" w:author="manojk" w:date="2012-05-13T06:26:00Z">
                <w:rPr>
                  <w:rStyle w:val="Hyperlink"/>
                  <w:rFonts w:ascii="Cambria" w:hAnsi="Cambria" w:cs="Arial"/>
                  <w:i/>
                  <w:iCs/>
                  <w:noProof/>
                  <w:spacing w:val="15"/>
                  <w:lang w:val="en-US" w:eastAsia="en-US"/>
                </w:rPr>
              </w:rPrChange>
            </w:rPr>
            <w:delText>3.6.3.3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15" w:author="manojk" w:date="2012-05-13T06:26:00Z">
                <w:rPr>
                  <w:rStyle w:val="Hyperlink"/>
                  <w:rFonts w:ascii="Cambria" w:hAnsi="Cambria" w:cs="Arial"/>
                  <w:i/>
                  <w:iCs/>
                  <w:noProof/>
                  <w:spacing w:val="15"/>
                  <w:lang w:val="en-US" w:eastAsia="en-US"/>
                </w:rPr>
              </w:rPrChange>
            </w:rPr>
            <w:delText>Sequence Diagram</w:delText>
          </w:r>
          <w:r w:rsidR="00F64F03" w:rsidDel="00D62179">
            <w:rPr>
              <w:noProof/>
              <w:webHidden/>
            </w:rPr>
            <w:tab/>
          </w:r>
        </w:del>
      </w:ins>
      <w:ins w:id="1016" w:author="atuld" w:date="2012-04-26T19:35:00Z">
        <w:del w:id="1017" w:author="manojk" w:date="2012-05-13T06:26:00Z">
          <w:r w:rsidR="00F64F03" w:rsidDel="00D62179">
            <w:rPr>
              <w:noProof/>
              <w:webHidden/>
            </w:rPr>
            <w:delText>3</w:delText>
          </w:r>
        </w:del>
      </w:ins>
    </w:p>
    <w:p w:rsidR="00F64F03" w:rsidDel="00D62179" w:rsidRDefault="00DF6216">
      <w:pPr>
        <w:pStyle w:val="TOC3"/>
        <w:numPr>
          <w:ins w:id="1018" w:author="atuld" w:date="2012-04-26T19:09:00Z"/>
        </w:numPr>
        <w:tabs>
          <w:tab w:val="left" w:pos="1260"/>
          <w:tab w:val="right" w:leader="dot" w:pos="9019"/>
        </w:tabs>
        <w:rPr>
          <w:ins w:id="1019" w:author="atuld" w:date="2012-04-26T19:09:00Z"/>
          <w:del w:id="1020" w:author="manojk" w:date="2012-05-13T06:26:00Z"/>
          <w:rFonts w:ascii="Times New Roman" w:hAnsi="Times New Roman" w:cs="Times New Roman"/>
          <w:noProof/>
          <w:color w:val="auto"/>
          <w:shd w:val="clear" w:color="auto" w:fill="auto"/>
          <w:lang w:val="en-US" w:eastAsia="en-US"/>
        </w:rPr>
      </w:pPr>
      <w:ins w:id="1021" w:author="atuld" w:date="2012-04-26T19:09:00Z">
        <w:del w:id="1022" w:author="manojk" w:date="2012-05-13T06:26:00Z">
          <w:r w:rsidRPr="00DF6216">
            <w:rPr>
              <w:rStyle w:val="Hyperlink"/>
              <w:rFonts w:cs="Arial"/>
              <w:noProof/>
              <w:rPrChange w:id="1023" w:author="manojk" w:date="2012-05-13T06:26:00Z">
                <w:rPr>
                  <w:rStyle w:val="Hyperlink"/>
                  <w:rFonts w:ascii="Cambria" w:hAnsi="Cambria" w:cs="Arial"/>
                  <w:i/>
                  <w:iCs/>
                  <w:noProof/>
                  <w:spacing w:val="15"/>
                  <w:lang w:val="en-US" w:eastAsia="en-US"/>
                </w:rPr>
              </w:rPrChange>
            </w:rPr>
            <w:delText>3.6.4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24" w:author="manojk" w:date="2012-05-13T06:26:00Z">
                <w:rPr>
                  <w:rStyle w:val="Hyperlink"/>
                  <w:rFonts w:ascii="Cambria" w:hAnsi="Cambria" w:cs="Arial"/>
                  <w:i/>
                  <w:iCs/>
                  <w:noProof/>
                  <w:spacing w:val="15"/>
                  <w:lang w:val="en-US" w:eastAsia="en-US"/>
                </w:rPr>
              </w:rPrChange>
            </w:rPr>
            <w:delText>Messages Implementation</w:delText>
          </w:r>
          <w:r w:rsidR="00F64F03" w:rsidDel="00D62179">
            <w:rPr>
              <w:noProof/>
              <w:webHidden/>
            </w:rPr>
            <w:tab/>
          </w:r>
        </w:del>
      </w:ins>
      <w:ins w:id="1025" w:author="atuld" w:date="2012-04-26T19:35:00Z">
        <w:del w:id="1026" w:author="manojk" w:date="2012-05-13T06:26:00Z">
          <w:r w:rsidR="00F64F03" w:rsidDel="00D62179">
            <w:rPr>
              <w:noProof/>
              <w:webHidden/>
            </w:rPr>
            <w:delText>3</w:delText>
          </w:r>
        </w:del>
      </w:ins>
    </w:p>
    <w:p w:rsidR="00F64F03" w:rsidDel="00D62179" w:rsidRDefault="00DF6216">
      <w:pPr>
        <w:pStyle w:val="TOC4"/>
        <w:numPr>
          <w:ins w:id="1027" w:author="atuld" w:date="2012-04-26T19:09:00Z"/>
        </w:numPr>
        <w:tabs>
          <w:tab w:val="left" w:pos="1448"/>
          <w:tab w:val="right" w:leader="dot" w:pos="9019"/>
        </w:tabs>
        <w:rPr>
          <w:ins w:id="1028" w:author="atuld" w:date="2012-04-26T19:09:00Z"/>
          <w:del w:id="1029" w:author="manojk" w:date="2012-05-13T06:26:00Z"/>
          <w:rFonts w:ascii="Times New Roman" w:hAnsi="Times New Roman" w:cs="Times New Roman"/>
          <w:noProof/>
          <w:color w:val="auto"/>
          <w:shd w:val="clear" w:color="auto" w:fill="auto"/>
          <w:lang w:val="en-US" w:eastAsia="en-US"/>
        </w:rPr>
      </w:pPr>
      <w:ins w:id="1030" w:author="atuld" w:date="2012-04-26T19:09:00Z">
        <w:del w:id="1031" w:author="manojk" w:date="2012-05-13T06:26:00Z">
          <w:r w:rsidRPr="00DF6216">
            <w:rPr>
              <w:rStyle w:val="Hyperlink"/>
              <w:rFonts w:cs="Arial"/>
              <w:noProof/>
              <w:rPrChange w:id="1032" w:author="manojk" w:date="2012-05-13T06:26:00Z">
                <w:rPr>
                  <w:rStyle w:val="Hyperlink"/>
                  <w:rFonts w:ascii="Cambria" w:hAnsi="Cambria" w:cs="Arial"/>
                  <w:i/>
                  <w:iCs/>
                  <w:noProof/>
                  <w:spacing w:val="15"/>
                  <w:lang w:val="en-US" w:eastAsia="en-US"/>
                </w:rPr>
              </w:rPrChange>
            </w:rPr>
            <w:delText>3.6.4.1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33"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1034" w:author="atuld" w:date="2012-04-26T19:35:00Z">
        <w:del w:id="1035" w:author="manojk" w:date="2012-05-13T06:26:00Z">
          <w:r w:rsidR="00F64F03" w:rsidDel="00D62179">
            <w:rPr>
              <w:noProof/>
              <w:webHidden/>
            </w:rPr>
            <w:delText>3</w:delText>
          </w:r>
        </w:del>
      </w:ins>
    </w:p>
    <w:p w:rsidR="00F64F03" w:rsidDel="00D62179" w:rsidRDefault="00DF6216">
      <w:pPr>
        <w:pStyle w:val="TOC4"/>
        <w:numPr>
          <w:ins w:id="1036" w:author="atuld" w:date="2012-04-26T19:09:00Z"/>
        </w:numPr>
        <w:tabs>
          <w:tab w:val="left" w:pos="1448"/>
          <w:tab w:val="right" w:leader="dot" w:pos="9019"/>
        </w:tabs>
        <w:rPr>
          <w:ins w:id="1037" w:author="atuld" w:date="2012-04-26T19:09:00Z"/>
          <w:del w:id="1038" w:author="manojk" w:date="2012-05-13T06:26:00Z"/>
          <w:rFonts w:ascii="Times New Roman" w:hAnsi="Times New Roman" w:cs="Times New Roman"/>
          <w:noProof/>
          <w:color w:val="auto"/>
          <w:shd w:val="clear" w:color="auto" w:fill="auto"/>
          <w:lang w:val="en-US" w:eastAsia="en-US"/>
        </w:rPr>
      </w:pPr>
      <w:ins w:id="1039" w:author="atuld" w:date="2012-04-26T19:09:00Z">
        <w:del w:id="1040" w:author="manojk" w:date="2012-05-13T06:26:00Z">
          <w:r w:rsidRPr="00DF6216">
            <w:rPr>
              <w:rStyle w:val="Hyperlink"/>
              <w:rFonts w:cs="Arial"/>
              <w:noProof/>
              <w:rPrChange w:id="1041" w:author="manojk" w:date="2012-05-13T06:26:00Z">
                <w:rPr>
                  <w:rStyle w:val="Hyperlink"/>
                  <w:rFonts w:ascii="Cambria" w:hAnsi="Cambria" w:cs="Arial"/>
                  <w:i/>
                  <w:iCs/>
                  <w:noProof/>
                  <w:spacing w:val="15"/>
                  <w:lang w:val="en-US" w:eastAsia="en-US"/>
                </w:rPr>
              </w:rPrChange>
            </w:rPr>
            <w:delText>3.6.4.2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42" w:author="manojk" w:date="2012-05-13T06:26:00Z">
                <w:rPr>
                  <w:rStyle w:val="Hyperlink"/>
                  <w:rFonts w:ascii="Cambria" w:hAnsi="Cambria" w:cs="Arial"/>
                  <w:i/>
                  <w:iCs/>
                  <w:noProof/>
                  <w:spacing w:val="15"/>
                  <w:lang w:val="en-US" w:eastAsia="en-US"/>
                </w:rPr>
              </w:rPrChange>
            </w:rPr>
            <w:delText>Class Diagram</w:delText>
          </w:r>
          <w:r w:rsidR="00F64F03" w:rsidDel="00D62179">
            <w:rPr>
              <w:noProof/>
              <w:webHidden/>
            </w:rPr>
            <w:tab/>
          </w:r>
        </w:del>
      </w:ins>
      <w:ins w:id="1043" w:author="atuld" w:date="2012-04-26T19:35:00Z">
        <w:del w:id="1044" w:author="manojk" w:date="2012-05-13T06:26:00Z">
          <w:r w:rsidR="00F64F03" w:rsidDel="00D62179">
            <w:rPr>
              <w:noProof/>
              <w:webHidden/>
            </w:rPr>
            <w:delText>3</w:delText>
          </w:r>
        </w:del>
      </w:ins>
    </w:p>
    <w:p w:rsidR="00F64F03" w:rsidDel="00D62179" w:rsidRDefault="00DF6216">
      <w:pPr>
        <w:pStyle w:val="TOC4"/>
        <w:numPr>
          <w:ins w:id="1045" w:author="atuld" w:date="2012-04-26T19:09:00Z"/>
        </w:numPr>
        <w:tabs>
          <w:tab w:val="left" w:pos="1448"/>
          <w:tab w:val="right" w:leader="dot" w:pos="9019"/>
        </w:tabs>
        <w:rPr>
          <w:ins w:id="1046" w:author="atuld" w:date="2012-04-26T19:09:00Z"/>
          <w:del w:id="1047" w:author="manojk" w:date="2012-05-13T06:26:00Z"/>
          <w:rFonts w:ascii="Times New Roman" w:hAnsi="Times New Roman" w:cs="Times New Roman"/>
          <w:noProof/>
          <w:color w:val="auto"/>
          <w:shd w:val="clear" w:color="auto" w:fill="auto"/>
          <w:lang w:val="en-US" w:eastAsia="en-US"/>
        </w:rPr>
      </w:pPr>
      <w:ins w:id="1048" w:author="atuld" w:date="2012-04-26T19:09:00Z">
        <w:del w:id="1049" w:author="manojk" w:date="2012-05-13T06:26:00Z">
          <w:r w:rsidRPr="00DF6216">
            <w:rPr>
              <w:rStyle w:val="Hyperlink"/>
              <w:rFonts w:cs="Arial"/>
              <w:noProof/>
              <w:rPrChange w:id="1050" w:author="manojk" w:date="2012-05-13T06:26:00Z">
                <w:rPr>
                  <w:rStyle w:val="Hyperlink"/>
                  <w:rFonts w:ascii="Cambria" w:hAnsi="Cambria" w:cs="Arial"/>
                  <w:i/>
                  <w:iCs/>
                  <w:noProof/>
                  <w:spacing w:val="15"/>
                  <w:lang w:val="en-US" w:eastAsia="en-US"/>
                </w:rPr>
              </w:rPrChange>
            </w:rPr>
            <w:delText>3.6.4.3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51" w:author="manojk" w:date="2012-05-13T06:26:00Z">
                <w:rPr>
                  <w:rStyle w:val="Hyperlink"/>
                  <w:rFonts w:ascii="Cambria" w:hAnsi="Cambria" w:cs="Arial"/>
                  <w:i/>
                  <w:iCs/>
                  <w:noProof/>
                  <w:spacing w:val="15"/>
                  <w:lang w:val="en-US" w:eastAsia="en-US"/>
                </w:rPr>
              </w:rPrChange>
            </w:rPr>
            <w:delText>Sequence Diagram</w:delText>
          </w:r>
          <w:r w:rsidR="00F64F03" w:rsidDel="00D62179">
            <w:rPr>
              <w:noProof/>
              <w:webHidden/>
            </w:rPr>
            <w:tab/>
          </w:r>
        </w:del>
      </w:ins>
      <w:ins w:id="1052" w:author="atuld" w:date="2012-04-26T19:35:00Z">
        <w:del w:id="1053" w:author="manojk" w:date="2012-05-13T06:26:00Z">
          <w:r w:rsidR="00F64F03" w:rsidDel="00D62179">
            <w:rPr>
              <w:noProof/>
              <w:webHidden/>
            </w:rPr>
            <w:delText>3</w:delText>
          </w:r>
        </w:del>
      </w:ins>
    </w:p>
    <w:p w:rsidR="00F64F03" w:rsidDel="00D62179" w:rsidRDefault="00DF6216">
      <w:pPr>
        <w:pStyle w:val="TOC3"/>
        <w:numPr>
          <w:ins w:id="1054" w:author="atuld" w:date="2012-04-26T19:09:00Z"/>
        </w:numPr>
        <w:tabs>
          <w:tab w:val="left" w:pos="1260"/>
          <w:tab w:val="right" w:leader="dot" w:pos="9019"/>
        </w:tabs>
        <w:rPr>
          <w:ins w:id="1055" w:author="atuld" w:date="2012-04-26T19:09:00Z"/>
          <w:del w:id="1056" w:author="manojk" w:date="2012-05-13T06:26:00Z"/>
          <w:rFonts w:ascii="Times New Roman" w:hAnsi="Times New Roman" w:cs="Times New Roman"/>
          <w:noProof/>
          <w:color w:val="auto"/>
          <w:shd w:val="clear" w:color="auto" w:fill="auto"/>
          <w:lang w:val="en-US" w:eastAsia="en-US"/>
        </w:rPr>
      </w:pPr>
      <w:ins w:id="1057" w:author="atuld" w:date="2012-04-26T19:09:00Z">
        <w:del w:id="1058" w:author="manojk" w:date="2012-05-13T06:26:00Z">
          <w:r w:rsidRPr="00DF6216">
            <w:rPr>
              <w:rStyle w:val="Hyperlink"/>
              <w:rFonts w:cs="Arial"/>
              <w:noProof/>
              <w:rPrChange w:id="1059" w:author="manojk" w:date="2012-05-13T06:26:00Z">
                <w:rPr>
                  <w:rStyle w:val="Hyperlink"/>
                  <w:rFonts w:ascii="Cambria" w:hAnsi="Cambria" w:cs="Arial"/>
                  <w:i/>
                  <w:iCs/>
                  <w:noProof/>
                  <w:spacing w:val="15"/>
                  <w:lang w:val="en-US" w:eastAsia="en-US"/>
                </w:rPr>
              </w:rPrChange>
            </w:rPr>
            <w:delText>3.6.5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60" w:author="manojk" w:date="2012-05-13T06:26:00Z">
                <w:rPr>
                  <w:rStyle w:val="Hyperlink"/>
                  <w:rFonts w:ascii="Cambria" w:hAnsi="Cambria" w:cs="Arial"/>
                  <w:i/>
                  <w:iCs/>
                  <w:noProof/>
                  <w:spacing w:val="15"/>
                  <w:lang w:val="en-US" w:eastAsia="en-US"/>
                </w:rPr>
              </w:rPrChange>
            </w:rPr>
            <w:delText>GXT Controls Implementation</w:delText>
          </w:r>
          <w:r w:rsidR="00F64F03" w:rsidDel="00D62179">
            <w:rPr>
              <w:noProof/>
              <w:webHidden/>
            </w:rPr>
            <w:tab/>
          </w:r>
        </w:del>
      </w:ins>
      <w:ins w:id="1061" w:author="atuld" w:date="2012-04-26T19:35:00Z">
        <w:del w:id="1062" w:author="manojk" w:date="2012-05-13T06:26:00Z">
          <w:r w:rsidR="00F64F03" w:rsidDel="00D62179">
            <w:rPr>
              <w:noProof/>
              <w:webHidden/>
            </w:rPr>
            <w:delText>3</w:delText>
          </w:r>
        </w:del>
      </w:ins>
    </w:p>
    <w:p w:rsidR="00F64F03" w:rsidDel="00D62179" w:rsidRDefault="00DF6216">
      <w:pPr>
        <w:pStyle w:val="TOC4"/>
        <w:numPr>
          <w:ins w:id="1063" w:author="atuld" w:date="2012-04-26T19:09:00Z"/>
        </w:numPr>
        <w:tabs>
          <w:tab w:val="left" w:pos="1448"/>
          <w:tab w:val="right" w:leader="dot" w:pos="9019"/>
        </w:tabs>
        <w:rPr>
          <w:ins w:id="1064" w:author="atuld" w:date="2012-04-26T19:09:00Z"/>
          <w:del w:id="1065" w:author="manojk" w:date="2012-05-13T06:26:00Z"/>
          <w:rFonts w:ascii="Times New Roman" w:hAnsi="Times New Roman" w:cs="Times New Roman"/>
          <w:noProof/>
          <w:color w:val="auto"/>
          <w:shd w:val="clear" w:color="auto" w:fill="auto"/>
          <w:lang w:val="en-US" w:eastAsia="en-US"/>
        </w:rPr>
      </w:pPr>
      <w:ins w:id="1066" w:author="atuld" w:date="2012-04-26T19:09:00Z">
        <w:del w:id="1067" w:author="manojk" w:date="2012-05-13T06:26:00Z">
          <w:r w:rsidRPr="00DF6216">
            <w:rPr>
              <w:rStyle w:val="Hyperlink"/>
              <w:rFonts w:cs="Arial"/>
              <w:noProof/>
              <w:rPrChange w:id="1068" w:author="manojk" w:date="2012-05-13T06:26:00Z">
                <w:rPr>
                  <w:rStyle w:val="Hyperlink"/>
                  <w:rFonts w:ascii="Cambria" w:hAnsi="Cambria" w:cs="Arial"/>
                  <w:i/>
                  <w:iCs/>
                  <w:noProof/>
                  <w:spacing w:val="15"/>
                  <w:lang w:val="en-US" w:eastAsia="en-US"/>
                </w:rPr>
              </w:rPrChange>
            </w:rPr>
            <w:delText>3.6.5.1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69"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1070" w:author="atuld" w:date="2012-04-26T19:35:00Z">
        <w:del w:id="1071" w:author="manojk" w:date="2012-05-13T06:26:00Z">
          <w:r w:rsidR="00F64F03" w:rsidDel="00D62179">
            <w:rPr>
              <w:noProof/>
              <w:webHidden/>
            </w:rPr>
            <w:delText>3</w:delText>
          </w:r>
        </w:del>
      </w:ins>
    </w:p>
    <w:p w:rsidR="00F64F03" w:rsidDel="00D62179" w:rsidRDefault="00DF6216">
      <w:pPr>
        <w:pStyle w:val="TOC4"/>
        <w:numPr>
          <w:ins w:id="1072" w:author="atuld" w:date="2012-04-26T19:09:00Z"/>
        </w:numPr>
        <w:tabs>
          <w:tab w:val="left" w:pos="1448"/>
          <w:tab w:val="right" w:leader="dot" w:pos="9019"/>
        </w:tabs>
        <w:rPr>
          <w:ins w:id="1073" w:author="atuld" w:date="2012-04-26T19:09:00Z"/>
          <w:del w:id="1074" w:author="manojk" w:date="2012-05-13T06:26:00Z"/>
          <w:rFonts w:ascii="Times New Roman" w:hAnsi="Times New Roman" w:cs="Times New Roman"/>
          <w:noProof/>
          <w:color w:val="auto"/>
          <w:shd w:val="clear" w:color="auto" w:fill="auto"/>
          <w:lang w:val="en-US" w:eastAsia="en-US"/>
        </w:rPr>
      </w:pPr>
      <w:ins w:id="1075" w:author="atuld" w:date="2012-04-26T19:09:00Z">
        <w:del w:id="1076" w:author="manojk" w:date="2012-05-13T06:26:00Z">
          <w:r w:rsidRPr="00DF6216">
            <w:rPr>
              <w:rStyle w:val="Hyperlink"/>
              <w:rFonts w:cs="Arial"/>
              <w:noProof/>
              <w:rPrChange w:id="1077" w:author="manojk" w:date="2012-05-13T06:26:00Z">
                <w:rPr>
                  <w:rStyle w:val="Hyperlink"/>
                  <w:rFonts w:ascii="Cambria" w:hAnsi="Cambria" w:cs="Arial"/>
                  <w:i/>
                  <w:iCs/>
                  <w:noProof/>
                  <w:spacing w:val="15"/>
                  <w:lang w:val="en-US" w:eastAsia="en-US"/>
                </w:rPr>
              </w:rPrChange>
            </w:rPr>
            <w:delText>3.6.5.2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78" w:author="manojk" w:date="2012-05-13T06:26:00Z">
                <w:rPr>
                  <w:rStyle w:val="Hyperlink"/>
                  <w:rFonts w:ascii="Cambria" w:hAnsi="Cambria" w:cs="Arial"/>
                  <w:i/>
                  <w:iCs/>
                  <w:noProof/>
                  <w:spacing w:val="15"/>
                  <w:lang w:val="en-US" w:eastAsia="en-US"/>
                </w:rPr>
              </w:rPrChange>
            </w:rPr>
            <w:delText>Class Diagram</w:delText>
          </w:r>
          <w:r w:rsidR="00F64F03" w:rsidDel="00D62179">
            <w:rPr>
              <w:noProof/>
              <w:webHidden/>
            </w:rPr>
            <w:tab/>
          </w:r>
        </w:del>
      </w:ins>
      <w:ins w:id="1079" w:author="atuld" w:date="2012-04-26T19:35:00Z">
        <w:del w:id="1080" w:author="manojk" w:date="2012-05-13T06:26:00Z">
          <w:r w:rsidR="00F64F03" w:rsidDel="00D62179">
            <w:rPr>
              <w:noProof/>
              <w:webHidden/>
            </w:rPr>
            <w:delText>3</w:delText>
          </w:r>
        </w:del>
      </w:ins>
    </w:p>
    <w:p w:rsidR="00F64F03" w:rsidDel="00D62179" w:rsidRDefault="00DF6216">
      <w:pPr>
        <w:pStyle w:val="TOC4"/>
        <w:numPr>
          <w:ins w:id="1081" w:author="atuld" w:date="2012-04-26T19:09:00Z"/>
        </w:numPr>
        <w:tabs>
          <w:tab w:val="left" w:pos="1448"/>
          <w:tab w:val="right" w:leader="dot" w:pos="9019"/>
        </w:tabs>
        <w:rPr>
          <w:ins w:id="1082" w:author="atuld" w:date="2012-04-26T19:09:00Z"/>
          <w:del w:id="1083" w:author="manojk" w:date="2012-05-13T06:26:00Z"/>
          <w:rFonts w:ascii="Times New Roman" w:hAnsi="Times New Roman" w:cs="Times New Roman"/>
          <w:noProof/>
          <w:color w:val="auto"/>
          <w:shd w:val="clear" w:color="auto" w:fill="auto"/>
          <w:lang w:val="en-US" w:eastAsia="en-US"/>
        </w:rPr>
      </w:pPr>
      <w:ins w:id="1084" w:author="atuld" w:date="2012-04-26T19:09:00Z">
        <w:del w:id="1085" w:author="manojk" w:date="2012-05-13T06:26:00Z">
          <w:r w:rsidRPr="00DF6216">
            <w:rPr>
              <w:rStyle w:val="Hyperlink"/>
              <w:rFonts w:cs="Arial"/>
              <w:noProof/>
              <w:rPrChange w:id="1086" w:author="manojk" w:date="2012-05-13T06:26:00Z">
                <w:rPr>
                  <w:rStyle w:val="Hyperlink"/>
                  <w:rFonts w:ascii="Cambria" w:hAnsi="Cambria" w:cs="Arial"/>
                  <w:i/>
                  <w:iCs/>
                  <w:noProof/>
                  <w:spacing w:val="15"/>
                  <w:lang w:val="en-US" w:eastAsia="en-US"/>
                </w:rPr>
              </w:rPrChange>
            </w:rPr>
            <w:delText>3.6.5.3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87" w:author="manojk" w:date="2012-05-13T06:26:00Z">
                <w:rPr>
                  <w:rStyle w:val="Hyperlink"/>
                  <w:rFonts w:ascii="Cambria" w:hAnsi="Cambria" w:cs="Arial"/>
                  <w:i/>
                  <w:iCs/>
                  <w:noProof/>
                  <w:spacing w:val="15"/>
                  <w:lang w:val="en-US" w:eastAsia="en-US"/>
                </w:rPr>
              </w:rPrChange>
            </w:rPr>
            <w:delText>Sequence Diagram</w:delText>
          </w:r>
          <w:r w:rsidR="00F64F03" w:rsidDel="00D62179">
            <w:rPr>
              <w:noProof/>
              <w:webHidden/>
            </w:rPr>
            <w:tab/>
          </w:r>
        </w:del>
      </w:ins>
      <w:ins w:id="1088" w:author="atuld" w:date="2012-04-26T19:35:00Z">
        <w:del w:id="1089" w:author="manojk" w:date="2012-05-13T06:26:00Z">
          <w:r w:rsidR="00F64F03" w:rsidDel="00D62179">
            <w:rPr>
              <w:noProof/>
              <w:webHidden/>
            </w:rPr>
            <w:delText>3</w:delText>
          </w:r>
        </w:del>
      </w:ins>
    </w:p>
    <w:p w:rsidR="00F64F03" w:rsidDel="00D62179" w:rsidRDefault="00DF6216">
      <w:pPr>
        <w:pStyle w:val="TOC2"/>
        <w:numPr>
          <w:ins w:id="1090" w:author="atuld" w:date="2012-04-26T19:09:00Z"/>
        </w:numPr>
        <w:tabs>
          <w:tab w:val="left" w:pos="900"/>
          <w:tab w:val="right" w:leader="dot" w:pos="9019"/>
        </w:tabs>
        <w:rPr>
          <w:ins w:id="1091" w:author="atuld" w:date="2012-04-26T19:09:00Z"/>
          <w:del w:id="1092" w:author="manojk" w:date="2012-05-13T06:26:00Z"/>
          <w:rFonts w:ascii="Times New Roman" w:hAnsi="Times New Roman" w:cs="Times New Roman"/>
          <w:noProof/>
          <w:color w:val="auto"/>
          <w:shd w:val="clear" w:color="auto" w:fill="auto"/>
          <w:lang w:val="en-US" w:eastAsia="en-US"/>
        </w:rPr>
      </w:pPr>
      <w:ins w:id="1093" w:author="atuld" w:date="2012-04-26T19:09:00Z">
        <w:del w:id="1094" w:author="manojk" w:date="2012-05-13T06:26:00Z">
          <w:r w:rsidRPr="00DF6216">
            <w:rPr>
              <w:rStyle w:val="Hyperlink"/>
              <w:rFonts w:cs="Arial"/>
              <w:noProof/>
              <w:rPrChange w:id="1095" w:author="manojk" w:date="2012-05-13T06:26:00Z">
                <w:rPr>
                  <w:rStyle w:val="Hyperlink"/>
                  <w:rFonts w:ascii="Cambria" w:hAnsi="Cambria" w:cs="Arial"/>
                  <w:i/>
                  <w:iCs/>
                  <w:noProof/>
                  <w:spacing w:val="15"/>
                  <w:lang w:val="en-US" w:eastAsia="en-US"/>
                </w:rPr>
              </w:rPrChange>
            </w:rPr>
            <w:delText>3.7</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096" w:author="manojk" w:date="2012-05-13T06:26:00Z">
                <w:rPr>
                  <w:rStyle w:val="Hyperlink"/>
                  <w:rFonts w:ascii="Cambria" w:hAnsi="Cambria" w:cs="Arial"/>
                  <w:i/>
                  <w:iCs/>
                  <w:noProof/>
                  <w:spacing w:val="15"/>
                  <w:lang w:val="en-US" w:eastAsia="en-US"/>
                </w:rPr>
              </w:rPrChange>
            </w:rPr>
            <w:delText>Session management</w:delText>
          </w:r>
          <w:r w:rsidR="00F64F03" w:rsidDel="00D62179">
            <w:rPr>
              <w:noProof/>
              <w:webHidden/>
            </w:rPr>
            <w:tab/>
          </w:r>
        </w:del>
      </w:ins>
      <w:ins w:id="1097" w:author="atuld" w:date="2012-04-26T19:35:00Z">
        <w:del w:id="1098" w:author="manojk" w:date="2012-05-13T06:26:00Z">
          <w:r w:rsidR="00F64F03" w:rsidDel="00D62179">
            <w:rPr>
              <w:noProof/>
              <w:webHidden/>
            </w:rPr>
            <w:delText>3</w:delText>
          </w:r>
        </w:del>
      </w:ins>
    </w:p>
    <w:p w:rsidR="00F64F03" w:rsidDel="00D62179" w:rsidRDefault="00DF6216">
      <w:pPr>
        <w:pStyle w:val="TOC2"/>
        <w:numPr>
          <w:ins w:id="1099" w:author="atuld" w:date="2012-04-26T19:09:00Z"/>
        </w:numPr>
        <w:tabs>
          <w:tab w:val="left" w:pos="900"/>
          <w:tab w:val="right" w:leader="dot" w:pos="9019"/>
        </w:tabs>
        <w:rPr>
          <w:ins w:id="1100" w:author="atuld" w:date="2012-04-26T19:09:00Z"/>
          <w:del w:id="1101" w:author="manojk" w:date="2012-05-13T06:26:00Z"/>
          <w:rFonts w:ascii="Times New Roman" w:hAnsi="Times New Roman" w:cs="Times New Roman"/>
          <w:noProof/>
          <w:color w:val="auto"/>
          <w:shd w:val="clear" w:color="auto" w:fill="auto"/>
          <w:lang w:val="en-US" w:eastAsia="en-US"/>
        </w:rPr>
      </w:pPr>
      <w:ins w:id="1102" w:author="atuld" w:date="2012-04-26T19:09:00Z">
        <w:del w:id="1103" w:author="manojk" w:date="2012-05-13T06:26:00Z">
          <w:r w:rsidRPr="00DF6216">
            <w:rPr>
              <w:rStyle w:val="Hyperlink"/>
              <w:rFonts w:cs="Arial"/>
              <w:noProof/>
              <w:rPrChange w:id="1104" w:author="manojk" w:date="2012-05-13T06:26:00Z">
                <w:rPr>
                  <w:rStyle w:val="Hyperlink"/>
                  <w:rFonts w:ascii="Cambria" w:hAnsi="Cambria" w:cs="Arial"/>
                  <w:i/>
                  <w:iCs/>
                  <w:noProof/>
                  <w:spacing w:val="15"/>
                  <w:lang w:val="en-US" w:eastAsia="en-US"/>
                </w:rPr>
              </w:rPrChange>
            </w:rPr>
            <w:delText>3.8</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05" w:author="manojk" w:date="2012-05-13T06:26:00Z">
                <w:rPr>
                  <w:rStyle w:val="Hyperlink"/>
                  <w:rFonts w:ascii="Cambria" w:hAnsi="Cambria" w:cs="Arial"/>
                  <w:i/>
                  <w:iCs/>
                  <w:noProof/>
                  <w:spacing w:val="15"/>
                  <w:lang w:val="en-US" w:eastAsia="en-US"/>
                </w:rPr>
              </w:rPrChange>
            </w:rPr>
            <w:delText>Caching Design</w:delText>
          </w:r>
          <w:r w:rsidR="00F64F03" w:rsidDel="00D62179">
            <w:rPr>
              <w:noProof/>
              <w:webHidden/>
            </w:rPr>
            <w:tab/>
          </w:r>
        </w:del>
      </w:ins>
      <w:ins w:id="1106" w:author="atuld" w:date="2012-04-26T19:35:00Z">
        <w:del w:id="1107" w:author="manojk" w:date="2012-05-13T06:26:00Z">
          <w:r w:rsidR="00F64F03" w:rsidDel="00D62179">
            <w:rPr>
              <w:noProof/>
              <w:webHidden/>
            </w:rPr>
            <w:delText>3</w:delText>
          </w:r>
        </w:del>
      </w:ins>
    </w:p>
    <w:p w:rsidR="00F64F03" w:rsidDel="00D62179" w:rsidRDefault="00DF6216">
      <w:pPr>
        <w:pStyle w:val="TOC2"/>
        <w:numPr>
          <w:ins w:id="1108" w:author="atuld" w:date="2012-04-26T19:09:00Z"/>
        </w:numPr>
        <w:tabs>
          <w:tab w:val="right" w:leader="dot" w:pos="9019"/>
        </w:tabs>
        <w:rPr>
          <w:ins w:id="1109" w:author="atuld" w:date="2012-04-26T19:09:00Z"/>
          <w:del w:id="1110" w:author="manojk" w:date="2012-05-13T06:26:00Z"/>
          <w:rFonts w:ascii="Times New Roman" w:hAnsi="Times New Roman" w:cs="Times New Roman"/>
          <w:noProof/>
          <w:color w:val="auto"/>
          <w:shd w:val="clear" w:color="auto" w:fill="auto"/>
          <w:lang w:val="en-US" w:eastAsia="en-US"/>
        </w:rPr>
      </w:pPr>
      <w:ins w:id="1111" w:author="atuld" w:date="2012-04-26T19:09:00Z">
        <w:del w:id="1112" w:author="manojk" w:date="2012-05-13T06:26:00Z">
          <w:r w:rsidRPr="00DF6216">
            <w:rPr>
              <w:rStyle w:val="Hyperlink"/>
              <w:rFonts w:cs="Arial"/>
              <w:noProof/>
              <w:rPrChange w:id="1113" w:author="manojk" w:date="2012-05-13T06:26:00Z">
                <w:rPr>
                  <w:rStyle w:val="Hyperlink"/>
                  <w:rFonts w:ascii="Cambria" w:hAnsi="Cambria" w:cs="Arial"/>
                  <w:i/>
                  <w:iCs/>
                  <w:noProof/>
                  <w:spacing w:val="15"/>
                  <w:lang w:val="en-US" w:eastAsia="en-US"/>
                </w:rPr>
              </w:rPrChange>
            </w:rPr>
            <w:delText>3.9</w:delText>
          </w:r>
          <w:r w:rsidR="00F64F03" w:rsidDel="00D62179">
            <w:rPr>
              <w:noProof/>
              <w:webHidden/>
            </w:rPr>
            <w:tab/>
          </w:r>
        </w:del>
      </w:ins>
      <w:ins w:id="1114" w:author="atuld" w:date="2012-04-26T19:35:00Z">
        <w:del w:id="1115" w:author="manojk" w:date="2012-05-13T06:26:00Z">
          <w:r w:rsidR="00F64F03" w:rsidDel="00D62179">
            <w:rPr>
              <w:noProof/>
              <w:webHidden/>
            </w:rPr>
            <w:delText>3</w:delText>
          </w:r>
        </w:del>
      </w:ins>
    </w:p>
    <w:p w:rsidR="00F64F03" w:rsidDel="00D62179" w:rsidRDefault="00DF6216">
      <w:pPr>
        <w:pStyle w:val="TOC2"/>
        <w:numPr>
          <w:ins w:id="1116" w:author="atuld" w:date="2012-04-26T19:09:00Z"/>
        </w:numPr>
        <w:tabs>
          <w:tab w:val="left" w:pos="900"/>
          <w:tab w:val="right" w:leader="dot" w:pos="9019"/>
        </w:tabs>
        <w:rPr>
          <w:ins w:id="1117" w:author="atuld" w:date="2012-04-26T19:09:00Z"/>
          <w:del w:id="1118" w:author="manojk" w:date="2012-05-13T06:26:00Z"/>
          <w:rFonts w:ascii="Times New Roman" w:hAnsi="Times New Roman" w:cs="Times New Roman"/>
          <w:noProof/>
          <w:color w:val="auto"/>
          <w:shd w:val="clear" w:color="auto" w:fill="auto"/>
          <w:lang w:val="en-US" w:eastAsia="en-US"/>
        </w:rPr>
      </w:pPr>
      <w:ins w:id="1119" w:author="atuld" w:date="2012-04-26T19:09:00Z">
        <w:del w:id="1120" w:author="manojk" w:date="2012-05-13T06:26:00Z">
          <w:r w:rsidRPr="00DF6216">
            <w:rPr>
              <w:rStyle w:val="Hyperlink"/>
              <w:rFonts w:cs="Arial"/>
              <w:noProof/>
              <w:rPrChange w:id="1121" w:author="manojk" w:date="2012-05-13T06:26:00Z">
                <w:rPr>
                  <w:rStyle w:val="Hyperlink"/>
                  <w:rFonts w:ascii="Cambria" w:hAnsi="Cambria" w:cs="Arial"/>
                  <w:i/>
                  <w:iCs/>
                  <w:noProof/>
                  <w:spacing w:val="15"/>
                  <w:lang w:val="en-US" w:eastAsia="en-US"/>
                </w:rPr>
              </w:rPrChange>
            </w:rPr>
            <w:delText>3.10</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22" w:author="manojk" w:date="2012-05-13T06:26:00Z">
                <w:rPr>
                  <w:rStyle w:val="Hyperlink"/>
                  <w:rFonts w:ascii="Cambria" w:hAnsi="Cambria" w:cs="Arial"/>
                  <w:i/>
                  <w:iCs/>
                  <w:noProof/>
                  <w:spacing w:val="15"/>
                  <w:lang w:val="en-US" w:eastAsia="en-US"/>
                </w:rPr>
              </w:rPrChange>
            </w:rPr>
            <w:delText>Integration with HAT (Help Authoring Tool)</w:delText>
          </w:r>
          <w:r w:rsidR="00F64F03" w:rsidDel="00D62179">
            <w:rPr>
              <w:noProof/>
              <w:webHidden/>
            </w:rPr>
            <w:tab/>
          </w:r>
        </w:del>
      </w:ins>
      <w:ins w:id="1123" w:author="atuld" w:date="2012-04-26T19:35:00Z">
        <w:del w:id="1124" w:author="manojk" w:date="2012-05-13T06:26:00Z">
          <w:r w:rsidR="00F64F03" w:rsidDel="00D62179">
            <w:rPr>
              <w:noProof/>
              <w:webHidden/>
            </w:rPr>
            <w:delText>3</w:delText>
          </w:r>
        </w:del>
      </w:ins>
    </w:p>
    <w:p w:rsidR="00F64F03" w:rsidDel="00D62179" w:rsidRDefault="00DF6216">
      <w:pPr>
        <w:pStyle w:val="TOC3"/>
        <w:numPr>
          <w:ins w:id="1125" w:author="atuld" w:date="2012-04-26T19:09:00Z"/>
        </w:numPr>
        <w:tabs>
          <w:tab w:val="left" w:pos="1260"/>
          <w:tab w:val="right" w:leader="dot" w:pos="9019"/>
        </w:tabs>
        <w:rPr>
          <w:ins w:id="1126" w:author="atuld" w:date="2012-04-26T19:09:00Z"/>
          <w:del w:id="1127" w:author="manojk" w:date="2012-05-13T06:26:00Z"/>
          <w:rFonts w:ascii="Times New Roman" w:hAnsi="Times New Roman" w:cs="Times New Roman"/>
          <w:noProof/>
          <w:color w:val="auto"/>
          <w:shd w:val="clear" w:color="auto" w:fill="auto"/>
          <w:lang w:val="en-US" w:eastAsia="en-US"/>
        </w:rPr>
      </w:pPr>
      <w:ins w:id="1128" w:author="atuld" w:date="2012-04-26T19:09:00Z">
        <w:del w:id="1129" w:author="manojk" w:date="2012-05-13T06:26:00Z">
          <w:r w:rsidRPr="00DF6216">
            <w:rPr>
              <w:rStyle w:val="Hyperlink"/>
              <w:rFonts w:cs="Arial"/>
              <w:noProof/>
              <w:rPrChange w:id="1130" w:author="manojk" w:date="2012-05-13T06:26:00Z">
                <w:rPr>
                  <w:rStyle w:val="Hyperlink"/>
                  <w:rFonts w:ascii="Cambria" w:hAnsi="Cambria" w:cs="Arial"/>
                  <w:i/>
                  <w:iCs/>
                  <w:noProof/>
                  <w:spacing w:val="15"/>
                  <w:lang w:val="en-US" w:eastAsia="en-US"/>
                </w:rPr>
              </w:rPrChange>
            </w:rPr>
            <w:delText>3.10.1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31" w:author="manojk" w:date="2012-05-13T06:26:00Z">
                <w:rPr>
                  <w:rStyle w:val="Hyperlink"/>
                  <w:rFonts w:ascii="Cambria" w:hAnsi="Cambria" w:cs="Arial"/>
                  <w:i/>
                  <w:iCs/>
                  <w:noProof/>
                  <w:spacing w:val="15"/>
                  <w:lang w:val="en-US" w:eastAsia="en-US"/>
                </w:rPr>
              </w:rPrChange>
            </w:rPr>
            <w:delText>Database Design</w:delText>
          </w:r>
          <w:r w:rsidR="00F64F03" w:rsidDel="00D62179">
            <w:rPr>
              <w:noProof/>
              <w:webHidden/>
            </w:rPr>
            <w:tab/>
          </w:r>
        </w:del>
      </w:ins>
      <w:ins w:id="1132" w:author="atuld" w:date="2012-04-26T19:35:00Z">
        <w:del w:id="1133" w:author="manojk" w:date="2012-05-13T06:26:00Z">
          <w:r w:rsidR="00F64F03" w:rsidDel="00D62179">
            <w:rPr>
              <w:noProof/>
              <w:webHidden/>
            </w:rPr>
            <w:delText>3</w:delText>
          </w:r>
        </w:del>
      </w:ins>
    </w:p>
    <w:p w:rsidR="00F64F03" w:rsidDel="00D62179" w:rsidRDefault="00DF6216">
      <w:pPr>
        <w:pStyle w:val="TOC3"/>
        <w:numPr>
          <w:ins w:id="1134" w:author="atuld" w:date="2012-04-26T19:09:00Z"/>
        </w:numPr>
        <w:tabs>
          <w:tab w:val="left" w:pos="1260"/>
          <w:tab w:val="right" w:leader="dot" w:pos="9019"/>
        </w:tabs>
        <w:rPr>
          <w:ins w:id="1135" w:author="atuld" w:date="2012-04-26T19:09:00Z"/>
          <w:del w:id="1136" w:author="manojk" w:date="2012-05-13T06:26:00Z"/>
          <w:rFonts w:ascii="Times New Roman" w:hAnsi="Times New Roman" w:cs="Times New Roman"/>
          <w:noProof/>
          <w:color w:val="auto"/>
          <w:shd w:val="clear" w:color="auto" w:fill="auto"/>
          <w:lang w:val="en-US" w:eastAsia="en-US"/>
        </w:rPr>
      </w:pPr>
      <w:ins w:id="1137" w:author="atuld" w:date="2012-04-26T19:09:00Z">
        <w:del w:id="1138" w:author="manojk" w:date="2012-05-13T06:26:00Z">
          <w:r w:rsidRPr="00DF6216">
            <w:rPr>
              <w:rStyle w:val="Hyperlink"/>
              <w:rFonts w:cs="Arial"/>
              <w:noProof/>
              <w:rPrChange w:id="1139" w:author="manojk" w:date="2012-05-13T06:26:00Z">
                <w:rPr>
                  <w:rStyle w:val="Hyperlink"/>
                  <w:rFonts w:ascii="Cambria" w:hAnsi="Cambria" w:cs="Arial"/>
                  <w:i/>
                  <w:iCs/>
                  <w:noProof/>
                  <w:spacing w:val="15"/>
                  <w:lang w:val="en-US" w:eastAsia="en-US"/>
                </w:rPr>
              </w:rPrChange>
            </w:rPr>
            <w:delText>3.10.2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40" w:author="manojk" w:date="2012-05-13T06:26:00Z">
                <w:rPr>
                  <w:rStyle w:val="Hyperlink"/>
                  <w:rFonts w:ascii="Cambria" w:hAnsi="Cambria" w:cs="Arial"/>
                  <w:i/>
                  <w:iCs/>
                  <w:noProof/>
                  <w:spacing w:val="15"/>
                  <w:lang w:val="en-US" w:eastAsia="en-US"/>
                </w:rPr>
              </w:rPrChange>
            </w:rPr>
            <w:delText>View Integration with HAT</w:delText>
          </w:r>
          <w:r w:rsidR="00F64F03" w:rsidDel="00D62179">
            <w:rPr>
              <w:noProof/>
              <w:webHidden/>
            </w:rPr>
            <w:tab/>
          </w:r>
        </w:del>
      </w:ins>
      <w:ins w:id="1141" w:author="atuld" w:date="2012-04-26T19:35:00Z">
        <w:del w:id="1142" w:author="manojk" w:date="2012-05-13T06:26:00Z">
          <w:r w:rsidR="00F64F03" w:rsidDel="00D62179">
            <w:rPr>
              <w:noProof/>
              <w:webHidden/>
            </w:rPr>
            <w:delText>3</w:delText>
          </w:r>
        </w:del>
      </w:ins>
    </w:p>
    <w:p w:rsidR="00F64F03" w:rsidDel="00D62179" w:rsidRDefault="00DF6216">
      <w:pPr>
        <w:pStyle w:val="TOC4"/>
        <w:numPr>
          <w:ins w:id="1143" w:author="atuld" w:date="2012-04-26T19:09:00Z"/>
        </w:numPr>
        <w:tabs>
          <w:tab w:val="left" w:pos="1570"/>
          <w:tab w:val="right" w:leader="dot" w:pos="9019"/>
        </w:tabs>
        <w:rPr>
          <w:ins w:id="1144" w:author="atuld" w:date="2012-04-26T19:09:00Z"/>
          <w:del w:id="1145" w:author="manojk" w:date="2012-05-13T06:26:00Z"/>
          <w:rFonts w:ascii="Times New Roman" w:hAnsi="Times New Roman" w:cs="Times New Roman"/>
          <w:noProof/>
          <w:color w:val="auto"/>
          <w:shd w:val="clear" w:color="auto" w:fill="auto"/>
          <w:lang w:val="en-US" w:eastAsia="en-US"/>
        </w:rPr>
      </w:pPr>
      <w:ins w:id="1146" w:author="atuld" w:date="2012-04-26T19:09:00Z">
        <w:del w:id="1147" w:author="manojk" w:date="2012-05-13T06:26:00Z">
          <w:r w:rsidRPr="00DF6216">
            <w:rPr>
              <w:rStyle w:val="Hyperlink"/>
              <w:rFonts w:cs="Arial"/>
              <w:noProof/>
              <w:rPrChange w:id="1148" w:author="manojk" w:date="2012-05-13T06:26:00Z">
                <w:rPr>
                  <w:rStyle w:val="Hyperlink"/>
                  <w:rFonts w:ascii="Cambria" w:hAnsi="Cambria" w:cs="Arial"/>
                  <w:i/>
                  <w:iCs/>
                  <w:noProof/>
                  <w:spacing w:val="15"/>
                  <w:lang w:val="en-US" w:eastAsia="en-US"/>
                </w:rPr>
              </w:rPrChange>
            </w:rPr>
            <w:delText>3.10.2.1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49" w:author="manojk" w:date="2012-05-13T06:26:00Z">
                <w:rPr>
                  <w:rStyle w:val="Hyperlink"/>
                  <w:rFonts w:ascii="Cambria" w:hAnsi="Cambria" w:cs="Arial"/>
                  <w:i/>
                  <w:iCs/>
                  <w:noProof/>
                  <w:spacing w:val="15"/>
                  <w:lang w:val="en-US" w:eastAsia="en-US"/>
                </w:rPr>
              </w:rPrChange>
            </w:rPr>
            <w:delText>Context Sensitive Help</w:delText>
          </w:r>
          <w:r w:rsidR="00F64F03" w:rsidDel="00D62179">
            <w:rPr>
              <w:noProof/>
              <w:webHidden/>
            </w:rPr>
            <w:tab/>
          </w:r>
        </w:del>
      </w:ins>
      <w:ins w:id="1150" w:author="atuld" w:date="2012-04-26T19:35:00Z">
        <w:del w:id="1151" w:author="manojk" w:date="2012-05-13T06:26:00Z">
          <w:r w:rsidR="00F64F03" w:rsidDel="00D62179">
            <w:rPr>
              <w:noProof/>
              <w:webHidden/>
            </w:rPr>
            <w:delText>3</w:delText>
          </w:r>
        </w:del>
      </w:ins>
    </w:p>
    <w:p w:rsidR="00F64F03" w:rsidDel="00D62179" w:rsidRDefault="00DF6216">
      <w:pPr>
        <w:pStyle w:val="TOC2"/>
        <w:numPr>
          <w:ins w:id="1152" w:author="atuld" w:date="2012-04-26T19:09:00Z"/>
        </w:numPr>
        <w:tabs>
          <w:tab w:val="right" w:leader="dot" w:pos="9019"/>
        </w:tabs>
        <w:rPr>
          <w:ins w:id="1153" w:author="atuld" w:date="2012-04-26T19:09:00Z"/>
          <w:del w:id="1154" w:author="manojk" w:date="2012-05-13T06:26:00Z"/>
          <w:rFonts w:ascii="Times New Roman" w:hAnsi="Times New Roman" w:cs="Times New Roman"/>
          <w:noProof/>
          <w:color w:val="auto"/>
          <w:shd w:val="clear" w:color="auto" w:fill="auto"/>
          <w:lang w:val="en-US" w:eastAsia="en-US"/>
        </w:rPr>
      </w:pPr>
      <w:ins w:id="1155" w:author="atuld" w:date="2012-04-26T19:09:00Z">
        <w:del w:id="1156" w:author="manojk" w:date="2012-05-13T06:26:00Z">
          <w:r w:rsidRPr="00DF6216">
            <w:rPr>
              <w:rStyle w:val="Hyperlink"/>
              <w:rFonts w:cs="Arial"/>
              <w:noProof/>
              <w:rPrChange w:id="1157" w:author="manojk" w:date="2012-05-13T06:26:00Z">
                <w:rPr>
                  <w:rStyle w:val="Hyperlink"/>
                  <w:rFonts w:ascii="Cambria" w:hAnsi="Cambria" w:cs="Arial"/>
                  <w:i/>
                  <w:iCs/>
                  <w:noProof/>
                  <w:spacing w:val="15"/>
                  <w:lang w:val="en-US" w:eastAsia="en-US"/>
                </w:rPr>
              </w:rPrChange>
            </w:rPr>
            <w:delText>3.11</w:delText>
          </w:r>
          <w:r w:rsidR="00F64F03" w:rsidDel="00D62179">
            <w:rPr>
              <w:noProof/>
              <w:webHidden/>
            </w:rPr>
            <w:tab/>
          </w:r>
        </w:del>
      </w:ins>
      <w:ins w:id="1158" w:author="atuld" w:date="2012-04-26T19:35:00Z">
        <w:del w:id="1159" w:author="manojk" w:date="2012-05-13T06:26:00Z">
          <w:r w:rsidR="00F64F03" w:rsidDel="00D62179">
            <w:rPr>
              <w:noProof/>
              <w:webHidden/>
            </w:rPr>
            <w:delText>3</w:delText>
          </w:r>
        </w:del>
      </w:ins>
    </w:p>
    <w:p w:rsidR="00F64F03" w:rsidDel="00D62179" w:rsidRDefault="00DF6216">
      <w:pPr>
        <w:pStyle w:val="TOC2"/>
        <w:numPr>
          <w:ins w:id="1160" w:author="atuld" w:date="2012-04-26T19:09:00Z"/>
        </w:numPr>
        <w:tabs>
          <w:tab w:val="left" w:pos="900"/>
          <w:tab w:val="right" w:leader="dot" w:pos="9019"/>
        </w:tabs>
        <w:rPr>
          <w:ins w:id="1161" w:author="atuld" w:date="2012-04-26T19:09:00Z"/>
          <w:del w:id="1162" w:author="manojk" w:date="2012-05-13T06:26:00Z"/>
          <w:rFonts w:ascii="Times New Roman" w:hAnsi="Times New Roman" w:cs="Times New Roman"/>
          <w:noProof/>
          <w:color w:val="auto"/>
          <w:shd w:val="clear" w:color="auto" w:fill="auto"/>
          <w:lang w:val="en-US" w:eastAsia="en-US"/>
        </w:rPr>
      </w:pPr>
      <w:ins w:id="1163" w:author="atuld" w:date="2012-04-26T19:09:00Z">
        <w:del w:id="1164" w:author="manojk" w:date="2012-05-13T06:26:00Z">
          <w:r w:rsidRPr="00DF6216">
            <w:rPr>
              <w:rStyle w:val="Hyperlink"/>
              <w:rFonts w:cs="Arial"/>
              <w:noProof/>
              <w:rPrChange w:id="1165" w:author="manojk" w:date="2012-05-13T06:26:00Z">
                <w:rPr>
                  <w:rStyle w:val="Hyperlink"/>
                  <w:rFonts w:ascii="Cambria" w:hAnsi="Cambria" w:cs="Arial"/>
                  <w:i/>
                  <w:iCs/>
                  <w:noProof/>
                  <w:spacing w:val="15"/>
                  <w:lang w:val="en-US" w:eastAsia="en-US"/>
                </w:rPr>
              </w:rPrChange>
            </w:rPr>
            <w:delText>3.12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66" w:author="manojk" w:date="2012-05-13T06:26:00Z">
                <w:rPr>
                  <w:rStyle w:val="Hyperlink"/>
                  <w:rFonts w:ascii="Cambria" w:hAnsi="Cambria" w:cs="Arial"/>
                  <w:i/>
                  <w:iCs/>
                  <w:noProof/>
                  <w:spacing w:val="15"/>
                  <w:lang w:val="en-US" w:eastAsia="en-US"/>
                </w:rPr>
              </w:rPrChange>
            </w:rPr>
            <w:delText>Logging</w:delText>
          </w:r>
          <w:r w:rsidR="00F64F03" w:rsidDel="00D62179">
            <w:rPr>
              <w:noProof/>
              <w:webHidden/>
            </w:rPr>
            <w:tab/>
          </w:r>
        </w:del>
      </w:ins>
      <w:ins w:id="1167" w:author="atuld" w:date="2012-04-26T19:35:00Z">
        <w:del w:id="1168" w:author="manojk" w:date="2012-05-13T06:26:00Z">
          <w:r w:rsidR="00F64F03" w:rsidDel="00D62179">
            <w:rPr>
              <w:noProof/>
              <w:webHidden/>
            </w:rPr>
            <w:delText>3</w:delText>
          </w:r>
        </w:del>
      </w:ins>
    </w:p>
    <w:p w:rsidR="00F64F03" w:rsidDel="00D62179" w:rsidRDefault="00DF6216">
      <w:pPr>
        <w:pStyle w:val="TOC3"/>
        <w:numPr>
          <w:ins w:id="1169" w:author="atuld" w:date="2012-04-26T19:09:00Z"/>
        </w:numPr>
        <w:tabs>
          <w:tab w:val="left" w:pos="1260"/>
          <w:tab w:val="right" w:leader="dot" w:pos="9019"/>
        </w:tabs>
        <w:rPr>
          <w:ins w:id="1170" w:author="atuld" w:date="2012-04-26T19:09:00Z"/>
          <w:del w:id="1171" w:author="manojk" w:date="2012-05-13T06:26:00Z"/>
          <w:rFonts w:ascii="Times New Roman" w:hAnsi="Times New Roman" w:cs="Times New Roman"/>
          <w:noProof/>
          <w:color w:val="auto"/>
          <w:shd w:val="clear" w:color="auto" w:fill="auto"/>
          <w:lang w:val="en-US" w:eastAsia="en-US"/>
        </w:rPr>
      </w:pPr>
      <w:ins w:id="1172" w:author="atuld" w:date="2012-04-26T19:09:00Z">
        <w:del w:id="1173" w:author="manojk" w:date="2012-05-13T06:26:00Z">
          <w:r w:rsidRPr="00DF6216">
            <w:rPr>
              <w:rStyle w:val="Hyperlink"/>
              <w:rFonts w:cs="Arial"/>
              <w:noProof/>
              <w:rPrChange w:id="1174" w:author="manojk" w:date="2012-05-13T06:26:00Z">
                <w:rPr>
                  <w:rStyle w:val="Hyperlink"/>
                  <w:rFonts w:ascii="Cambria" w:hAnsi="Cambria" w:cs="Arial"/>
                  <w:i/>
                  <w:iCs/>
                  <w:noProof/>
                  <w:spacing w:val="15"/>
                  <w:lang w:val="en-US" w:eastAsia="en-US"/>
                </w:rPr>
              </w:rPrChange>
            </w:rPr>
            <w:delText>3.12.1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75" w:author="manojk" w:date="2012-05-13T06:26:00Z">
                <w:rPr>
                  <w:rStyle w:val="Hyperlink"/>
                  <w:rFonts w:ascii="Cambria" w:hAnsi="Cambria" w:cs="Arial"/>
                  <w:i/>
                  <w:iCs/>
                  <w:noProof/>
                  <w:spacing w:val="15"/>
                  <w:lang w:val="en-US" w:eastAsia="en-US"/>
                </w:rPr>
              </w:rPrChange>
            </w:rPr>
            <w:delText>Local Logging</w:delText>
          </w:r>
          <w:r w:rsidR="00F64F03" w:rsidDel="00D62179">
            <w:rPr>
              <w:noProof/>
              <w:webHidden/>
            </w:rPr>
            <w:tab/>
          </w:r>
        </w:del>
      </w:ins>
      <w:ins w:id="1176" w:author="atuld" w:date="2012-04-26T19:35:00Z">
        <w:del w:id="1177" w:author="manojk" w:date="2012-05-13T06:26:00Z">
          <w:r w:rsidR="00F64F03" w:rsidDel="00D62179">
            <w:rPr>
              <w:noProof/>
              <w:webHidden/>
            </w:rPr>
            <w:delText>3</w:delText>
          </w:r>
        </w:del>
      </w:ins>
    </w:p>
    <w:p w:rsidR="00F64F03" w:rsidDel="00D62179" w:rsidRDefault="00DF6216">
      <w:pPr>
        <w:pStyle w:val="TOC4"/>
        <w:numPr>
          <w:ins w:id="1178" w:author="atuld" w:date="2012-04-26T19:09:00Z"/>
        </w:numPr>
        <w:tabs>
          <w:tab w:val="left" w:pos="1570"/>
          <w:tab w:val="right" w:leader="dot" w:pos="9019"/>
        </w:tabs>
        <w:rPr>
          <w:ins w:id="1179" w:author="atuld" w:date="2012-04-26T19:09:00Z"/>
          <w:del w:id="1180" w:author="manojk" w:date="2012-05-13T06:26:00Z"/>
          <w:rFonts w:ascii="Times New Roman" w:hAnsi="Times New Roman" w:cs="Times New Roman"/>
          <w:noProof/>
          <w:color w:val="auto"/>
          <w:shd w:val="clear" w:color="auto" w:fill="auto"/>
          <w:lang w:val="en-US" w:eastAsia="en-US"/>
        </w:rPr>
      </w:pPr>
      <w:ins w:id="1181" w:author="atuld" w:date="2012-04-26T19:09:00Z">
        <w:del w:id="1182" w:author="manojk" w:date="2012-05-13T06:26:00Z">
          <w:r w:rsidRPr="00DF6216">
            <w:rPr>
              <w:rStyle w:val="Hyperlink"/>
              <w:rFonts w:cs="Arial"/>
              <w:noProof/>
              <w:rPrChange w:id="1183" w:author="manojk" w:date="2012-05-13T06:26:00Z">
                <w:rPr>
                  <w:rStyle w:val="Hyperlink"/>
                  <w:rFonts w:ascii="Cambria" w:hAnsi="Cambria" w:cs="Arial"/>
                  <w:i/>
                  <w:iCs/>
                  <w:noProof/>
                  <w:spacing w:val="15"/>
                  <w:lang w:val="en-US" w:eastAsia="en-US"/>
                </w:rPr>
              </w:rPrChange>
            </w:rPr>
            <w:delText>3.12.1.1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84" w:author="manojk" w:date="2012-05-13T06:26:00Z">
                <w:rPr>
                  <w:rStyle w:val="Hyperlink"/>
                  <w:rFonts w:ascii="Cambria" w:hAnsi="Cambria" w:cs="Arial"/>
                  <w:i/>
                  <w:iCs/>
                  <w:noProof/>
                  <w:spacing w:val="15"/>
                  <w:lang w:val="en-US" w:eastAsia="en-US"/>
                </w:rPr>
              </w:rPrChange>
            </w:rPr>
            <w:delText>AOP Implementation</w:delText>
          </w:r>
          <w:r w:rsidR="00F64F03" w:rsidDel="00D62179">
            <w:rPr>
              <w:noProof/>
              <w:webHidden/>
            </w:rPr>
            <w:tab/>
          </w:r>
        </w:del>
      </w:ins>
      <w:ins w:id="1185" w:author="atuld" w:date="2012-04-26T19:35:00Z">
        <w:del w:id="1186" w:author="manojk" w:date="2012-05-13T06:26:00Z">
          <w:r w:rsidR="00F64F03" w:rsidDel="00D62179">
            <w:rPr>
              <w:noProof/>
              <w:webHidden/>
            </w:rPr>
            <w:delText>3</w:delText>
          </w:r>
        </w:del>
      </w:ins>
    </w:p>
    <w:p w:rsidR="00F64F03" w:rsidDel="00D62179" w:rsidRDefault="00DF6216">
      <w:pPr>
        <w:pStyle w:val="TOC4"/>
        <w:numPr>
          <w:ins w:id="1187" w:author="atuld" w:date="2012-04-26T19:09:00Z"/>
        </w:numPr>
        <w:tabs>
          <w:tab w:val="left" w:pos="1570"/>
          <w:tab w:val="right" w:leader="dot" w:pos="9019"/>
        </w:tabs>
        <w:rPr>
          <w:ins w:id="1188" w:author="atuld" w:date="2012-04-26T19:09:00Z"/>
          <w:del w:id="1189" w:author="manojk" w:date="2012-05-13T06:26:00Z"/>
          <w:rFonts w:ascii="Times New Roman" w:hAnsi="Times New Roman" w:cs="Times New Roman"/>
          <w:noProof/>
          <w:color w:val="auto"/>
          <w:shd w:val="clear" w:color="auto" w:fill="auto"/>
          <w:lang w:val="en-US" w:eastAsia="en-US"/>
        </w:rPr>
      </w:pPr>
      <w:ins w:id="1190" w:author="atuld" w:date="2012-04-26T19:09:00Z">
        <w:del w:id="1191" w:author="manojk" w:date="2012-05-13T06:26:00Z">
          <w:r w:rsidRPr="00DF6216">
            <w:rPr>
              <w:rStyle w:val="Hyperlink"/>
              <w:rFonts w:cs="Arial"/>
              <w:noProof/>
              <w:rPrChange w:id="1192" w:author="manojk" w:date="2012-05-13T06:26:00Z">
                <w:rPr>
                  <w:rStyle w:val="Hyperlink"/>
                  <w:rFonts w:ascii="Cambria" w:hAnsi="Cambria" w:cs="Arial"/>
                  <w:i/>
                  <w:iCs/>
                  <w:noProof/>
                  <w:spacing w:val="15"/>
                  <w:lang w:val="en-US" w:eastAsia="en-US"/>
                </w:rPr>
              </w:rPrChange>
            </w:rPr>
            <w:delText>3.12.1.2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193" w:author="manojk" w:date="2012-05-13T06:26:00Z">
                <w:rPr>
                  <w:rStyle w:val="Hyperlink"/>
                  <w:rFonts w:ascii="Cambria" w:hAnsi="Cambria" w:cs="Arial"/>
                  <w:i/>
                  <w:iCs/>
                  <w:noProof/>
                  <w:spacing w:val="15"/>
                  <w:lang w:val="en-US" w:eastAsia="en-US"/>
                </w:rPr>
              </w:rPrChange>
            </w:rPr>
            <w:delText>Types of Logging</w:delText>
          </w:r>
          <w:r w:rsidR="00F64F03" w:rsidDel="00D62179">
            <w:rPr>
              <w:noProof/>
              <w:webHidden/>
            </w:rPr>
            <w:tab/>
          </w:r>
        </w:del>
      </w:ins>
      <w:ins w:id="1194" w:author="atuld" w:date="2012-04-26T19:35:00Z">
        <w:del w:id="1195" w:author="manojk" w:date="2012-05-13T06:26:00Z">
          <w:r w:rsidR="00F64F03" w:rsidDel="00D62179">
            <w:rPr>
              <w:noProof/>
              <w:webHidden/>
            </w:rPr>
            <w:delText>3</w:delText>
          </w:r>
        </w:del>
      </w:ins>
    </w:p>
    <w:p w:rsidR="00F64F03" w:rsidDel="00D62179" w:rsidRDefault="00DF6216">
      <w:pPr>
        <w:pStyle w:val="TOC3"/>
        <w:numPr>
          <w:ins w:id="1196" w:author="atuld" w:date="2012-04-26T19:09:00Z"/>
        </w:numPr>
        <w:tabs>
          <w:tab w:val="left" w:pos="1260"/>
          <w:tab w:val="right" w:leader="dot" w:pos="9019"/>
        </w:tabs>
        <w:rPr>
          <w:ins w:id="1197" w:author="atuld" w:date="2012-04-26T19:09:00Z"/>
          <w:del w:id="1198" w:author="manojk" w:date="2012-05-13T06:26:00Z"/>
          <w:rFonts w:ascii="Times New Roman" w:hAnsi="Times New Roman" w:cs="Times New Roman"/>
          <w:noProof/>
          <w:color w:val="auto"/>
          <w:shd w:val="clear" w:color="auto" w:fill="auto"/>
          <w:lang w:val="en-US" w:eastAsia="en-US"/>
        </w:rPr>
      </w:pPr>
      <w:ins w:id="1199" w:author="atuld" w:date="2012-04-26T19:09:00Z">
        <w:del w:id="1200" w:author="manojk" w:date="2012-05-13T06:26:00Z">
          <w:r w:rsidRPr="00DF6216">
            <w:rPr>
              <w:rStyle w:val="Hyperlink"/>
              <w:rFonts w:cs="Arial"/>
              <w:noProof/>
              <w:rPrChange w:id="1201" w:author="manojk" w:date="2012-05-13T06:26:00Z">
                <w:rPr>
                  <w:rStyle w:val="Hyperlink"/>
                  <w:rFonts w:ascii="Cambria" w:hAnsi="Cambria" w:cs="Arial"/>
                  <w:i/>
                  <w:iCs/>
                  <w:noProof/>
                  <w:spacing w:val="15"/>
                  <w:lang w:val="en-US" w:eastAsia="en-US"/>
                </w:rPr>
              </w:rPrChange>
            </w:rPr>
            <w:delText>3.12.2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02" w:author="manojk" w:date="2012-05-13T06:26:00Z">
                <w:rPr>
                  <w:rStyle w:val="Hyperlink"/>
                  <w:rFonts w:ascii="Cambria" w:hAnsi="Cambria" w:cs="Arial"/>
                  <w:i/>
                  <w:iCs/>
                  <w:noProof/>
                  <w:spacing w:val="15"/>
                  <w:lang w:val="en-US" w:eastAsia="en-US"/>
                </w:rPr>
              </w:rPrChange>
            </w:rPr>
            <w:delText>Remote Logging</w:delText>
          </w:r>
          <w:r w:rsidR="00F64F03" w:rsidDel="00D62179">
            <w:rPr>
              <w:noProof/>
              <w:webHidden/>
            </w:rPr>
            <w:tab/>
          </w:r>
        </w:del>
      </w:ins>
      <w:ins w:id="1203" w:author="atuld" w:date="2012-04-26T19:35:00Z">
        <w:del w:id="1204" w:author="manojk" w:date="2012-05-13T06:26:00Z">
          <w:r w:rsidR="00F64F03" w:rsidDel="00D62179">
            <w:rPr>
              <w:noProof/>
              <w:webHidden/>
            </w:rPr>
            <w:delText>3</w:delText>
          </w:r>
        </w:del>
      </w:ins>
    </w:p>
    <w:p w:rsidR="00F64F03" w:rsidDel="00D62179" w:rsidRDefault="00DF6216">
      <w:pPr>
        <w:pStyle w:val="TOC4"/>
        <w:numPr>
          <w:ins w:id="1205" w:author="atuld" w:date="2012-04-26T19:09:00Z"/>
        </w:numPr>
        <w:tabs>
          <w:tab w:val="left" w:pos="1570"/>
          <w:tab w:val="right" w:leader="dot" w:pos="9019"/>
        </w:tabs>
        <w:rPr>
          <w:ins w:id="1206" w:author="atuld" w:date="2012-04-26T19:09:00Z"/>
          <w:del w:id="1207" w:author="manojk" w:date="2012-05-13T06:26:00Z"/>
          <w:rFonts w:ascii="Times New Roman" w:hAnsi="Times New Roman" w:cs="Times New Roman"/>
          <w:noProof/>
          <w:color w:val="auto"/>
          <w:shd w:val="clear" w:color="auto" w:fill="auto"/>
          <w:lang w:val="en-US" w:eastAsia="en-US"/>
        </w:rPr>
      </w:pPr>
      <w:ins w:id="1208" w:author="atuld" w:date="2012-04-26T19:09:00Z">
        <w:del w:id="1209" w:author="manojk" w:date="2012-05-13T06:26:00Z">
          <w:r w:rsidRPr="00DF6216">
            <w:rPr>
              <w:rStyle w:val="Hyperlink"/>
              <w:rFonts w:cs="Arial"/>
              <w:noProof/>
              <w:rPrChange w:id="1210" w:author="manojk" w:date="2012-05-13T06:26:00Z">
                <w:rPr>
                  <w:rStyle w:val="Hyperlink"/>
                  <w:rFonts w:ascii="Cambria" w:hAnsi="Cambria" w:cs="Arial"/>
                  <w:i/>
                  <w:iCs/>
                  <w:noProof/>
                  <w:spacing w:val="15"/>
                  <w:lang w:val="en-US" w:eastAsia="en-US"/>
                </w:rPr>
              </w:rPrChange>
            </w:rPr>
            <w:delText>3.12.2.1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11" w:author="manojk" w:date="2012-05-13T06:26:00Z">
                <w:rPr>
                  <w:rStyle w:val="Hyperlink"/>
                  <w:rFonts w:ascii="Cambria" w:hAnsi="Cambria" w:cs="Arial"/>
                  <w:i/>
                  <w:iCs/>
                  <w:noProof/>
                  <w:spacing w:val="15"/>
                  <w:lang w:val="en-US" w:eastAsia="en-US"/>
                </w:rPr>
              </w:rPrChange>
            </w:rPr>
            <w:delText>Service Invocation</w:delText>
          </w:r>
          <w:r w:rsidR="00F64F03" w:rsidDel="00D62179">
            <w:rPr>
              <w:noProof/>
              <w:webHidden/>
            </w:rPr>
            <w:tab/>
          </w:r>
        </w:del>
      </w:ins>
      <w:ins w:id="1212" w:author="atuld" w:date="2012-04-26T19:35:00Z">
        <w:del w:id="1213" w:author="manojk" w:date="2012-05-13T06:26:00Z">
          <w:r w:rsidR="00F64F03" w:rsidDel="00D62179">
            <w:rPr>
              <w:noProof/>
              <w:webHidden/>
            </w:rPr>
            <w:delText>3</w:delText>
          </w:r>
        </w:del>
      </w:ins>
    </w:p>
    <w:p w:rsidR="00F64F03" w:rsidDel="00D62179" w:rsidRDefault="00DF6216">
      <w:pPr>
        <w:pStyle w:val="TOC4"/>
        <w:numPr>
          <w:ins w:id="1214" w:author="atuld" w:date="2012-04-26T19:09:00Z"/>
        </w:numPr>
        <w:tabs>
          <w:tab w:val="left" w:pos="1570"/>
          <w:tab w:val="right" w:leader="dot" w:pos="9019"/>
        </w:tabs>
        <w:rPr>
          <w:ins w:id="1215" w:author="atuld" w:date="2012-04-26T19:09:00Z"/>
          <w:del w:id="1216" w:author="manojk" w:date="2012-05-13T06:26:00Z"/>
          <w:rFonts w:ascii="Times New Roman" w:hAnsi="Times New Roman" w:cs="Times New Roman"/>
          <w:noProof/>
          <w:color w:val="auto"/>
          <w:shd w:val="clear" w:color="auto" w:fill="auto"/>
          <w:lang w:val="en-US" w:eastAsia="en-US"/>
        </w:rPr>
      </w:pPr>
      <w:ins w:id="1217" w:author="atuld" w:date="2012-04-26T19:09:00Z">
        <w:del w:id="1218" w:author="manojk" w:date="2012-05-13T06:26:00Z">
          <w:r w:rsidRPr="00DF6216">
            <w:rPr>
              <w:rStyle w:val="Hyperlink"/>
              <w:rFonts w:cs="Arial"/>
              <w:noProof/>
              <w:rPrChange w:id="1219" w:author="manojk" w:date="2012-05-13T06:26:00Z">
                <w:rPr>
                  <w:rStyle w:val="Hyperlink"/>
                  <w:rFonts w:ascii="Cambria" w:hAnsi="Cambria" w:cs="Arial"/>
                  <w:i/>
                  <w:iCs/>
                  <w:noProof/>
                  <w:spacing w:val="15"/>
                  <w:lang w:val="en-US" w:eastAsia="en-US"/>
                </w:rPr>
              </w:rPrChange>
            </w:rPr>
            <w:delText>3.12.2.2</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20" w:author="manojk" w:date="2012-05-13T06:26:00Z">
                <w:rPr>
                  <w:rStyle w:val="Hyperlink"/>
                  <w:rFonts w:ascii="Cambria" w:hAnsi="Cambria" w:cs="Arial"/>
                  <w:i/>
                  <w:iCs/>
                  <w:noProof/>
                  <w:spacing w:val="15"/>
                  <w:lang w:val="en-US" w:eastAsia="en-US"/>
                </w:rPr>
              </w:rPrChange>
            </w:rPr>
            <w:delText>Remote Logging Sequence Diagram</w:delText>
          </w:r>
          <w:r w:rsidR="00F64F03" w:rsidDel="00D62179">
            <w:rPr>
              <w:noProof/>
              <w:webHidden/>
            </w:rPr>
            <w:tab/>
          </w:r>
        </w:del>
      </w:ins>
      <w:ins w:id="1221" w:author="atuld" w:date="2012-04-26T19:35:00Z">
        <w:del w:id="1222" w:author="manojk" w:date="2012-05-13T06:26:00Z">
          <w:r w:rsidR="00F64F03" w:rsidDel="00D62179">
            <w:rPr>
              <w:noProof/>
              <w:webHidden/>
            </w:rPr>
            <w:delText>3</w:delText>
          </w:r>
        </w:del>
      </w:ins>
    </w:p>
    <w:p w:rsidR="00F64F03" w:rsidDel="00D62179" w:rsidRDefault="00DF6216">
      <w:pPr>
        <w:pStyle w:val="TOC2"/>
        <w:numPr>
          <w:ins w:id="1223" w:author="atuld" w:date="2012-04-26T19:09:00Z"/>
        </w:numPr>
        <w:tabs>
          <w:tab w:val="left" w:pos="900"/>
          <w:tab w:val="right" w:leader="dot" w:pos="9019"/>
        </w:tabs>
        <w:rPr>
          <w:ins w:id="1224" w:author="atuld" w:date="2012-04-26T19:09:00Z"/>
          <w:del w:id="1225" w:author="manojk" w:date="2012-05-13T06:26:00Z"/>
          <w:rFonts w:ascii="Times New Roman" w:hAnsi="Times New Roman" w:cs="Times New Roman"/>
          <w:noProof/>
          <w:color w:val="auto"/>
          <w:shd w:val="clear" w:color="auto" w:fill="auto"/>
          <w:lang w:val="en-US" w:eastAsia="en-US"/>
        </w:rPr>
      </w:pPr>
      <w:ins w:id="1226" w:author="atuld" w:date="2012-04-26T19:09:00Z">
        <w:del w:id="1227" w:author="manojk" w:date="2012-05-13T06:26:00Z">
          <w:r w:rsidRPr="00DF6216">
            <w:rPr>
              <w:rStyle w:val="Hyperlink"/>
              <w:rFonts w:cs="Arial"/>
              <w:noProof/>
              <w:rPrChange w:id="1228" w:author="manojk" w:date="2012-05-13T06:26:00Z">
                <w:rPr>
                  <w:rStyle w:val="Hyperlink"/>
                  <w:rFonts w:ascii="Cambria" w:hAnsi="Cambria" w:cs="Arial"/>
                  <w:i/>
                  <w:iCs/>
                  <w:noProof/>
                  <w:spacing w:val="15"/>
                  <w:lang w:val="en-US" w:eastAsia="en-US"/>
                </w:rPr>
              </w:rPrChange>
            </w:rPr>
            <w:delText>3.13</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29" w:author="manojk" w:date="2012-05-13T06:26:00Z">
                <w:rPr>
                  <w:rStyle w:val="Hyperlink"/>
                  <w:rFonts w:ascii="Cambria" w:hAnsi="Cambria" w:cs="Arial"/>
                  <w:i/>
                  <w:iCs/>
                  <w:noProof/>
                  <w:spacing w:val="15"/>
                  <w:lang w:val="en-US" w:eastAsia="en-US"/>
                </w:rPr>
              </w:rPrChange>
            </w:rPr>
            <w:delText>Exception Management</w:delText>
          </w:r>
          <w:r w:rsidR="00F64F03" w:rsidDel="00D62179">
            <w:rPr>
              <w:noProof/>
              <w:webHidden/>
            </w:rPr>
            <w:tab/>
          </w:r>
        </w:del>
      </w:ins>
      <w:ins w:id="1230" w:author="atuld" w:date="2012-04-26T19:35:00Z">
        <w:del w:id="1231" w:author="manojk" w:date="2012-05-13T06:26:00Z">
          <w:r w:rsidR="00F64F03" w:rsidDel="00D62179">
            <w:rPr>
              <w:noProof/>
              <w:webHidden/>
            </w:rPr>
            <w:delText>3</w:delText>
          </w:r>
        </w:del>
      </w:ins>
    </w:p>
    <w:p w:rsidR="00F64F03" w:rsidDel="00D62179" w:rsidRDefault="00DF6216">
      <w:pPr>
        <w:pStyle w:val="TOC3"/>
        <w:numPr>
          <w:ins w:id="1232" w:author="atuld" w:date="2012-04-26T19:09:00Z"/>
        </w:numPr>
        <w:tabs>
          <w:tab w:val="left" w:pos="1260"/>
          <w:tab w:val="right" w:leader="dot" w:pos="9019"/>
        </w:tabs>
        <w:rPr>
          <w:ins w:id="1233" w:author="atuld" w:date="2012-04-26T19:09:00Z"/>
          <w:del w:id="1234" w:author="manojk" w:date="2012-05-13T06:26:00Z"/>
          <w:rFonts w:ascii="Times New Roman" w:hAnsi="Times New Roman" w:cs="Times New Roman"/>
          <w:noProof/>
          <w:color w:val="auto"/>
          <w:shd w:val="clear" w:color="auto" w:fill="auto"/>
          <w:lang w:val="en-US" w:eastAsia="en-US"/>
        </w:rPr>
      </w:pPr>
      <w:ins w:id="1235" w:author="atuld" w:date="2012-04-26T19:09:00Z">
        <w:del w:id="1236" w:author="manojk" w:date="2012-05-13T06:26:00Z">
          <w:r w:rsidRPr="00DF6216">
            <w:rPr>
              <w:rStyle w:val="Hyperlink"/>
              <w:rFonts w:cs="Arial"/>
              <w:noProof/>
              <w:rPrChange w:id="1237" w:author="manojk" w:date="2012-05-13T06:26:00Z">
                <w:rPr>
                  <w:rStyle w:val="Hyperlink"/>
                  <w:rFonts w:ascii="Cambria" w:hAnsi="Cambria" w:cs="Arial"/>
                  <w:i/>
                  <w:iCs/>
                  <w:noProof/>
                  <w:spacing w:val="15"/>
                  <w:lang w:val="en-US" w:eastAsia="en-US"/>
                </w:rPr>
              </w:rPrChange>
            </w:rPr>
            <w:delText>3.13.1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38" w:author="manojk" w:date="2012-05-13T06:26:00Z">
                <w:rPr>
                  <w:rStyle w:val="Hyperlink"/>
                  <w:rFonts w:ascii="Cambria" w:hAnsi="Cambria" w:cs="Arial"/>
                  <w:i/>
                  <w:iCs/>
                  <w:noProof/>
                  <w:spacing w:val="15"/>
                  <w:lang w:val="en-US" w:eastAsia="en-US"/>
                </w:rPr>
              </w:rPrChange>
            </w:rPr>
            <w:delText>Exception Hierarchy</w:delText>
          </w:r>
          <w:r w:rsidR="00F64F03" w:rsidDel="00D62179">
            <w:rPr>
              <w:noProof/>
              <w:webHidden/>
            </w:rPr>
            <w:tab/>
          </w:r>
        </w:del>
      </w:ins>
      <w:ins w:id="1239" w:author="atuld" w:date="2012-04-26T19:35:00Z">
        <w:del w:id="1240" w:author="manojk" w:date="2012-05-13T06:26:00Z">
          <w:r w:rsidR="00F64F03" w:rsidDel="00D62179">
            <w:rPr>
              <w:noProof/>
              <w:webHidden/>
            </w:rPr>
            <w:delText>3</w:delText>
          </w:r>
        </w:del>
      </w:ins>
    </w:p>
    <w:p w:rsidR="00F64F03" w:rsidDel="00D62179" w:rsidRDefault="00DF6216">
      <w:pPr>
        <w:pStyle w:val="TOC2"/>
        <w:numPr>
          <w:ins w:id="1241" w:author="atuld" w:date="2012-04-26T19:09:00Z"/>
        </w:numPr>
        <w:tabs>
          <w:tab w:val="left" w:pos="900"/>
          <w:tab w:val="right" w:leader="dot" w:pos="9019"/>
        </w:tabs>
        <w:rPr>
          <w:ins w:id="1242" w:author="atuld" w:date="2012-04-26T19:09:00Z"/>
          <w:del w:id="1243" w:author="manojk" w:date="2012-05-13T06:26:00Z"/>
          <w:rFonts w:ascii="Times New Roman" w:hAnsi="Times New Roman" w:cs="Times New Roman"/>
          <w:noProof/>
          <w:color w:val="auto"/>
          <w:shd w:val="clear" w:color="auto" w:fill="auto"/>
          <w:lang w:val="en-US" w:eastAsia="en-US"/>
        </w:rPr>
      </w:pPr>
      <w:ins w:id="1244" w:author="atuld" w:date="2012-04-26T19:09:00Z">
        <w:del w:id="1245" w:author="manojk" w:date="2012-05-13T06:26:00Z">
          <w:r w:rsidRPr="00DF6216">
            <w:rPr>
              <w:rStyle w:val="Hyperlink"/>
              <w:rFonts w:cs="Arial"/>
              <w:noProof/>
              <w:rPrChange w:id="1246" w:author="manojk" w:date="2012-05-13T06:26:00Z">
                <w:rPr>
                  <w:rStyle w:val="Hyperlink"/>
                  <w:rFonts w:ascii="Cambria" w:hAnsi="Cambria" w:cs="Arial"/>
                  <w:i/>
                  <w:iCs/>
                  <w:noProof/>
                  <w:spacing w:val="15"/>
                  <w:lang w:val="en-US" w:eastAsia="en-US"/>
                </w:rPr>
              </w:rPrChange>
            </w:rPr>
            <w:delText>3.14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47" w:author="manojk" w:date="2012-05-13T06:26:00Z">
                <w:rPr>
                  <w:rStyle w:val="Hyperlink"/>
                  <w:rFonts w:ascii="Cambria" w:hAnsi="Cambria" w:cs="Arial"/>
                  <w:i/>
                  <w:iCs/>
                  <w:noProof/>
                  <w:spacing w:val="15"/>
                  <w:lang w:val="en-US" w:eastAsia="en-US"/>
                </w:rPr>
              </w:rPrChange>
            </w:rPr>
            <w:delText>Browser History Management</w:delText>
          </w:r>
          <w:r w:rsidR="00F64F03" w:rsidDel="00D62179">
            <w:rPr>
              <w:noProof/>
              <w:webHidden/>
            </w:rPr>
            <w:tab/>
          </w:r>
        </w:del>
      </w:ins>
      <w:ins w:id="1248" w:author="atuld" w:date="2012-04-26T19:35:00Z">
        <w:del w:id="1249" w:author="manojk" w:date="2012-05-13T06:26:00Z">
          <w:r w:rsidR="00F64F03" w:rsidDel="00D62179">
            <w:rPr>
              <w:noProof/>
              <w:webHidden/>
            </w:rPr>
            <w:delText>3</w:delText>
          </w:r>
        </w:del>
      </w:ins>
    </w:p>
    <w:p w:rsidR="00F64F03" w:rsidDel="00D62179" w:rsidRDefault="00DF6216">
      <w:pPr>
        <w:pStyle w:val="TOC2"/>
        <w:numPr>
          <w:ins w:id="1250" w:author="atuld" w:date="2012-04-26T19:09:00Z"/>
        </w:numPr>
        <w:tabs>
          <w:tab w:val="left" w:pos="900"/>
          <w:tab w:val="right" w:leader="dot" w:pos="9019"/>
        </w:tabs>
        <w:rPr>
          <w:ins w:id="1251" w:author="atuld" w:date="2012-04-26T19:09:00Z"/>
          <w:del w:id="1252" w:author="manojk" w:date="2012-05-13T06:26:00Z"/>
          <w:rFonts w:ascii="Times New Roman" w:hAnsi="Times New Roman" w:cs="Times New Roman"/>
          <w:noProof/>
          <w:color w:val="auto"/>
          <w:shd w:val="clear" w:color="auto" w:fill="auto"/>
          <w:lang w:val="en-US" w:eastAsia="en-US"/>
        </w:rPr>
      </w:pPr>
      <w:ins w:id="1253" w:author="atuld" w:date="2012-04-26T19:09:00Z">
        <w:del w:id="1254" w:author="manojk" w:date="2012-05-13T06:26:00Z">
          <w:r w:rsidRPr="00DF6216">
            <w:rPr>
              <w:rStyle w:val="Hyperlink"/>
              <w:rFonts w:cs="Arial"/>
              <w:noProof/>
              <w:rPrChange w:id="1255" w:author="manojk" w:date="2012-05-13T06:26:00Z">
                <w:rPr>
                  <w:rStyle w:val="Hyperlink"/>
                  <w:rFonts w:ascii="Cambria" w:hAnsi="Cambria" w:cs="Arial"/>
                  <w:i/>
                  <w:iCs/>
                  <w:noProof/>
                  <w:spacing w:val="15"/>
                  <w:lang w:val="en-US" w:eastAsia="en-US"/>
                </w:rPr>
              </w:rPrChange>
            </w:rPr>
            <w:delText>3.15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56" w:author="manojk" w:date="2012-05-13T06:26:00Z">
                <w:rPr>
                  <w:rStyle w:val="Hyperlink"/>
                  <w:rFonts w:ascii="Cambria" w:hAnsi="Cambria" w:cs="Arial"/>
                  <w:i/>
                  <w:iCs/>
                  <w:noProof/>
                  <w:spacing w:val="15"/>
                  <w:lang w:val="en-US" w:eastAsia="en-US"/>
                </w:rPr>
              </w:rPrChange>
            </w:rPr>
            <w:delText>Common Utilities</w:delText>
          </w:r>
          <w:r w:rsidR="00F64F03" w:rsidDel="00D62179">
            <w:rPr>
              <w:noProof/>
              <w:webHidden/>
            </w:rPr>
            <w:tab/>
          </w:r>
        </w:del>
      </w:ins>
      <w:ins w:id="1257" w:author="atuld" w:date="2012-04-26T19:35:00Z">
        <w:del w:id="1258" w:author="manojk" w:date="2012-05-13T06:26:00Z">
          <w:r w:rsidR="00F64F03" w:rsidDel="00D62179">
            <w:rPr>
              <w:noProof/>
              <w:webHidden/>
            </w:rPr>
            <w:delText>3</w:delText>
          </w:r>
        </w:del>
      </w:ins>
    </w:p>
    <w:p w:rsidR="00F64F03" w:rsidDel="00D62179" w:rsidRDefault="00DF6216">
      <w:pPr>
        <w:pStyle w:val="TOC1"/>
        <w:numPr>
          <w:ins w:id="1259" w:author="atuld" w:date="2012-04-26T19:09:00Z"/>
        </w:numPr>
        <w:tabs>
          <w:tab w:val="left" w:pos="540"/>
          <w:tab w:val="right" w:leader="dot" w:pos="9019"/>
        </w:tabs>
        <w:rPr>
          <w:ins w:id="1260" w:author="atuld" w:date="2012-04-26T19:09:00Z"/>
          <w:del w:id="1261" w:author="manojk" w:date="2012-05-13T06:26:00Z"/>
          <w:rFonts w:ascii="Times New Roman" w:hAnsi="Times New Roman" w:cs="Times New Roman"/>
          <w:noProof/>
          <w:color w:val="auto"/>
          <w:shd w:val="clear" w:color="auto" w:fill="auto"/>
          <w:lang w:val="en-US" w:eastAsia="en-US"/>
        </w:rPr>
      </w:pPr>
      <w:ins w:id="1262" w:author="atuld" w:date="2012-04-26T19:09:00Z">
        <w:del w:id="1263" w:author="manojk" w:date="2012-05-13T06:26:00Z">
          <w:r w:rsidRPr="00DF6216">
            <w:rPr>
              <w:rStyle w:val="Hyperlink"/>
              <w:rFonts w:cs="Arial"/>
              <w:noProof/>
              <w:rPrChange w:id="1264" w:author="manojk" w:date="2012-05-13T06:26:00Z">
                <w:rPr>
                  <w:rStyle w:val="Hyperlink"/>
                  <w:rFonts w:ascii="Cambria" w:hAnsi="Cambria" w:cs="Arial"/>
                  <w:i/>
                  <w:iCs/>
                  <w:noProof/>
                  <w:spacing w:val="15"/>
                  <w:lang w:val="en-US" w:eastAsia="en-US"/>
                </w:rPr>
              </w:rPrChange>
            </w:rPr>
            <w:delText>4</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65" w:author="manojk" w:date="2012-05-13T06:26:00Z">
                <w:rPr>
                  <w:rStyle w:val="Hyperlink"/>
                  <w:rFonts w:ascii="Cambria" w:hAnsi="Cambria" w:cs="Arial"/>
                  <w:i/>
                  <w:iCs/>
                  <w:noProof/>
                  <w:spacing w:val="15"/>
                  <w:lang w:val="en-US" w:eastAsia="en-US"/>
                </w:rPr>
              </w:rPrChange>
            </w:rPr>
            <w:delText>Portal Application Design Reference</w:delText>
          </w:r>
          <w:r w:rsidR="00F64F03" w:rsidDel="00D62179">
            <w:rPr>
              <w:noProof/>
              <w:webHidden/>
            </w:rPr>
            <w:tab/>
          </w:r>
        </w:del>
      </w:ins>
      <w:ins w:id="1266" w:author="atuld" w:date="2012-04-26T19:35:00Z">
        <w:del w:id="1267" w:author="manojk" w:date="2012-05-13T06:26:00Z">
          <w:r w:rsidR="00F64F03" w:rsidDel="00D62179">
            <w:rPr>
              <w:noProof/>
              <w:webHidden/>
            </w:rPr>
            <w:delText>3</w:delText>
          </w:r>
        </w:del>
      </w:ins>
    </w:p>
    <w:p w:rsidR="00F64F03" w:rsidDel="00D62179" w:rsidRDefault="00DF6216">
      <w:pPr>
        <w:pStyle w:val="TOC1"/>
        <w:numPr>
          <w:ins w:id="1268" w:author="atuld" w:date="2012-04-26T19:09:00Z"/>
        </w:numPr>
        <w:tabs>
          <w:tab w:val="left" w:pos="540"/>
          <w:tab w:val="right" w:leader="dot" w:pos="9019"/>
        </w:tabs>
        <w:rPr>
          <w:ins w:id="1269" w:author="atuld" w:date="2012-04-26T19:09:00Z"/>
          <w:del w:id="1270" w:author="manojk" w:date="2012-05-13T06:26:00Z"/>
          <w:rFonts w:ascii="Times New Roman" w:hAnsi="Times New Roman" w:cs="Times New Roman"/>
          <w:noProof/>
          <w:color w:val="auto"/>
          <w:shd w:val="clear" w:color="auto" w:fill="auto"/>
          <w:lang w:val="en-US" w:eastAsia="en-US"/>
        </w:rPr>
      </w:pPr>
      <w:ins w:id="1271" w:author="atuld" w:date="2012-04-26T19:09:00Z">
        <w:del w:id="1272" w:author="manojk" w:date="2012-05-13T06:26:00Z">
          <w:r w:rsidRPr="00DF6216">
            <w:rPr>
              <w:rStyle w:val="Hyperlink"/>
              <w:rFonts w:cs="Arial"/>
              <w:noProof/>
              <w:rPrChange w:id="1273" w:author="manojk" w:date="2012-05-13T06:26:00Z">
                <w:rPr>
                  <w:rStyle w:val="Hyperlink"/>
                  <w:rFonts w:ascii="Cambria" w:hAnsi="Cambria" w:cs="Arial"/>
                  <w:i/>
                  <w:iCs/>
                  <w:noProof/>
                  <w:spacing w:val="15"/>
                  <w:lang w:val="en-US" w:eastAsia="en-US"/>
                </w:rPr>
              </w:rPrChange>
            </w:rPr>
            <w:delText>5</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74" w:author="manojk" w:date="2012-05-13T06:26:00Z">
                <w:rPr>
                  <w:rStyle w:val="Hyperlink"/>
                  <w:rFonts w:ascii="Cambria" w:hAnsi="Cambria" w:cs="Arial"/>
                  <w:i/>
                  <w:iCs/>
                  <w:noProof/>
                  <w:spacing w:val="15"/>
                  <w:lang w:val="en-US" w:eastAsia="en-US"/>
                </w:rPr>
              </w:rPrChange>
            </w:rPr>
            <w:delText>OSS-B (SOA) Integration Design</w:delText>
          </w:r>
          <w:r w:rsidR="00F64F03" w:rsidDel="00D62179">
            <w:rPr>
              <w:noProof/>
              <w:webHidden/>
            </w:rPr>
            <w:tab/>
          </w:r>
        </w:del>
      </w:ins>
      <w:ins w:id="1275" w:author="atuld" w:date="2012-04-26T19:35:00Z">
        <w:del w:id="1276" w:author="manojk" w:date="2012-05-13T06:26:00Z">
          <w:r w:rsidR="00F64F03" w:rsidDel="00D62179">
            <w:rPr>
              <w:noProof/>
              <w:webHidden/>
            </w:rPr>
            <w:delText>3</w:delText>
          </w:r>
        </w:del>
      </w:ins>
    </w:p>
    <w:p w:rsidR="00F64F03" w:rsidDel="00D62179" w:rsidRDefault="00DF6216">
      <w:pPr>
        <w:pStyle w:val="TOC1"/>
        <w:numPr>
          <w:ins w:id="1277" w:author="atuld" w:date="2012-04-26T19:09:00Z"/>
        </w:numPr>
        <w:tabs>
          <w:tab w:val="left" w:pos="1440"/>
          <w:tab w:val="right" w:leader="dot" w:pos="9019"/>
        </w:tabs>
        <w:rPr>
          <w:ins w:id="1278" w:author="atuld" w:date="2012-04-26T19:09:00Z"/>
          <w:del w:id="1279" w:author="manojk" w:date="2012-05-13T06:26:00Z"/>
          <w:rFonts w:ascii="Times New Roman" w:hAnsi="Times New Roman" w:cs="Times New Roman"/>
          <w:noProof/>
          <w:color w:val="auto"/>
          <w:shd w:val="clear" w:color="auto" w:fill="auto"/>
          <w:lang w:val="en-US" w:eastAsia="en-US"/>
        </w:rPr>
      </w:pPr>
      <w:ins w:id="1280" w:author="atuld" w:date="2012-04-26T19:09:00Z">
        <w:del w:id="1281" w:author="manojk" w:date="2012-05-13T06:26:00Z">
          <w:r w:rsidRPr="00DF6216">
            <w:rPr>
              <w:rStyle w:val="Hyperlink"/>
              <w:rFonts w:cs="Arial"/>
              <w:noProof/>
              <w:rPrChange w:id="1282" w:author="manojk" w:date="2012-05-13T06:26:00Z">
                <w:rPr>
                  <w:rStyle w:val="Hyperlink"/>
                  <w:rFonts w:ascii="Cambria" w:hAnsi="Cambria" w:cs="Arial"/>
                  <w:i/>
                  <w:iCs/>
                  <w:noProof/>
                  <w:spacing w:val="15"/>
                  <w:lang w:val="en-US" w:eastAsia="en-US"/>
                </w:rPr>
              </w:rPrChange>
            </w:rPr>
            <w:delText>Appendix A.</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83" w:author="manojk" w:date="2012-05-13T06:26:00Z">
                <w:rPr>
                  <w:rStyle w:val="Hyperlink"/>
                  <w:rFonts w:ascii="Cambria" w:hAnsi="Cambria" w:cs="Arial"/>
                  <w:i/>
                  <w:iCs/>
                  <w:noProof/>
                  <w:spacing w:val="15"/>
                  <w:lang w:val="en-US" w:eastAsia="en-US"/>
                </w:rPr>
              </w:rPrChange>
            </w:rPr>
            <w:delText>Portal Framework Database Design</w:delText>
          </w:r>
          <w:r w:rsidR="00F64F03" w:rsidDel="00D62179">
            <w:rPr>
              <w:noProof/>
              <w:webHidden/>
            </w:rPr>
            <w:tab/>
          </w:r>
        </w:del>
      </w:ins>
      <w:ins w:id="1284" w:author="atuld" w:date="2012-04-26T19:35:00Z">
        <w:del w:id="1285" w:author="manojk" w:date="2012-05-13T06:26:00Z">
          <w:r w:rsidR="00F64F03" w:rsidDel="00D62179">
            <w:rPr>
              <w:noProof/>
              <w:webHidden/>
            </w:rPr>
            <w:delText>3</w:delText>
          </w:r>
        </w:del>
      </w:ins>
    </w:p>
    <w:p w:rsidR="00F64F03" w:rsidDel="00D62179" w:rsidRDefault="00DF6216">
      <w:pPr>
        <w:pStyle w:val="TOC2"/>
        <w:numPr>
          <w:ins w:id="1286" w:author="atuld" w:date="2012-04-26T19:09:00Z"/>
        </w:numPr>
        <w:tabs>
          <w:tab w:val="left" w:pos="720"/>
          <w:tab w:val="right" w:leader="dot" w:pos="9019"/>
        </w:tabs>
        <w:rPr>
          <w:ins w:id="1287" w:author="atuld" w:date="2012-04-26T19:09:00Z"/>
          <w:del w:id="1288" w:author="manojk" w:date="2012-05-13T06:26:00Z"/>
          <w:rFonts w:ascii="Times New Roman" w:hAnsi="Times New Roman" w:cs="Times New Roman"/>
          <w:noProof/>
          <w:color w:val="auto"/>
          <w:shd w:val="clear" w:color="auto" w:fill="auto"/>
          <w:lang w:val="en-US" w:eastAsia="en-US"/>
        </w:rPr>
      </w:pPr>
      <w:ins w:id="1289" w:author="atuld" w:date="2012-04-26T19:09:00Z">
        <w:del w:id="1290" w:author="manojk" w:date="2012-05-13T06:26:00Z">
          <w:r w:rsidRPr="00DF6216">
            <w:rPr>
              <w:rStyle w:val="Hyperlink"/>
              <w:rFonts w:cs="Arial"/>
              <w:noProof/>
              <w:rPrChange w:id="1291" w:author="manojk" w:date="2012-05-13T06:26:00Z">
                <w:rPr>
                  <w:rStyle w:val="Hyperlink"/>
                  <w:rFonts w:ascii="Cambria" w:hAnsi="Cambria" w:cs="Arial"/>
                  <w:i/>
                  <w:iCs/>
                  <w:noProof/>
                  <w:spacing w:val="15"/>
                  <w:lang w:val="en-US" w:eastAsia="en-US"/>
                </w:rPr>
              </w:rPrChange>
            </w:rPr>
            <w:delText>1.</w:delText>
          </w:r>
          <w:r w:rsidR="00F64F03" w:rsidDel="00D62179">
            <w:rPr>
              <w:rFonts w:ascii="Times New Roman" w:hAnsi="Times New Roman" w:cs="Times New Roman"/>
              <w:noProof/>
              <w:color w:val="auto"/>
              <w:shd w:val="clear" w:color="auto" w:fill="auto"/>
              <w:lang w:val="en-US" w:eastAsia="en-US"/>
            </w:rPr>
            <w:tab/>
          </w:r>
          <w:r w:rsidRPr="00DF6216">
            <w:rPr>
              <w:rStyle w:val="Hyperlink"/>
              <w:rFonts w:cs="Arial"/>
              <w:noProof/>
              <w:rPrChange w:id="1292" w:author="manojk" w:date="2012-05-13T06:26:00Z">
                <w:rPr>
                  <w:rStyle w:val="Hyperlink"/>
                  <w:rFonts w:ascii="Cambria" w:hAnsi="Cambria" w:cs="Arial"/>
                  <w:i/>
                  <w:iCs/>
                  <w:noProof/>
                  <w:spacing w:val="15"/>
                  <w:lang w:val="en-US" w:eastAsia="en-US"/>
                </w:rPr>
              </w:rPrChange>
            </w:rPr>
            <w:delText>Entity Relationship Diagram</w:delText>
          </w:r>
          <w:r w:rsidR="00F64F03" w:rsidDel="00D62179">
            <w:rPr>
              <w:noProof/>
              <w:webHidden/>
            </w:rPr>
            <w:tab/>
          </w:r>
        </w:del>
      </w:ins>
      <w:ins w:id="1293" w:author="atuld" w:date="2012-04-26T19:35:00Z">
        <w:del w:id="1294" w:author="manojk" w:date="2012-05-13T06:26:00Z">
          <w:r w:rsidR="00F64F03" w:rsidDel="00D62179">
            <w:rPr>
              <w:noProof/>
              <w:webHidden/>
            </w:rPr>
            <w:delText>3</w:delText>
          </w:r>
        </w:del>
      </w:ins>
    </w:p>
    <w:p w:rsidR="00F64F03" w:rsidDel="00D62179" w:rsidRDefault="00DF6216">
      <w:pPr>
        <w:pStyle w:val="TOC2"/>
        <w:numPr>
          <w:ins w:id="1295" w:author="atuld" w:date="2012-04-26T19:09:00Z"/>
        </w:numPr>
        <w:tabs>
          <w:tab w:val="right" w:leader="dot" w:pos="9019"/>
        </w:tabs>
        <w:rPr>
          <w:ins w:id="1296" w:author="atuld" w:date="2012-04-26T19:09:00Z"/>
          <w:del w:id="1297" w:author="manojk" w:date="2012-05-13T06:26:00Z"/>
          <w:rFonts w:ascii="Times New Roman" w:hAnsi="Times New Roman" w:cs="Times New Roman"/>
          <w:noProof/>
          <w:color w:val="auto"/>
          <w:shd w:val="clear" w:color="auto" w:fill="auto"/>
          <w:lang w:val="en-US" w:eastAsia="en-US"/>
        </w:rPr>
      </w:pPr>
      <w:ins w:id="1298" w:author="atuld" w:date="2012-04-26T19:09:00Z">
        <w:del w:id="1299" w:author="manojk" w:date="2012-05-13T06:26:00Z">
          <w:r w:rsidRPr="00DF6216">
            <w:rPr>
              <w:rStyle w:val="Hyperlink"/>
              <w:rFonts w:cs="Arial"/>
              <w:noProof/>
              <w:rPrChange w:id="1300" w:author="manojk" w:date="2012-05-13T06:26:00Z">
                <w:rPr>
                  <w:rStyle w:val="Hyperlink"/>
                  <w:rFonts w:ascii="Cambria" w:hAnsi="Cambria" w:cs="Arial"/>
                  <w:i/>
                  <w:iCs/>
                  <w:noProof/>
                  <w:spacing w:val="15"/>
                  <w:lang w:val="en-US" w:eastAsia="en-US"/>
                </w:rPr>
              </w:rPrChange>
            </w:rPr>
            <w:delText>2.</w:delText>
          </w:r>
          <w:r w:rsidR="00F64F03" w:rsidDel="00D62179">
            <w:rPr>
              <w:noProof/>
              <w:webHidden/>
            </w:rPr>
            <w:tab/>
          </w:r>
        </w:del>
      </w:ins>
      <w:ins w:id="1301" w:author="atuld" w:date="2012-04-26T19:35:00Z">
        <w:del w:id="1302" w:author="manojk" w:date="2012-05-13T06:26:00Z">
          <w:r w:rsidR="00F64F03" w:rsidDel="00D62179">
            <w:rPr>
              <w:noProof/>
              <w:webHidden/>
            </w:rPr>
            <w:delText>3</w:delText>
          </w:r>
        </w:del>
      </w:ins>
    </w:p>
    <w:p w:rsidR="00F64F03" w:rsidDel="00D62179" w:rsidRDefault="00DF6216">
      <w:pPr>
        <w:pStyle w:val="TOC2"/>
        <w:numPr>
          <w:ins w:id="1303" w:author="atuld" w:date="2012-04-26T19:09:00Z"/>
        </w:numPr>
        <w:tabs>
          <w:tab w:val="right" w:leader="dot" w:pos="9019"/>
        </w:tabs>
        <w:rPr>
          <w:ins w:id="1304" w:author="atuld" w:date="2012-04-26T19:09:00Z"/>
          <w:del w:id="1305" w:author="manojk" w:date="2012-05-13T06:26:00Z"/>
          <w:rFonts w:ascii="Times New Roman" w:hAnsi="Times New Roman" w:cs="Times New Roman"/>
          <w:noProof/>
          <w:color w:val="auto"/>
          <w:shd w:val="clear" w:color="auto" w:fill="auto"/>
          <w:lang w:val="en-US" w:eastAsia="en-US"/>
        </w:rPr>
      </w:pPr>
      <w:ins w:id="1306" w:author="atuld" w:date="2012-04-26T19:09:00Z">
        <w:del w:id="1307" w:author="manojk" w:date="2012-05-13T06:26:00Z">
          <w:r w:rsidRPr="00DF6216">
            <w:rPr>
              <w:rStyle w:val="Hyperlink"/>
              <w:rFonts w:cs="Arial"/>
              <w:noProof/>
              <w:rPrChange w:id="1308" w:author="manojk" w:date="2012-05-13T06:26:00Z">
                <w:rPr>
                  <w:rStyle w:val="Hyperlink"/>
                  <w:rFonts w:ascii="Cambria" w:hAnsi="Cambria" w:cs="Arial"/>
                  <w:i/>
                  <w:iCs/>
                  <w:noProof/>
                  <w:spacing w:val="15"/>
                  <w:lang w:val="en-US" w:eastAsia="en-US"/>
                </w:rPr>
              </w:rPrChange>
            </w:rPr>
            <w:delText>3.</w:delText>
          </w:r>
          <w:r w:rsidR="00F64F03" w:rsidDel="00D62179">
            <w:rPr>
              <w:noProof/>
              <w:webHidden/>
            </w:rPr>
            <w:tab/>
          </w:r>
        </w:del>
      </w:ins>
      <w:ins w:id="1309" w:author="atuld" w:date="2012-04-26T19:35:00Z">
        <w:del w:id="1310" w:author="manojk" w:date="2012-05-13T06:26:00Z">
          <w:r w:rsidR="00F64F03" w:rsidDel="00D62179">
            <w:rPr>
              <w:noProof/>
              <w:webHidden/>
            </w:rPr>
            <w:delText>3</w:delText>
          </w:r>
        </w:del>
      </w:ins>
    </w:p>
    <w:p w:rsidR="00F64F03" w:rsidDel="00D62179" w:rsidRDefault="00DF6216">
      <w:pPr>
        <w:pStyle w:val="TOC2"/>
        <w:numPr>
          <w:ins w:id="1311" w:author="atuld" w:date="2012-04-26T19:09:00Z"/>
        </w:numPr>
        <w:tabs>
          <w:tab w:val="right" w:leader="dot" w:pos="9019"/>
        </w:tabs>
        <w:rPr>
          <w:ins w:id="1312" w:author="atuld" w:date="2012-04-26T19:09:00Z"/>
          <w:del w:id="1313" w:author="manojk" w:date="2012-05-13T06:26:00Z"/>
          <w:rFonts w:ascii="Times New Roman" w:hAnsi="Times New Roman" w:cs="Times New Roman"/>
          <w:noProof/>
          <w:color w:val="auto"/>
          <w:shd w:val="clear" w:color="auto" w:fill="auto"/>
          <w:lang w:val="en-US" w:eastAsia="en-US"/>
        </w:rPr>
      </w:pPr>
      <w:ins w:id="1314" w:author="atuld" w:date="2012-04-26T19:09:00Z">
        <w:del w:id="1315" w:author="manojk" w:date="2012-05-13T06:26:00Z">
          <w:r w:rsidRPr="00DF6216">
            <w:rPr>
              <w:rStyle w:val="Hyperlink"/>
              <w:rFonts w:cs="Arial"/>
              <w:noProof/>
              <w:rPrChange w:id="1316" w:author="manojk" w:date="2012-05-13T06:26:00Z">
                <w:rPr>
                  <w:rStyle w:val="Hyperlink"/>
                  <w:rFonts w:ascii="Cambria" w:hAnsi="Cambria" w:cs="Arial"/>
                  <w:i/>
                  <w:iCs/>
                  <w:noProof/>
                  <w:spacing w:val="15"/>
                  <w:lang w:val="en-US" w:eastAsia="en-US"/>
                </w:rPr>
              </w:rPrChange>
            </w:rPr>
            <w:delText>4.</w:delText>
          </w:r>
          <w:r w:rsidR="00F64F03" w:rsidDel="00D62179">
            <w:rPr>
              <w:noProof/>
              <w:webHidden/>
            </w:rPr>
            <w:tab/>
          </w:r>
        </w:del>
      </w:ins>
      <w:ins w:id="1317" w:author="atuld" w:date="2012-04-26T19:35:00Z">
        <w:del w:id="1318" w:author="manojk" w:date="2012-05-13T06:26:00Z">
          <w:r w:rsidR="00F64F03" w:rsidDel="00D62179">
            <w:rPr>
              <w:noProof/>
              <w:webHidden/>
            </w:rPr>
            <w:delText>3</w:delText>
          </w:r>
        </w:del>
      </w:ins>
    </w:p>
    <w:p w:rsidR="00F64F03" w:rsidDel="00D62179" w:rsidRDefault="00DF6216">
      <w:pPr>
        <w:pStyle w:val="TOC1"/>
        <w:numPr>
          <w:ins w:id="1319" w:author="atuld" w:date="2012-04-26T19:09:00Z"/>
        </w:numPr>
        <w:tabs>
          <w:tab w:val="right" w:leader="dot" w:pos="9019"/>
        </w:tabs>
        <w:rPr>
          <w:ins w:id="1320" w:author="atuld" w:date="2012-04-26T19:09:00Z"/>
          <w:del w:id="1321" w:author="manojk" w:date="2012-05-13T06:26:00Z"/>
          <w:rFonts w:ascii="Times New Roman" w:hAnsi="Times New Roman" w:cs="Times New Roman"/>
          <w:noProof/>
          <w:color w:val="auto"/>
          <w:shd w:val="clear" w:color="auto" w:fill="auto"/>
          <w:lang w:val="en-US" w:eastAsia="en-US"/>
        </w:rPr>
      </w:pPr>
      <w:ins w:id="1322" w:author="atuld" w:date="2012-04-26T19:09:00Z">
        <w:del w:id="1323" w:author="manojk" w:date="2012-05-13T06:26:00Z">
          <w:r w:rsidRPr="00DF6216">
            <w:rPr>
              <w:rStyle w:val="Hyperlink"/>
              <w:rFonts w:cs="Arial"/>
              <w:noProof/>
              <w:rPrChange w:id="1324" w:author="manojk" w:date="2012-05-13T06:26:00Z">
                <w:rPr>
                  <w:rStyle w:val="Hyperlink"/>
                  <w:rFonts w:ascii="Cambria" w:hAnsi="Cambria" w:cs="Arial"/>
                  <w:i/>
                  <w:iCs/>
                  <w:noProof/>
                  <w:spacing w:val="15"/>
                  <w:lang w:val="en-US" w:eastAsia="en-US"/>
                </w:rPr>
              </w:rPrChange>
            </w:rPr>
            <w:delText>Appendix B.</w:delText>
          </w:r>
          <w:r w:rsidR="00F64F03" w:rsidDel="00D62179">
            <w:rPr>
              <w:noProof/>
              <w:webHidden/>
            </w:rPr>
            <w:tab/>
          </w:r>
        </w:del>
      </w:ins>
      <w:ins w:id="1325" w:author="atuld" w:date="2012-04-26T19:35:00Z">
        <w:del w:id="1326" w:author="manojk" w:date="2012-05-13T06:26:00Z">
          <w:r w:rsidR="00F64F03" w:rsidDel="00D62179">
            <w:rPr>
              <w:noProof/>
              <w:webHidden/>
            </w:rPr>
            <w:delText>3</w:delText>
          </w:r>
        </w:del>
      </w:ins>
    </w:p>
    <w:p w:rsidR="00F64F03" w:rsidDel="00D62179" w:rsidRDefault="00DF6216">
      <w:pPr>
        <w:pStyle w:val="TOC1"/>
        <w:tabs>
          <w:tab w:val="left" w:pos="360"/>
          <w:tab w:val="right" w:leader="dot" w:pos="9019"/>
        </w:tabs>
        <w:rPr>
          <w:del w:id="1327" w:author="manojk" w:date="2012-05-13T06:26:00Z"/>
          <w:rFonts w:cs="Times New Roman"/>
          <w:noProof/>
          <w:color w:val="auto"/>
          <w:sz w:val="22"/>
          <w:szCs w:val="22"/>
          <w:shd w:val="clear" w:color="auto" w:fill="auto"/>
          <w:lang w:val="en-IN"/>
        </w:rPr>
      </w:pPr>
      <w:del w:id="1328" w:author="manojk" w:date="2012-05-13T06:26:00Z">
        <w:r w:rsidRPr="00DF6216">
          <w:rPr>
            <w:rFonts w:cs="Times New Roman"/>
            <w:noProof/>
            <w:sz w:val="20"/>
            <w:rPrChange w:id="1329" w:author="atuld" w:date="2012-04-26T18:31:00Z">
              <w:rPr>
                <w:rFonts w:ascii="Cambria" w:hAnsi="Cambria" w:cs="Times New Roman"/>
                <w:i/>
                <w:iCs/>
                <w:noProof/>
                <w:color w:val="0000FF"/>
                <w:spacing w:val="15"/>
                <w:sz w:val="20"/>
                <w:u w:val="single"/>
                <w:shd w:val="clear" w:color="auto" w:fill="auto"/>
                <w:lang w:val="en-US" w:eastAsia="en-US"/>
              </w:rPr>
            </w:rPrChange>
          </w:rPr>
          <w:delText>1</w:delText>
        </w:r>
        <w:r w:rsidR="00F64F03" w:rsidDel="00D62179">
          <w:rPr>
            <w:rFonts w:cs="Times New Roman"/>
            <w:noProof/>
            <w:color w:val="auto"/>
            <w:sz w:val="22"/>
            <w:szCs w:val="22"/>
            <w:shd w:val="clear" w:color="auto" w:fill="auto"/>
            <w:lang w:val="en-IN"/>
          </w:rPr>
          <w:tab/>
        </w:r>
        <w:r w:rsidRPr="00DF6216">
          <w:rPr>
            <w:rFonts w:cs="Calibri"/>
            <w:noProof/>
            <w:sz w:val="20"/>
            <w:rPrChange w:id="1330" w:author="atuld" w:date="2012-04-26T18:31:00Z">
              <w:rPr>
                <w:rFonts w:ascii="Cambria" w:hAnsi="Cambria" w:cs="Calibri"/>
                <w:i/>
                <w:iCs/>
                <w:noProof/>
                <w:color w:val="0000FF"/>
                <w:spacing w:val="15"/>
                <w:sz w:val="20"/>
                <w:u w:val="single"/>
                <w:shd w:val="clear" w:color="auto" w:fill="auto"/>
                <w:lang w:val="en-US" w:eastAsia="en-US"/>
              </w:rPr>
            </w:rPrChange>
          </w:rPr>
          <w:delText>Introduction</w:delText>
        </w:r>
        <w:r w:rsidR="00F64F03" w:rsidDel="00D62179">
          <w:rPr>
            <w:noProof/>
            <w:webHidden/>
          </w:rPr>
          <w:tab/>
          <w:delText>3</w:delText>
        </w:r>
      </w:del>
    </w:p>
    <w:p w:rsidR="00F64F03" w:rsidDel="00D62179" w:rsidRDefault="00DF6216">
      <w:pPr>
        <w:pStyle w:val="TOC2"/>
        <w:tabs>
          <w:tab w:val="left" w:pos="720"/>
          <w:tab w:val="right" w:leader="dot" w:pos="9019"/>
        </w:tabs>
        <w:rPr>
          <w:del w:id="1331" w:author="manojk" w:date="2012-05-13T06:26:00Z"/>
          <w:rFonts w:cs="Times New Roman"/>
          <w:noProof/>
          <w:color w:val="auto"/>
          <w:sz w:val="22"/>
          <w:szCs w:val="22"/>
          <w:shd w:val="clear" w:color="auto" w:fill="auto"/>
          <w:lang w:val="en-IN"/>
        </w:rPr>
      </w:pPr>
      <w:del w:id="1332" w:author="manojk" w:date="2012-05-13T06:26:00Z">
        <w:r w:rsidRPr="00DF6216">
          <w:rPr>
            <w:rFonts w:cs="Times New Roman"/>
            <w:noProof/>
            <w:sz w:val="20"/>
            <w:rPrChange w:id="1333" w:author="atuld" w:date="2012-04-26T18:31:00Z">
              <w:rPr>
                <w:rFonts w:ascii="Cambria" w:hAnsi="Cambria" w:cs="Times New Roman"/>
                <w:i/>
                <w:iCs/>
                <w:noProof/>
                <w:color w:val="0000FF"/>
                <w:spacing w:val="15"/>
                <w:sz w:val="20"/>
                <w:u w:val="single"/>
                <w:shd w:val="clear" w:color="auto" w:fill="auto"/>
                <w:lang w:val="en-US" w:eastAsia="en-US"/>
              </w:rPr>
            </w:rPrChange>
          </w:rPr>
          <w:delText>1.1</w:delText>
        </w:r>
        <w:r w:rsidR="00F64F03" w:rsidDel="00D62179">
          <w:rPr>
            <w:rFonts w:cs="Times New Roman"/>
            <w:noProof/>
            <w:color w:val="auto"/>
            <w:sz w:val="22"/>
            <w:szCs w:val="22"/>
            <w:shd w:val="clear" w:color="auto" w:fill="auto"/>
            <w:lang w:val="en-IN"/>
          </w:rPr>
          <w:tab/>
        </w:r>
        <w:r w:rsidRPr="00DF6216">
          <w:rPr>
            <w:rFonts w:cs="Calibri"/>
            <w:noProof/>
            <w:sz w:val="20"/>
            <w:rPrChange w:id="1334" w:author="atuld" w:date="2012-04-26T18:31:00Z">
              <w:rPr>
                <w:rFonts w:ascii="Cambria" w:hAnsi="Cambria" w:cs="Calibri"/>
                <w:i/>
                <w:iCs/>
                <w:noProof/>
                <w:color w:val="0000FF"/>
                <w:spacing w:val="15"/>
                <w:sz w:val="20"/>
                <w:u w:val="single"/>
                <w:shd w:val="clear" w:color="auto" w:fill="auto"/>
                <w:lang w:val="en-US" w:eastAsia="en-US"/>
              </w:rPr>
            </w:rPrChange>
          </w:rPr>
          <w:delText>Overview</w:delText>
        </w:r>
        <w:r w:rsidR="00F64F03" w:rsidDel="00D62179">
          <w:rPr>
            <w:noProof/>
            <w:webHidden/>
          </w:rPr>
          <w:tab/>
          <w:delText>3</w:delText>
        </w:r>
      </w:del>
    </w:p>
    <w:p w:rsidR="00F64F03" w:rsidDel="00D62179" w:rsidRDefault="00DF6216">
      <w:pPr>
        <w:pStyle w:val="TOC2"/>
        <w:tabs>
          <w:tab w:val="left" w:pos="720"/>
          <w:tab w:val="right" w:leader="dot" w:pos="9019"/>
        </w:tabs>
        <w:rPr>
          <w:del w:id="1335" w:author="manojk" w:date="2012-05-13T06:26:00Z"/>
          <w:rFonts w:cs="Times New Roman"/>
          <w:noProof/>
          <w:color w:val="auto"/>
          <w:sz w:val="22"/>
          <w:szCs w:val="22"/>
          <w:shd w:val="clear" w:color="auto" w:fill="auto"/>
          <w:lang w:val="en-IN"/>
        </w:rPr>
      </w:pPr>
      <w:del w:id="1336" w:author="manojk" w:date="2012-05-13T06:26:00Z">
        <w:r w:rsidRPr="00DF6216">
          <w:rPr>
            <w:rFonts w:cs="Times New Roman"/>
            <w:noProof/>
            <w:sz w:val="20"/>
            <w:rPrChange w:id="1337" w:author="atuld" w:date="2012-04-26T18:31:00Z">
              <w:rPr>
                <w:rFonts w:ascii="Cambria" w:hAnsi="Cambria" w:cs="Times New Roman"/>
                <w:i/>
                <w:iCs/>
                <w:noProof/>
                <w:color w:val="0000FF"/>
                <w:spacing w:val="15"/>
                <w:sz w:val="20"/>
                <w:u w:val="single"/>
                <w:shd w:val="clear" w:color="auto" w:fill="auto"/>
                <w:lang w:val="en-US" w:eastAsia="en-US"/>
              </w:rPr>
            </w:rPrChange>
          </w:rPr>
          <w:delText>1.2</w:delText>
        </w:r>
        <w:r w:rsidR="00F64F03" w:rsidDel="00D62179">
          <w:rPr>
            <w:rFonts w:cs="Times New Roman"/>
            <w:noProof/>
            <w:color w:val="auto"/>
            <w:sz w:val="22"/>
            <w:szCs w:val="22"/>
            <w:shd w:val="clear" w:color="auto" w:fill="auto"/>
            <w:lang w:val="en-IN"/>
          </w:rPr>
          <w:tab/>
        </w:r>
        <w:r w:rsidRPr="00DF6216">
          <w:rPr>
            <w:rFonts w:cs="Calibri"/>
            <w:noProof/>
            <w:sz w:val="20"/>
            <w:rPrChange w:id="1338" w:author="atuld" w:date="2012-04-26T18:31:00Z">
              <w:rPr>
                <w:rFonts w:ascii="Cambria" w:hAnsi="Cambria" w:cs="Calibri"/>
                <w:i/>
                <w:iCs/>
                <w:noProof/>
                <w:color w:val="0000FF"/>
                <w:spacing w:val="15"/>
                <w:sz w:val="20"/>
                <w:u w:val="single"/>
                <w:shd w:val="clear" w:color="auto" w:fill="auto"/>
                <w:lang w:val="en-US" w:eastAsia="en-US"/>
              </w:rPr>
            </w:rPrChange>
          </w:rPr>
          <w:delText>Requirements &amp; Scope</w:delText>
        </w:r>
        <w:r w:rsidR="00F64F03" w:rsidDel="00D62179">
          <w:rPr>
            <w:noProof/>
            <w:webHidden/>
          </w:rPr>
          <w:tab/>
          <w:delText>3</w:delText>
        </w:r>
      </w:del>
    </w:p>
    <w:p w:rsidR="00F64F03" w:rsidDel="00D62179" w:rsidRDefault="00DF6216">
      <w:pPr>
        <w:pStyle w:val="TOC2"/>
        <w:tabs>
          <w:tab w:val="left" w:pos="720"/>
          <w:tab w:val="right" w:leader="dot" w:pos="9019"/>
        </w:tabs>
        <w:rPr>
          <w:del w:id="1339" w:author="manojk" w:date="2012-05-13T06:26:00Z"/>
          <w:rFonts w:cs="Times New Roman"/>
          <w:noProof/>
          <w:color w:val="auto"/>
          <w:sz w:val="22"/>
          <w:szCs w:val="22"/>
          <w:shd w:val="clear" w:color="auto" w:fill="auto"/>
          <w:lang w:val="en-IN"/>
        </w:rPr>
      </w:pPr>
      <w:del w:id="1340" w:author="manojk" w:date="2012-05-13T06:26:00Z">
        <w:r w:rsidRPr="00DF6216">
          <w:rPr>
            <w:rFonts w:cs="Times New Roman"/>
            <w:i/>
            <w:noProof/>
            <w:sz w:val="20"/>
            <w:rPrChange w:id="1341" w:author="atuld" w:date="2012-04-26T18:31:00Z">
              <w:rPr>
                <w:rFonts w:ascii="Cambria" w:hAnsi="Cambria" w:cs="Times New Roman"/>
                <w:i/>
                <w:iCs/>
                <w:noProof/>
                <w:color w:val="0000FF"/>
                <w:spacing w:val="15"/>
                <w:sz w:val="20"/>
                <w:u w:val="single"/>
                <w:shd w:val="clear" w:color="auto" w:fill="auto"/>
                <w:lang w:val="en-US" w:eastAsia="en-US"/>
              </w:rPr>
            </w:rPrChange>
          </w:rPr>
          <w:delText>1.3</w:delText>
        </w:r>
        <w:r w:rsidR="00F64F03" w:rsidDel="00D62179">
          <w:rPr>
            <w:rFonts w:cs="Times New Roman"/>
            <w:noProof/>
            <w:color w:val="auto"/>
            <w:sz w:val="22"/>
            <w:szCs w:val="22"/>
            <w:shd w:val="clear" w:color="auto" w:fill="auto"/>
            <w:lang w:val="en-IN"/>
          </w:rPr>
          <w:tab/>
        </w:r>
        <w:r w:rsidRPr="00DF6216">
          <w:rPr>
            <w:rFonts w:cs="Calibri"/>
            <w:noProof/>
            <w:sz w:val="20"/>
            <w:rPrChange w:id="1342" w:author="atuld" w:date="2012-04-26T18:31:00Z">
              <w:rPr>
                <w:rFonts w:ascii="Cambria" w:hAnsi="Cambria" w:cs="Calibri"/>
                <w:i/>
                <w:iCs/>
                <w:noProof/>
                <w:color w:val="0000FF"/>
                <w:spacing w:val="15"/>
                <w:sz w:val="20"/>
                <w:u w:val="single"/>
                <w:shd w:val="clear" w:color="auto" w:fill="auto"/>
                <w:lang w:val="en-US" w:eastAsia="en-US"/>
              </w:rPr>
            </w:rPrChange>
          </w:rPr>
          <w:delText>Software</w:delText>
        </w:r>
        <w:r w:rsidRPr="00DF6216">
          <w:rPr>
            <w:rFonts w:cs="Times New Roman"/>
            <w:i/>
            <w:noProof/>
            <w:sz w:val="20"/>
            <w:rPrChange w:id="1343" w:author="atuld" w:date="2012-04-26T18:31:00Z">
              <w:rPr>
                <w:rFonts w:ascii="Cambria" w:hAnsi="Cambria" w:cs="Times New Roman"/>
                <w:i/>
                <w:iCs/>
                <w:noProof/>
                <w:color w:val="0000FF"/>
                <w:spacing w:val="15"/>
                <w:sz w:val="20"/>
                <w:u w:val="single"/>
                <w:shd w:val="clear" w:color="auto" w:fill="auto"/>
                <w:lang w:val="en-US" w:eastAsia="en-US"/>
              </w:rPr>
            </w:rPrChange>
          </w:rPr>
          <w:delText xml:space="preserve"> Requirement</w:delText>
        </w:r>
        <w:r w:rsidR="00F64F03" w:rsidDel="00D62179">
          <w:rPr>
            <w:noProof/>
            <w:webHidden/>
          </w:rPr>
          <w:tab/>
          <w:delText>3</w:delText>
        </w:r>
      </w:del>
    </w:p>
    <w:p w:rsidR="00F64F03" w:rsidDel="00D62179" w:rsidRDefault="00DF6216">
      <w:pPr>
        <w:pStyle w:val="TOC2"/>
        <w:tabs>
          <w:tab w:val="left" w:pos="720"/>
          <w:tab w:val="right" w:leader="dot" w:pos="9019"/>
        </w:tabs>
        <w:rPr>
          <w:del w:id="1344" w:author="manojk" w:date="2012-05-13T06:26:00Z"/>
          <w:rFonts w:cs="Times New Roman"/>
          <w:noProof/>
          <w:color w:val="auto"/>
          <w:sz w:val="22"/>
          <w:szCs w:val="22"/>
          <w:shd w:val="clear" w:color="auto" w:fill="auto"/>
          <w:lang w:val="en-IN"/>
        </w:rPr>
      </w:pPr>
      <w:del w:id="1345" w:author="manojk" w:date="2012-05-13T06:26:00Z">
        <w:r w:rsidRPr="00DF6216">
          <w:rPr>
            <w:rFonts w:cs="Times New Roman"/>
            <w:noProof/>
            <w:sz w:val="20"/>
            <w:rPrChange w:id="1346" w:author="atuld" w:date="2012-04-26T18:31:00Z">
              <w:rPr>
                <w:rFonts w:ascii="Cambria" w:hAnsi="Cambria" w:cs="Times New Roman"/>
                <w:i/>
                <w:iCs/>
                <w:noProof/>
                <w:color w:val="0000FF"/>
                <w:spacing w:val="15"/>
                <w:sz w:val="20"/>
                <w:u w:val="single"/>
                <w:shd w:val="clear" w:color="auto" w:fill="auto"/>
                <w:lang w:val="en-US" w:eastAsia="en-US"/>
              </w:rPr>
            </w:rPrChange>
          </w:rPr>
          <w:delText>1.4</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47" w:author="atuld" w:date="2012-04-26T18:31:00Z">
              <w:rPr>
                <w:rFonts w:ascii="Cambria" w:hAnsi="Cambria" w:cs="Times New Roman"/>
                <w:i/>
                <w:iCs/>
                <w:noProof/>
                <w:color w:val="0000FF"/>
                <w:spacing w:val="15"/>
                <w:sz w:val="20"/>
                <w:u w:val="single"/>
                <w:shd w:val="clear" w:color="auto" w:fill="auto"/>
                <w:lang w:val="en-US" w:eastAsia="en-US"/>
              </w:rPr>
            </w:rPrChange>
          </w:rPr>
          <w:delText>Definitions, Acronyms &amp; Abbreviations</w:delText>
        </w:r>
        <w:r w:rsidR="00F64F03" w:rsidDel="00D62179">
          <w:rPr>
            <w:noProof/>
            <w:webHidden/>
          </w:rPr>
          <w:tab/>
          <w:delText>3</w:delText>
        </w:r>
      </w:del>
    </w:p>
    <w:p w:rsidR="00F64F03" w:rsidDel="00D62179" w:rsidRDefault="00DF6216">
      <w:pPr>
        <w:pStyle w:val="TOC2"/>
        <w:tabs>
          <w:tab w:val="left" w:pos="720"/>
          <w:tab w:val="right" w:leader="dot" w:pos="9019"/>
        </w:tabs>
        <w:rPr>
          <w:del w:id="1348" w:author="manojk" w:date="2012-05-13T06:26:00Z"/>
          <w:rFonts w:cs="Times New Roman"/>
          <w:noProof/>
          <w:color w:val="auto"/>
          <w:sz w:val="22"/>
          <w:szCs w:val="22"/>
          <w:shd w:val="clear" w:color="auto" w:fill="auto"/>
          <w:lang w:val="en-IN"/>
        </w:rPr>
      </w:pPr>
      <w:del w:id="1349" w:author="manojk" w:date="2012-05-13T06:26:00Z">
        <w:r w:rsidRPr="00DF6216">
          <w:rPr>
            <w:rFonts w:cs="Times New Roman"/>
            <w:noProof/>
            <w:sz w:val="20"/>
            <w:rPrChange w:id="1350" w:author="atuld" w:date="2012-04-26T18:31:00Z">
              <w:rPr>
                <w:rFonts w:ascii="Cambria" w:hAnsi="Cambria" w:cs="Times New Roman"/>
                <w:i/>
                <w:iCs/>
                <w:noProof/>
                <w:color w:val="0000FF"/>
                <w:spacing w:val="15"/>
                <w:sz w:val="20"/>
                <w:u w:val="single"/>
                <w:shd w:val="clear" w:color="auto" w:fill="auto"/>
                <w:lang w:val="en-US" w:eastAsia="en-US"/>
              </w:rPr>
            </w:rPrChange>
          </w:rPr>
          <w:delText>1.5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51" w:author="atuld" w:date="2012-04-26T18:31:00Z">
              <w:rPr>
                <w:rFonts w:ascii="Cambria" w:hAnsi="Cambria" w:cs="Times New Roman"/>
                <w:i/>
                <w:iCs/>
                <w:noProof/>
                <w:color w:val="0000FF"/>
                <w:spacing w:val="15"/>
                <w:sz w:val="20"/>
                <w:u w:val="single"/>
                <w:shd w:val="clear" w:color="auto" w:fill="auto"/>
                <w:lang w:val="en-US" w:eastAsia="en-US"/>
              </w:rPr>
            </w:rPrChange>
          </w:rPr>
          <w:delText>Assumptions, Constraints &amp; Dependencies</w:delText>
        </w:r>
        <w:r w:rsidR="00F64F03" w:rsidDel="00D62179">
          <w:rPr>
            <w:noProof/>
            <w:webHidden/>
          </w:rPr>
          <w:tab/>
          <w:delText>3</w:delText>
        </w:r>
      </w:del>
    </w:p>
    <w:p w:rsidR="00F64F03" w:rsidDel="00D62179" w:rsidRDefault="00DF6216">
      <w:pPr>
        <w:pStyle w:val="TOC3"/>
        <w:tabs>
          <w:tab w:val="left" w:pos="1080"/>
          <w:tab w:val="right" w:leader="dot" w:pos="9019"/>
        </w:tabs>
        <w:rPr>
          <w:del w:id="1352" w:author="manojk" w:date="2012-05-13T06:26:00Z"/>
          <w:rFonts w:cs="Times New Roman"/>
          <w:noProof/>
          <w:color w:val="auto"/>
          <w:sz w:val="22"/>
          <w:szCs w:val="22"/>
          <w:shd w:val="clear" w:color="auto" w:fill="auto"/>
          <w:lang w:val="en-IN"/>
        </w:rPr>
      </w:pPr>
      <w:del w:id="1353" w:author="manojk" w:date="2012-05-13T06:26:00Z">
        <w:r w:rsidRPr="00DF6216">
          <w:rPr>
            <w:rFonts w:cs="Times New Roman"/>
            <w:noProof/>
            <w:sz w:val="20"/>
            <w:rPrChange w:id="1354" w:author="atuld" w:date="2012-04-26T18:31:00Z">
              <w:rPr>
                <w:rFonts w:ascii="Cambria" w:hAnsi="Cambria" w:cs="Times New Roman"/>
                <w:i/>
                <w:iCs/>
                <w:noProof/>
                <w:color w:val="0000FF"/>
                <w:spacing w:val="15"/>
                <w:sz w:val="20"/>
                <w:u w:val="single"/>
                <w:shd w:val="clear" w:color="auto" w:fill="auto"/>
                <w:lang w:val="en-US" w:eastAsia="en-US"/>
              </w:rPr>
            </w:rPrChange>
          </w:rPr>
          <w:delText>1.5.1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55" w:author="atuld" w:date="2012-04-26T18:31:00Z">
              <w:rPr>
                <w:rFonts w:ascii="Cambria" w:hAnsi="Cambria" w:cs="Times New Roman"/>
                <w:i/>
                <w:iCs/>
                <w:noProof/>
                <w:color w:val="0000FF"/>
                <w:spacing w:val="15"/>
                <w:sz w:val="20"/>
                <w:u w:val="single"/>
                <w:shd w:val="clear" w:color="auto" w:fill="auto"/>
                <w:lang w:val="en-US" w:eastAsia="en-US"/>
              </w:rPr>
            </w:rPrChange>
          </w:rPr>
          <w:delText>Assumptions</w:delText>
        </w:r>
        <w:r w:rsidR="00F64F03" w:rsidDel="00D62179">
          <w:rPr>
            <w:noProof/>
            <w:webHidden/>
          </w:rPr>
          <w:tab/>
          <w:delText>3</w:delText>
        </w:r>
      </w:del>
    </w:p>
    <w:p w:rsidR="00F64F03" w:rsidDel="00D62179" w:rsidRDefault="00DF6216">
      <w:pPr>
        <w:pStyle w:val="TOC3"/>
        <w:tabs>
          <w:tab w:val="left" w:pos="1080"/>
          <w:tab w:val="right" w:leader="dot" w:pos="9019"/>
        </w:tabs>
        <w:rPr>
          <w:del w:id="1356" w:author="manojk" w:date="2012-05-13T06:26:00Z"/>
          <w:rFonts w:cs="Times New Roman"/>
          <w:noProof/>
          <w:color w:val="auto"/>
          <w:sz w:val="22"/>
          <w:szCs w:val="22"/>
          <w:shd w:val="clear" w:color="auto" w:fill="auto"/>
          <w:lang w:val="en-IN"/>
        </w:rPr>
      </w:pPr>
      <w:del w:id="1357" w:author="manojk" w:date="2012-05-13T06:26:00Z">
        <w:r w:rsidRPr="00DF6216">
          <w:rPr>
            <w:rFonts w:cs="Times New Roman"/>
            <w:noProof/>
            <w:sz w:val="20"/>
            <w:rPrChange w:id="1358" w:author="atuld" w:date="2012-04-26T18:31:00Z">
              <w:rPr>
                <w:rFonts w:ascii="Cambria" w:hAnsi="Cambria" w:cs="Times New Roman"/>
                <w:i/>
                <w:iCs/>
                <w:noProof/>
                <w:color w:val="0000FF"/>
                <w:spacing w:val="15"/>
                <w:sz w:val="20"/>
                <w:u w:val="single"/>
                <w:shd w:val="clear" w:color="auto" w:fill="auto"/>
                <w:lang w:val="en-US" w:eastAsia="en-US"/>
              </w:rPr>
            </w:rPrChange>
          </w:rPr>
          <w:delText>1.5.2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59" w:author="atuld" w:date="2012-04-26T18:31:00Z">
              <w:rPr>
                <w:rFonts w:ascii="Cambria" w:hAnsi="Cambria" w:cs="Times New Roman"/>
                <w:i/>
                <w:iCs/>
                <w:noProof/>
                <w:color w:val="0000FF"/>
                <w:spacing w:val="15"/>
                <w:sz w:val="20"/>
                <w:u w:val="single"/>
                <w:shd w:val="clear" w:color="auto" w:fill="auto"/>
                <w:lang w:val="en-US" w:eastAsia="en-US"/>
              </w:rPr>
            </w:rPrChange>
          </w:rPr>
          <w:delText>Constraints</w:delText>
        </w:r>
        <w:r w:rsidR="00F64F03" w:rsidDel="00D62179">
          <w:rPr>
            <w:noProof/>
            <w:webHidden/>
          </w:rPr>
          <w:tab/>
          <w:delText>3</w:delText>
        </w:r>
      </w:del>
    </w:p>
    <w:p w:rsidR="00F64F03" w:rsidDel="00D62179" w:rsidRDefault="00DF6216">
      <w:pPr>
        <w:pStyle w:val="TOC1"/>
        <w:tabs>
          <w:tab w:val="left" w:pos="360"/>
          <w:tab w:val="right" w:leader="dot" w:pos="9019"/>
        </w:tabs>
        <w:rPr>
          <w:del w:id="1360" w:author="manojk" w:date="2012-05-13T06:26:00Z"/>
          <w:rFonts w:cs="Times New Roman"/>
          <w:noProof/>
          <w:color w:val="auto"/>
          <w:sz w:val="22"/>
          <w:szCs w:val="22"/>
          <w:shd w:val="clear" w:color="auto" w:fill="auto"/>
          <w:lang w:val="en-IN"/>
        </w:rPr>
      </w:pPr>
      <w:del w:id="1361" w:author="manojk" w:date="2012-05-13T06:26:00Z">
        <w:r w:rsidRPr="00DF6216">
          <w:rPr>
            <w:rFonts w:cs="Times New Roman"/>
            <w:noProof/>
            <w:sz w:val="20"/>
            <w:rPrChange w:id="1362" w:author="atuld" w:date="2012-04-26T18:31:00Z">
              <w:rPr>
                <w:rFonts w:ascii="Cambria" w:hAnsi="Cambria" w:cs="Times New Roman"/>
                <w:i/>
                <w:iCs/>
                <w:noProof/>
                <w:color w:val="0000FF"/>
                <w:spacing w:val="15"/>
                <w:sz w:val="20"/>
                <w:u w:val="single"/>
                <w:shd w:val="clear" w:color="auto" w:fill="auto"/>
                <w:lang w:val="en-US" w:eastAsia="en-US"/>
              </w:rPr>
            </w:rPrChange>
          </w:rPr>
          <w:delText>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63" w:author="atuld" w:date="2012-04-26T18:31:00Z">
              <w:rPr>
                <w:rFonts w:ascii="Cambria" w:hAnsi="Cambria" w:cs="Times New Roman"/>
                <w:i/>
                <w:iCs/>
                <w:noProof/>
                <w:color w:val="0000FF"/>
                <w:spacing w:val="15"/>
                <w:sz w:val="20"/>
                <w:u w:val="single"/>
                <w:shd w:val="clear" w:color="auto" w:fill="auto"/>
                <w:lang w:val="en-US" w:eastAsia="en-US"/>
              </w:rPr>
            </w:rPrChange>
          </w:rPr>
          <w:delText>High Level Design</w:delText>
        </w:r>
        <w:r w:rsidR="00F64F03" w:rsidDel="00D62179">
          <w:rPr>
            <w:noProof/>
            <w:webHidden/>
          </w:rPr>
          <w:tab/>
          <w:delText>3</w:delText>
        </w:r>
      </w:del>
    </w:p>
    <w:p w:rsidR="00F64F03" w:rsidDel="00D62179" w:rsidRDefault="00DF6216">
      <w:pPr>
        <w:pStyle w:val="TOC2"/>
        <w:tabs>
          <w:tab w:val="left" w:pos="720"/>
          <w:tab w:val="right" w:leader="dot" w:pos="9019"/>
        </w:tabs>
        <w:rPr>
          <w:del w:id="1364" w:author="manojk" w:date="2012-05-13T06:26:00Z"/>
          <w:rFonts w:cs="Times New Roman"/>
          <w:noProof/>
          <w:color w:val="auto"/>
          <w:sz w:val="22"/>
          <w:szCs w:val="22"/>
          <w:shd w:val="clear" w:color="auto" w:fill="auto"/>
          <w:lang w:val="en-IN"/>
        </w:rPr>
      </w:pPr>
      <w:del w:id="1365" w:author="manojk" w:date="2012-05-13T06:26:00Z">
        <w:r w:rsidRPr="00DF6216">
          <w:rPr>
            <w:rFonts w:cs="Times New Roman"/>
            <w:noProof/>
            <w:sz w:val="20"/>
            <w:rPrChange w:id="1366" w:author="atuld" w:date="2012-04-26T18:31:00Z">
              <w:rPr>
                <w:rFonts w:ascii="Cambria" w:hAnsi="Cambria" w:cs="Times New Roman"/>
                <w:i/>
                <w:iCs/>
                <w:noProof/>
                <w:color w:val="0000FF"/>
                <w:spacing w:val="15"/>
                <w:sz w:val="20"/>
                <w:u w:val="single"/>
                <w:shd w:val="clear" w:color="auto" w:fill="auto"/>
                <w:lang w:val="en-US" w:eastAsia="en-US"/>
              </w:rPr>
            </w:rPrChange>
          </w:rPr>
          <w:delText>2.1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67" w:author="atuld" w:date="2012-04-26T18:31:00Z">
              <w:rPr>
                <w:rFonts w:ascii="Cambria" w:hAnsi="Cambria" w:cs="Times New Roman"/>
                <w:i/>
                <w:iCs/>
                <w:noProof/>
                <w:color w:val="0000FF"/>
                <w:spacing w:val="15"/>
                <w:sz w:val="20"/>
                <w:u w:val="single"/>
                <w:shd w:val="clear" w:color="auto" w:fill="auto"/>
                <w:lang w:val="en-US" w:eastAsia="en-US"/>
              </w:rPr>
            </w:rPrChange>
          </w:rPr>
          <w:delText>Component Design</w:delText>
        </w:r>
        <w:r w:rsidR="00F64F03" w:rsidDel="00D62179">
          <w:rPr>
            <w:noProof/>
            <w:webHidden/>
          </w:rPr>
          <w:tab/>
          <w:delText>3</w:delText>
        </w:r>
      </w:del>
    </w:p>
    <w:p w:rsidR="00F64F03" w:rsidDel="00D62179" w:rsidRDefault="00DF6216">
      <w:pPr>
        <w:pStyle w:val="TOC3"/>
        <w:tabs>
          <w:tab w:val="left" w:pos="1080"/>
          <w:tab w:val="right" w:leader="dot" w:pos="9019"/>
        </w:tabs>
        <w:rPr>
          <w:del w:id="1368" w:author="manojk" w:date="2012-05-13T06:26:00Z"/>
          <w:rFonts w:cs="Times New Roman"/>
          <w:noProof/>
          <w:color w:val="auto"/>
          <w:sz w:val="22"/>
          <w:szCs w:val="22"/>
          <w:shd w:val="clear" w:color="auto" w:fill="auto"/>
          <w:lang w:val="en-IN"/>
        </w:rPr>
      </w:pPr>
      <w:del w:id="1369" w:author="manojk" w:date="2012-05-13T06:26:00Z">
        <w:r w:rsidRPr="00DF6216">
          <w:rPr>
            <w:rFonts w:cs="Times New Roman"/>
            <w:noProof/>
            <w:sz w:val="20"/>
            <w:rPrChange w:id="1370" w:author="atuld" w:date="2012-04-26T18:31:00Z">
              <w:rPr>
                <w:rFonts w:ascii="Cambria" w:hAnsi="Cambria" w:cs="Times New Roman"/>
                <w:i/>
                <w:iCs/>
                <w:noProof/>
                <w:color w:val="0000FF"/>
                <w:spacing w:val="15"/>
                <w:sz w:val="20"/>
                <w:u w:val="single"/>
                <w:shd w:val="clear" w:color="auto" w:fill="auto"/>
                <w:lang w:val="en-US" w:eastAsia="en-US"/>
              </w:rPr>
            </w:rPrChange>
          </w:rPr>
          <w:delText>2.1.2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71" w:author="atuld" w:date="2012-04-26T18:31:00Z">
              <w:rPr>
                <w:rFonts w:ascii="Cambria" w:hAnsi="Cambria" w:cs="Times New Roman"/>
                <w:i/>
                <w:iCs/>
                <w:noProof/>
                <w:color w:val="0000FF"/>
                <w:spacing w:val="15"/>
                <w:sz w:val="20"/>
                <w:u w:val="single"/>
                <w:shd w:val="clear" w:color="auto" w:fill="auto"/>
                <w:lang w:val="en-US" w:eastAsia="en-US"/>
              </w:rPr>
            </w:rPrChange>
          </w:rPr>
          <w:delText>Framework MV(</w:delText>
        </w:r>
        <w:r w:rsidRPr="00DF6216">
          <w:rPr>
            <w:rFonts w:cs="Times New Roman"/>
            <w:i/>
            <w:noProof/>
            <w:sz w:val="20"/>
            <w:rPrChange w:id="1372" w:author="atuld" w:date="2012-04-26T18:31:00Z">
              <w:rPr>
                <w:rFonts w:ascii="Cambria" w:hAnsi="Cambria" w:cs="Times New Roman"/>
                <w:i/>
                <w:iCs/>
                <w:noProof/>
                <w:color w:val="0000FF"/>
                <w:spacing w:val="15"/>
                <w:sz w:val="20"/>
                <w:u w:val="single"/>
                <w:shd w:val="clear" w:color="auto" w:fill="auto"/>
                <w:lang w:val="en-US" w:eastAsia="en-US"/>
              </w:rPr>
            </w:rPrChange>
          </w:rPr>
          <w:delText>MVP)</w:delText>
        </w:r>
        <w:r w:rsidRPr="00DF6216">
          <w:rPr>
            <w:rFonts w:cs="Times New Roman"/>
            <w:noProof/>
            <w:sz w:val="20"/>
            <w:rPrChange w:id="1373" w:author="atuld" w:date="2012-04-26T18:31:00Z">
              <w:rPr>
                <w:rFonts w:ascii="Cambria" w:hAnsi="Cambria" w:cs="Times New Roman"/>
                <w:i/>
                <w:iCs/>
                <w:noProof/>
                <w:color w:val="0000FF"/>
                <w:spacing w:val="15"/>
                <w:sz w:val="20"/>
                <w:u w:val="single"/>
                <w:shd w:val="clear" w:color="auto" w:fill="auto"/>
                <w:lang w:val="en-US" w:eastAsia="en-US"/>
              </w:rPr>
            </w:rPrChange>
          </w:rPr>
          <w:delText>C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374" w:author="manojk" w:date="2012-05-13T06:26:00Z"/>
          <w:rFonts w:cs="Times New Roman"/>
          <w:noProof/>
          <w:color w:val="auto"/>
          <w:sz w:val="22"/>
          <w:szCs w:val="22"/>
          <w:shd w:val="clear" w:color="auto" w:fill="auto"/>
          <w:lang w:val="en-IN"/>
        </w:rPr>
      </w:pPr>
      <w:del w:id="1375" w:author="manojk" w:date="2012-05-13T06:26:00Z">
        <w:r w:rsidRPr="00DF6216">
          <w:rPr>
            <w:rFonts w:cs="Times New Roman"/>
            <w:noProof/>
            <w:sz w:val="20"/>
            <w:rPrChange w:id="1376" w:author="atuld" w:date="2012-04-26T18:31:00Z">
              <w:rPr>
                <w:rFonts w:ascii="Cambria" w:hAnsi="Cambria" w:cs="Times New Roman"/>
                <w:i/>
                <w:iCs/>
                <w:noProof/>
                <w:color w:val="0000FF"/>
                <w:spacing w:val="15"/>
                <w:sz w:val="20"/>
                <w:u w:val="single"/>
                <w:shd w:val="clear" w:color="auto" w:fill="auto"/>
                <w:lang w:val="en-US" w:eastAsia="en-US"/>
              </w:rPr>
            </w:rPrChange>
          </w:rPr>
          <w:delText>2.1.2.1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77" w:author="atuld" w:date="2012-04-26T18:31:00Z">
              <w:rPr>
                <w:rFonts w:ascii="Cambria" w:hAnsi="Cambria" w:cs="Times New Roman"/>
                <w:i/>
                <w:iCs/>
                <w:noProof/>
                <w:color w:val="0000FF"/>
                <w:spacing w:val="15"/>
                <w:sz w:val="20"/>
                <w:u w:val="single"/>
                <w:shd w:val="clear" w:color="auto" w:fill="auto"/>
                <w:lang w:val="en-US" w:eastAsia="en-US"/>
              </w:rPr>
            </w:rPrChange>
          </w:rPr>
          <w:delText>Framework View</w:delText>
        </w:r>
        <w:r w:rsidR="00F64F03" w:rsidDel="00D62179">
          <w:rPr>
            <w:noProof/>
            <w:webHidden/>
          </w:rPr>
          <w:tab/>
          <w:delText>3</w:delText>
        </w:r>
      </w:del>
    </w:p>
    <w:p w:rsidR="00F64F03" w:rsidDel="00D62179" w:rsidRDefault="00DF6216">
      <w:pPr>
        <w:pStyle w:val="TOC4"/>
        <w:tabs>
          <w:tab w:val="left" w:pos="1440"/>
          <w:tab w:val="right" w:leader="dot" w:pos="9019"/>
        </w:tabs>
        <w:rPr>
          <w:del w:id="1378" w:author="manojk" w:date="2012-05-13T06:26:00Z"/>
          <w:rFonts w:cs="Times New Roman"/>
          <w:noProof/>
          <w:color w:val="auto"/>
          <w:sz w:val="22"/>
          <w:szCs w:val="22"/>
          <w:shd w:val="clear" w:color="auto" w:fill="auto"/>
          <w:lang w:val="en-IN"/>
        </w:rPr>
      </w:pPr>
      <w:del w:id="1379" w:author="manojk" w:date="2012-05-13T06:26:00Z">
        <w:r w:rsidRPr="00DF6216">
          <w:rPr>
            <w:rFonts w:cs="Times New Roman"/>
            <w:noProof/>
            <w:sz w:val="20"/>
            <w:rPrChange w:id="1380" w:author="atuld" w:date="2012-04-26T18:31:00Z">
              <w:rPr>
                <w:rFonts w:ascii="Cambria" w:hAnsi="Cambria" w:cs="Times New Roman"/>
                <w:i/>
                <w:iCs/>
                <w:noProof/>
                <w:color w:val="0000FF"/>
                <w:spacing w:val="15"/>
                <w:sz w:val="20"/>
                <w:u w:val="single"/>
                <w:shd w:val="clear" w:color="auto" w:fill="auto"/>
                <w:lang w:val="en-US" w:eastAsia="en-US"/>
              </w:rPr>
            </w:rPrChange>
          </w:rPr>
          <w:delText>2.1.2.2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81" w:author="atuld" w:date="2012-04-26T18:31:00Z">
              <w:rPr>
                <w:rFonts w:ascii="Cambria" w:hAnsi="Cambria" w:cs="Times New Roman"/>
                <w:i/>
                <w:iCs/>
                <w:noProof/>
                <w:color w:val="0000FF"/>
                <w:spacing w:val="15"/>
                <w:sz w:val="20"/>
                <w:u w:val="single"/>
                <w:shd w:val="clear" w:color="auto" w:fill="auto"/>
                <w:lang w:val="en-US" w:eastAsia="en-US"/>
              </w:rPr>
            </w:rPrChange>
          </w:rPr>
          <w:delText>Framework Controller</w:delText>
        </w:r>
        <w:r w:rsidR="00F64F03" w:rsidDel="00D62179">
          <w:rPr>
            <w:noProof/>
            <w:webHidden/>
          </w:rPr>
          <w:tab/>
          <w:delText>3</w:delText>
        </w:r>
      </w:del>
    </w:p>
    <w:p w:rsidR="00F64F03" w:rsidDel="00D62179" w:rsidRDefault="00DF6216">
      <w:pPr>
        <w:pStyle w:val="TOC4"/>
        <w:tabs>
          <w:tab w:val="left" w:pos="1440"/>
          <w:tab w:val="right" w:leader="dot" w:pos="9019"/>
        </w:tabs>
        <w:rPr>
          <w:del w:id="1382" w:author="manojk" w:date="2012-05-13T06:26:00Z"/>
          <w:rFonts w:cs="Times New Roman"/>
          <w:noProof/>
          <w:color w:val="auto"/>
          <w:sz w:val="22"/>
          <w:szCs w:val="22"/>
          <w:shd w:val="clear" w:color="auto" w:fill="auto"/>
          <w:lang w:val="en-IN"/>
        </w:rPr>
      </w:pPr>
      <w:del w:id="1383" w:author="manojk" w:date="2012-05-13T06:26:00Z">
        <w:r w:rsidRPr="00DF6216">
          <w:rPr>
            <w:rFonts w:cs="Times New Roman"/>
            <w:noProof/>
            <w:sz w:val="20"/>
            <w:rPrChange w:id="1384" w:author="atuld" w:date="2012-04-26T18:31:00Z">
              <w:rPr>
                <w:rFonts w:ascii="Cambria" w:hAnsi="Cambria" w:cs="Times New Roman"/>
                <w:i/>
                <w:iCs/>
                <w:noProof/>
                <w:color w:val="0000FF"/>
                <w:spacing w:val="15"/>
                <w:sz w:val="20"/>
                <w:u w:val="single"/>
                <w:shd w:val="clear" w:color="auto" w:fill="auto"/>
                <w:lang w:val="en-US" w:eastAsia="en-US"/>
              </w:rPr>
            </w:rPrChange>
          </w:rPr>
          <w:delText>2.1.2.3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85" w:author="atuld" w:date="2012-04-26T18:31:00Z">
              <w:rPr>
                <w:rFonts w:ascii="Cambria" w:hAnsi="Cambria" w:cs="Times New Roman"/>
                <w:i/>
                <w:iCs/>
                <w:noProof/>
                <w:color w:val="0000FF"/>
                <w:spacing w:val="15"/>
                <w:sz w:val="20"/>
                <w:u w:val="single"/>
                <w:shd w:val="clear" w:color="auto" w:fill="auto"/>
                <w:lang w:val="en-US" w:eastAsia="en-US"/>
              </w:rPr>
            </w:rPrChange>
          </w:rPr>
          <w:delText>Framework Model</w:delText>
        </w:r>
        <w:r w:rsidR="00F64F03" w:rsidDel="00D62179">
          <w:rPr>
            <w:noProof/>
            <w:webHidden/>
          </w:rPr>
          <w:tab/>
          <w:delText>3</w:delText>
        </w:r>
      </w:del>
    </w:p>
    <w:p w:rsidR="00F64F03" w:rsidDel="00D62179" w:rsidRDefault="00DF6216">
      <w:pPr>
        <w:pStyle w:val="TOC1"/>
        <w:tabs>
          <w:tab w:val="left" w:pos="360"/>
          <w:tab w:val="right" w:leader="dot" w:pos="9019"/>
        </w:tabs>
        <w:rPr>
          <w:del w:id="1386" w:author="manojk" w:date="2012-05-13T06:26:00Z"/>
          <w:rFonts w:cs="Times New Roman"/>
          <w:noProof/>
          <w:color w:val="auto"/>
          <w:sz w:val="22"/>
          <w:szCs w:val="22"/>
          <w:shd w:val="clear" w:color="auto" w:fill="auto"/>
          <w:lang w:val="en-IN"/>
        </w:rPr>
      </w:pPr>
      <w:del w:id="1387" w:author="manojk" w:date="2012-05-13T06:26:00Z">
        <w:r w:rsidRPr="00DF6216">
          <w:rPr>
            <w:rFonts w:cs="Times New Roman"/>
            <w:noProof/>
            <w:sz w:val="20"/>
            <w:rPrChange w:id="1388" w:author="atuld" w:date="2012-04-26T18:31:00Z">
              <w:rPr>
                <w:rFonts w:ascii="Cambria" w:hAnsi="Cambria" w:cs="Times New Roman"/>
                <w:i/>
                <w:iCs/>
                <w:noProof/>
                <w:color w:val="0000FF"/>
                <w:spacing w:val="15"/>
                <w:sz w:val="20"/>
                <w:u w:val="single"/>
                <w:shd w:val="clear" w:color="auto" w:fill="auto"/>
                <w:lang w:val="en-US" w:eastAsia="en-US"/>
              </w:rPr>
            </w:rPrChange>
          </w:rPr>
          <w:delText>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89" w:author="atuld" w:date="2012-04-26T18:31:00Z">
              <w:rPr>
                <w:rFonts w:ascii="Cambria" w:hAnsi="Cambria" w:cs="Times New Roman"/>
                <w:i/>
                <w:iCs/>
                <w:noProof/>
                <w:color w:val="0000FF"/>
                <w:spacing w:val="15"/>
                <w:sz w:val="20"/>
                <w:u w:val="single"/>
                <w:shd w:val="clear" w:color="auto" w:fill="auto"/>
                <w:lang w:val="en-US" w:eastAsia="en-US"/>
              </w:rPr>
            </w:rPrChange>
          </w:rPr>
          <w:delText>Low Level Design</w:delText>
        </w:r>
        <w:r w:rsidR="00F64F03" w:rsidDel="00D62179">
          <w:rPr>
            <w:noProof/>
            <w:webHidden/>
          </w:rPr>
          <w:tab/>
          <w:delText>3</w:delText>
        </w:r>
      </w:del>
    </w:p>
    <w:p w:rsidR="00F64F03" w:rsidDel="00D62179" w:rsidRDefault="00DF6216">
      <w:pPr>
        <w:pStyle w:val="TOC2"/>
        <w:tabs>
          <w:tab w:val="left" w:pos="720"/>
          <w:tab w:val="right" w:leader="dot" w:pos="9019"/>
        </w:tabs>
        <w:rPr>
          <w:del w:id="1390" w:author="manojk" w:date="2012-05-13T06:26:00Z"/>
          <w:rFonts w:cs="Times New Roman"/>
          <w:noProof/>
          <w:color w:val="auto"/>
          <w:sz w:val="22"/>
          <w:szCs w:val="22"/>
          <w:shd w:val="clear" w:color="auto" w:fill="auto"/>
          <w:lang w:val="en-IN"/>
        </w:rPr>
      </w:pPr>
      <w:del w:id="1391" w:author="manojk" w:date="2012-05-13T06:26:00Z">
        <w:r w:rsidRPr="00DF6216">
          <w:rPr>
            <w:rFonts w:cs="Times New Roman"/>
            <w:noProof/>
            <w:sz w:val="20"/>
            <w:rPrChange w:id="1392" w:author="atuld" w:date="2012-04-26T18:31:00Z">
              <w:rPr>
                <w:rFonts w:ascii="Cambria" w:hAnsi="Cambria" w:cs="Times New Roman"/>
                <w:i/>
                <w:iCs/>
                <w:noProof/>
                <w:color w:val="0000FF"/>
                <w:spacing w:val="15"/>
                <w:sz w:val="20"/>
                <w:u w:val="single"/>
                <w:shd w:val="clear" w:color="auto" w:fill="auto"/>
                <w:lang w:val="en-US" w:eastAsia="en-US"/>
              </w:rPr>
            </w:rPrChange>
          </w:rPr>
          <w:delText>3.1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93" w:author="atuld" w:date="2012-04-26T18:31:00Z">
              <w:rPr>
                <w:rFonts w:ascii="Cambria" w:hAnsi="Cambria" w:cs="Times New Roman"/>
                <w:i/>
                <w:iCs/>
                <w:noProof/>
                <w:color w:val="0000FF"/>
                <w:spacing w:val="15"/>
                <w:sz w:val="20"/>
                <w:u w:val="single"/>
                <w:shd w:val="clear" w:color="auto" w:fill="auto"/>
                <w:lang w:val="en-US" w:eastAsia="en-US"/>
              </w:rPr>
            </w:rPrChange>
          </w:rPr>
          <w:delText>Design Pattern</w:delText>
        </w:r>
        <w:r w:rsidR="00F64F03" w:rsidDel="00D62179">
          <w:rPr>
            <w:noProof/>
            <w:webHidden/>
          </w:rPr>
          <w:tab/>
          <w:delText>3</w:delText>
        </w:r>
      </w:del>
    </w:p>
    <w:p w:rsidR="00F64F03" w:rsidDel="00D62179" w:rsidRDefault="00DF6216">
      <w:pPr>
        <w:pStyle w:val="TOC3"/>
        <w:tabs>
          <w:tab w:val="left" w:pos="1080"/>
          <w:tab w:val="right" w:leader="dot" w:pos="9019"/>
        </w:tabs>
        <w:rPr>
          <w:del w:id="1394" w:author="manojk" w:date="2012-05-13T06:26:00Z"/>
          <w:rFonts w:cs="Times New Roman"/>
          <w:noProof/>
          <w:color w:val="auto"/>
          <w:sz w:val="22"/>
          <w:szCs w:val="22"/>
          <w:shd w:val="clear" w:color="auto" w:fill="auto"/>
          <w:lang w:val="en-IN"/>
        </w:rPr>
      </w:pPr>
      <w:del w:id="1395" w:author="manojk" w:date="2012-05-13T06:26:00Z">
        <w:r w:rsidRPr="00DF6216">
          <w:rPr>
            <w:rFonts w:cs="Times New Roman"/>
            <w:noProof/>
            <w:sz w:val="20"/>
            <w:rPrChange w:id="1396" w:author="atuld" w:date="2012-04-26T18:31:00Z">
              <w:rPr>
                <w:rFonts w:ascii="Cambria" w:hAnsi="Cambria" w:cs="Times New Roman"/>
                <w:i/>
                <w:iCs/>
                <w:noProof/>
                <w:color w:val="0000FF"/>
                <w:spacing w:val="15"/>
                <w:sz w:val="20"/>
                <w:u w:val="single"/>
                <w:shd w:val="clear" w:color="auto" w:fill="auto"/>
                <w:lang w:val="en-US" w:eastAsia="en-US"/>
              </w:rPr>
            </w:rPrChange>
          </w:rPr>
          <w:delText>3.1.1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397" w:author="atuld" w:date="2012-04-26T18:31:00Z">
              <w:rPr>
                <w:rFonts w:ascii="Cambria" w:hAnsi="Cambria" w:cs="Times New Roman"/>
                <w:i/>
                <w:iCs/>
                <w:noProof/>
                <w:color w:val="0000FF"/>
                <w:spacing w:val="15"/>
                <w:sz w:val="20"/>
                <w:u w:val="single"/>
                <w:shd w:val="clear" w:color="auto" w:fill="auto"/>
                <w:lang w:val="en-US" w:eastAsia="en-US"/>
              </w:rPr>
            </w:rPrChange>
          </w:rPr>
          <w:delText>Portal Framework Database</w:delText>
        </w:r>
        <w:r w:rsidR="00F64F03" w:rsidDel="00D62179">
          <w:rPr>
            <w:noProof/>
            <w:webHidden/>
          </w:rPr>
          <w:tab/>
          <w:delText>3</w:delText>
        </w:r>
      </w:del>
    </w:p>
    <w:p w:rsidR="00F64F03" w:rsidDel="00D62179" w:rsidRDefault="00DF6216">
      <w:pPr>
        <w:pStyle w:val="TOC3"/>
        <w:tabs>
          <w:tab w:val="left" w:pos="1080"/>
          <w:tab w:val="right" w:leader="dot" w:pos="9019"/>
        </w:tabs>
        <w:rPr>
          <w:del w:id="1398" w:author="manojk" w:date="2012-05-13T06:26:00Z"/>
          <w:rFonts w:cs="Times New Roman"/>
          <w:noProof/>
          <w:color w:val="auto"/>
          <w:sz w:val="22"/>
          <w:szCs w:val="22"/>
          <w:shd w:val="clear" w:color="auto" w:fill="auto"/>
          <w:lang w:val="en-IN"/>
        </w:rPr>
      </w:pPr>
      <w:del w:id="1399" w:author="manojk" w:date="2012-05-13T06:26:00Z">
        <w:r w:rsidRPr="00DF6216">
          <w:rPr>
            <w:rFonts w:cs="Times New Roman"/>
            <w:noProof/>
            <w:sz w:val="20"/>
            <w:rPrChange w:id="1400" w:author="atuld" w:date="2012-04-26T18:31:00Z">
              <w:rPr>
                <w:rFonts w:ascii="Cambria" w:hAnsi="Cambria" w:cs="Times New Roman"/>
                <w:i/>
                <w:iCs/>
                <w:noProof/>
                <w:color w:val="0000FF"/>
                <w:spacing w:val="15"/>
                <w:sz w:val="20"/>
                <w:u w:val="single"/>
                <w:shd w:val="clear" w:color="auto" w:fill="auto"/>
                <w:lang w:val="en-US" w:eastAsia="en-US"/>
              </w:rPr>
            </w:rPrChange>
          </w:rPr>
          <w:delText>3.1.2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01" w:author="atuld" w:date="2012-04-26T18:31:00Z">
              <w:rPr>
                <w:rFonts w:ascii="Cambria" w:hAnsi="Cambria" w:cs="Times New Roman"/>
                <w:i/>
                <w:iCs/>
                <w:noProof/>
                <w:color w:val="0000FF"/>
                <w:spacing w:val="15"/>
                <w:sz w:val="20"/>
                <w:u w:val="single"/>
                <w:shd w:val="clear" w:color="auto" w:fill="auto"/>
                <w:lang w:val="en-US" w:eastAsia="en-US"/>
              </w:rPr>
            </w:rPrChange>
          </w:rPr>
          <w:delText>DB Entities and DAO Layer</w:delText>
        </w:r>
        <w:r w:rsidR="00F64F03" w:rsidDel="00D62179">
          <w:rPr>
            <w:noProof/>
            <w:webHidden/>
          </w:rPr>
          <w:tab/>
          <w:delText>3</w:delText>
        </w:r>
      </w:del>
    </w:p>
    <w:p w:rsidR="00F64F03" w:rsidDel="00D62179" w:rsidRDefault="00DF6216">
      <w:pPr>
        <w:pStyle w:val="TOC3"/>
        <w:tabs>
          <w:tab w:val="left" w:pos="1080"/>
          <w:tab w:val="right" w:leader="dot" w:pos="9019"/>
        </w:tabs>
        <w:rPr>
          <w:del w:id="1402" w:author="manojk" w:date="2012-05-13T06:26:00Z"/>
          <w:rFonts w:cs="Times New Roman"/>
          <w:noProof/>
          <w:color w:val="auto"/>
          <w:sz w:val="22"/>
          <w:szCs w:val="22"/>
          <w:shd w:val="clear" w:color="auto" w:fill="auto"/>
          <w:lang w:val="en-IN"/>
        </w:rPr>
      </w:pPr>
      <w:del w:id="1403" w:author="manojk" w:date="2012-05-13T06:26:00Z">
        <w:r w:rsidRPr="00DF6216">
          <w:rPr>
            <w:rFonts w:cs="Times New Roman"/>
            <w:noProof/>
            <w:sz w:val="20"/>
            <w:rPrChange w:id="1404" w:author="atuld" w:date="2012-04-26T18:31:00Z">
              <w:rPr>
                <w:rFonts w:ascii="Cambria" w:hAnsi="Cambria" w:cs="Times New Roman"/>
                <w:i/>
                <w:iCs/>
                <w:noProof/>
                <w:color w:val="0000FF"/>
                <w:spacing w:val="15"/>
                <w:sz w:val="20"/>
                <w:u w:val="single"/>
                <w:shd w:val="clear" w:color="auto" w:fill="auto"/>
                <w:lang w:val="en-US" w:eastAsia="en-US"/>
              </w:rPr>
            </w:rPrChange>
          </w:rPr>
          <w:delText>3.1.3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05" w:author="atuld" w:date="2012-04-26T18:31:00Z">
              <w:rPr>
                <w:rFonts w:ascii="Cambria" w:hAnsi="Cambria" w:cs="Times New Roman"/>
                <w:i/>
                <w:iCs/>
                <w:noProof/>
                <w:color w:val="0000FF"/>
                <w:spacing w:val="15"/>
                <w:sz w:val="20"/>
                <w:u w:val="single"/>
                <w:shd w:val="clear" w:color="auto" w:fill="auto"/>
                <w:lang w:val="en-US" w:eastAsia="en-US"/>
              </w:rPr>
            </w:rPrChange>
          </w:rPr>
          <w:delText>Service Implementation Layer</w:delText>
        </w:r>
        <w:r w:rsidR="00F64F03" w:rsidDel="00D62179">
          <w:rPr>
            <w:noProof/>
            <w:webHidden/>
          </w:rPr>
          <w:tab/>
          <w:delText>3</w:delText>
        </w:r>
      </w:del>
    </w:p>
    <w:p w:rsidR="00F64F03" w:rsidDel="00D62179" w:rsidRDefault="00DF6216">
      <w:pPr>
        <w:pStyle w:val="TOC3"/>
        <w:tabs>
          <w:tab w:val="left" w:pos="1080"/>
          <w:tab w:val="right" w:leader="dot" w:pos="9019"/>
        </w:tabs>
        <w:rPr>
          <w:del w:id="1406" w:author="manojk" w:date="2012-05-13T06:26:00Z"/>
          <w:rFonts w:cs="Times New Roman"/>
          <w:noProof/>
          <w:color w:val="auto"/>
          <w:sz w:val="22"/>
          <w:szCs w:val="22"/>
          <w:shd w:val="clear" w:color="auto" w:fill="auto"/>
          <w:lang w:val="en-IN"/>
        </w:rPr>
      </w:pPr>
      <w:del w:id="1407" w:author="manojk" w:date="2012-05-13T06:26:00Z">
        <w:r w:rsidRPr="00DF6216">
          <w:rPr>
            <w:rFonts w:cs="Times New Roman"/>
            <w:noProof/>
            <w:sz w:val="20"/>
            <w:rPrChange w:id="1408" w:author="atuld" w:date="2012-04-26T18:31:00Z">
              <w:rPr>
                <w:rFonts w:ascii="Cambria" w:hAnsi="Cambria" w:cs="Times New Roman"/>
                <w:i/>
                <w:iCs/>
                <w:noProof/>
                <w:color w:val="0000FF"/>
                <w:spacing w:val="15"/>
                <w:sz w:val="20"/>
                <w:u w:val="single"/>
                <w:shd w:val="clear" w:color="auto" w:fill="auto"/>
                <w:lang w:val="en-US" w:eastAsia="en-US"/>
              </w:rPr>
            </w:rPrChange>
          </w:rPr>
          <w:delText>3.1.4</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09" w:author="atuld" w:date="2012-04-26T18:31:00Z">
              <w:rPr>
                <w:rFonts w:ascii="Cambria" w:hAnsi="Cambria" w:cs="Times New Roman"/>
                <w:i/>
                <w:iCs/>
                <w:noProof/>
                <w:color w:val="0000FF"/>
                <w:spacing w:val="15"/>
                <w:sz w:val="20"/>
                <w:u w:val="single"/>
                <w:shd w:val="clear" w:color="auto" w:fill="auto"/>
                <w:lang w:val="en-US" w:eastAsia="en-US"/>
              </w:rPr>
            </w:rPrChange>
          </w:rPr>
          <w:delText>Service Layer</w:delText>
        </w:r>
        <w:r w:rsidR="00F64F03" w:rsidDel="00D62179">
          <w:rPr>
            <w:noProof/>
            <w:webHidden/>
          </w:rPr>
          <w:tab/>
          <w:delText>3</w:delText>
        </w:r>
      </w:del>
    </w:p>
    <w:p w:rsidR="00F64F03" w:rsidDel="00D62179" w:rsidRDefault="00DF6216">
      <w:pPr>
        <w:pStyle w:val="TOC3"/>
        <w:tabs>
          <w:tab w:val="left" w:pos="1080"/>
          <w:tab w:val="right" w:leader="dot" w:pos="9019"/>
        </w:tabs>
        <w:rPr>
          <w:del w:id="1410" w:author="manojk" w:date="2012-05-13T06:26:00Z"/>
          <w:rFonts w:cs="Times New Roman"/>
          <w:noProof/>
          <w:color w:val="auto"/>
          <w:sz w:val="22"/>
          <w:szCs w:val="22"/>
          <w:shd w:val="clear" w:color="auto" w:fill="auto"/>
          <w:lang w:val="en-IN"/>
        </w:rPr>
      </w:pPr>
      <w:del w:id="1411" w:author="manojk" w:date="2012-05-13T06:26:00Z">
        <w:r w:rsidRPr="00DF6216">
          <w:rPr>
            <w:rFonts w:cs="Times New Roman"/>
            <w:noProof/>
            <w:sz w:val="20"/>
            <w:rPrChange w:id="1412" w:author="atuld" w:date="2012-04-26T18:31:00Z">
              <w:rPr>
                <w:rFonts w:ascii="Cambria" w:hAnsi="Cambria" w:cs="Times New Roman"/>
                <w:i/>
                <w:iCs/>
                <w:noProof/>
                <w:color w:val="0000FF"/>
                <w:spacing w:val="15"/>
                <w:sz w:val="20"/>
                <w:u w:val="single"/>
                <w:shd w:val="clear" w:color="auto" w:fill="auto"/>
                <w:lang w:val="en-US" w:eastAsia="en-US"/>
              </w:rPr>
            </w:rPrChange>
          </w:rPr>
          <w:delText>3.1.5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13" w:author="atuld" w:date="2012-04-26T18:31:00Z">
              <w:rPr>
                <w:rFonts w:ascii="Cambria" w:hAnsi="Cambria" w:cs="Times New Roman"/>
                <w:i/>
                <w:iCs/>
                <w:noProof/>
                <w:color w:val="0000FF"/>
                <w:spacing w:val="15"/>
                <w:sz w:val="20"/>
                <w:u w:val="single"/>
                <w:shd w:val="clear" w:color="auto" w:fill="auto"/>
                <w:lang w:val="en-US" w:eastAsia="en-US"/>
              </w:rPr>
            </w:rPrChange>
          </w:rPr>
          <w:delText>Controller Layer</w:delText>
        </w:r>
        <w:r w:rsidR="00F64F03" w:rsidDel="00D62179">
          <w:rPr>
            <w:noProof/>
            <w:webHidden/>
          </w:rPr>
          <w:tab/>
          <w:delText>3</w:delText>
        </w:r>
      </w:del>
    </w:p>
    <w:p w:rsidR="00F64F03" w:rsidDel="00D62179" w:rsidRDefault="00DF6216">
      <w:pPr>
        <w:pStyle w:val="TOC3"/>
        <w:tabs>
          <w:tab w:val="left" w:pos="1080"/>
          <w:tab w:val="right" w:leader="dot" w:pos="9019"/>
        </w:tabs>
        <w:rPr>
          <w:del w:id="1414" w:author="manojk" w:date="2012-05-13T06:26:00Z"/>
          <w:rFonts w:cs="Times New Roman"/>
          <w:noProof/>
          <w:color w:val="auto"/>
          <w:sz w:val="22"/>
          <w:szCs w:val="22"/>
          <w:shd w:val="clear" w:color="auto" w:fill="auto"/>
          <w:lang w:val="en-IN"/>
        </w:rPr>
      </w:pPr>
      <w:del w:id="1415" w:author="manojk" w:date="2012-05-13T06:26:00Z">
        <w:r w:rsidRPr="00DF6216">
          <w:rPr>
            <w:rFonts w:cs="Times New Roman"/>
            <w:noProof/>
            <w:sz w:val="20"/>
            <w:rPrChange w:id="1416" w:author="atuld" w:date="2012-04-26T18:31:00Z">
              <w:rPr>
                <w:rFonts w:ascii="Cambria" w:hAnsi="Cambria" w:cs="Times New Roman"/>
                <w:i/>
                <w:iCs/>
                <w:noProof/>
                <w:color w:val="0000FF"/>
                <w:spacing w:val="15"/>
                <w:sz w:val="20"/>
                <w:u w:val="single"/>
                <w:shd w:val="clear" w:color="auto" w:fill="auto"/>
                <w:lang w:val="en-US" w:eastAsia="en-US"/>
              </w:rPr>
            </w:rPrChange>
          </w:rPr>
          <w:delText>3.1.6</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17" w:author="atuld" w:date="2012-04-26T18:31:00Z">
              <w:rPr>
                <w:rFonts w:ascii="Cambria" w:hAnsi="Cambria" w:cs="Times New Roman"/>
                <w:i/>
                <w:iCs/>
                <w:noProof/>
                <w:color w:val="0000FF"/>
                <w:spacing w:val="15"/>
                <w:sz w:val="20"/>
                <w:u w:val="single"/>
                <w:shd w:val="clear" w:color="auto" w:fill="auto"/>
                <w:lang w:val="en-US" w:eastAsia="en-US"/>
              </w:rPr>
            </w:rPrChange>
          </w:rPr>
          <w:delText>View Layer (GXT)</w:delText>
        </w:r>
        <w:r w:rsidR="00F64F03" w:rsidDel="00D62179">
          <w:rPr>
            <w:noProof/>
            <w:webHidden/>
          </w:rPr>
          <w:tab/>
          <w:delText>3</w:delText>
        </w:r>
      </w:del>
    </w:p>
    <w:p w:rsidR="00F64F03" w:rsidDel="00D62179" w:rsidRDefault="00DF6216">
      <w:pPr>
        <w:pStyle w:val="TOC2"/>
        <w:tabs>
          <w:tab w:val="left" w:pos="720"/>
          <w:tab w:val="right" w:leader="dot" w:pos="9019"/>
        </w:tabs>
        <w:rPr>
          <w:del w:id="1418" w:author="manojk" w:date="2012-05-13T06:26:00Z"/>
          <w:rFonts w:cs="Times New Roman"/>
          <w:noProof/>
          <w:color w:val="auto"/>
          <w:sz w:val="22"/>
          <w:szCs w:val="22"/>
          <w:shd w:val="clear" w:color="auto" w:fill="auto"/>
          <w:lang w:val="en-IN"/>
        </w:rPr>
      </w:pPr>
      <w:del w:id="1419" w:author="manojk" w:date="2012-05-13T06:26:00Z">
        <w:r w:rsidRPr="00DF6216">
          <w:rPr>
            <w:rFonts w:cs="Times New Roman"/>
            <w:noProof/>
            <w:sz w:val="20"/>
            <w:rPrChange w:id="1420" w:author="atuld" w:date="2012-04-26T18:31:00Z">
              <w:rPr>
                <w:rFonts w:ascii="Cambria" w:hAnsi="Cambria" w:cs="Times New Roman"/>
                <w:i/>
                <w:iCs/>
                <w:noProof/>
                <w:color w:val="0000FF"/>
                <w:spacing w:val="15"/>
                <w:sz w:val="20"/>
                <w:u w:val="single"/>
                <w:shd w:val="clear" w:color="auto" w:fill="auto"/>
                <w:lang w:val="en-US" w:eastAsia="en-US"/>
              </w:rPr>
            </w:rPrChange>
          </w:rPr>
          <w:delText>3.3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21" w:author="atuld" w:date="2012-04-26T18:31:00Z">
              <w:rPr>
                <w:rFonts w:ascii="Cambria" w:hAnsi="Cambria" w:cs="Times New Roman"/>
                <w:i/>
                <w:iCs/>
                <w:noProof/>
                <w:color w:val="0000FF"/>
                <w:spacing w:val="15"/>
                <w:sz w:val="20"/>
                <w:u w:val="single"/>
                <w:shd w:val="clear" w:color="auto" w:fill="auto"/>
                <w:lang w:val="en-US" w:eastAsia="en-US"/>
              </w:rPr>
            </w:rPrChange>
          </w:rPr>
          <w:delText>Framework Packaging Structure</w:delText>
        </w:r>
        <w:r w:rsidR="00F64F03" w:rsidDel="00D62179">
          <w:rPr>
            <w:noProof/>
            <w:webHidden/>
          </w:rPr>
          <w:tab/>
          <w:delText>3</w:delText>
        </w:r>
      </w:del>
    </w:p>
    <w:p w:rsidR="00F64F03" w:rsidDel="00D62179" w:rsidRDefault="00DF6216">
      <w:pPr>
        <w:pStyle w:val="TOC2"/>
        <w:tabs>
          <w:tab w:val="left" w:pos="720"/>
          <w:tab w:val="right" w:leader="dot" w:pos="9019"/>
        </w:tabs>
        <w:rPr>
          <w:del w:id="1422" w:author="manojk" w:date="2012-05-13T06:26:00Z"/>
          <w:rFonts w:cs="Times New Roman"/>
          <w:noProof/>
          <w:color w:val="auto"/>
          <w:sz w:val="22"/>
          <w:szCs w:val="22"/>
          <w:shd w:val="clear" w:color="auto" w:fill="auto"/>
          <w:lang w:val="en-IN"/>
        </w:rPr>
      </w:pPr>
      <w:del w:id="1423" w:author="manojk" w:date="2012-05-13T06:26:00Z">
        <w:r w:rsidRPr="00DF6216">
          <w:rPr>
            <w:rFonts w:cs="Times New Roman"/>
            <w:noProof/>
            <w:sz w:val="20"/>
            <w:rPrChange w:id="1424" w:author="atuld" w:date="2012-04-26T18:31:00Z">
              <w:rPr>
                <w:rFonts w:ascii="Cambria" w:hAnsi="Cambria" w:cs="Times New Roman"/>
                <w:i/>
                <w:iCs/>
                <w:noProof/>
                <w:color w:val="0000FF"/>
                <w:spacing w:val="15"/>
                <w:sz w:val="20"/>
                <w:u w:val="single"/>
                <w:shd w:val="clear" w:color="auto" w:fill="auto"/>
                <w:lang w:val="en-US" w:eastAsia="en-US"/>
              </w:rPr>
            </w:rPrChange>
          </w:rPr>
          <w:delText>3.5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25" w:author="atuld" w:date="2012-04-26T18:31:00Z">
              <w:rPr>
                <w:rFonts w:ascii="Cambria" w:hAnsi="Cambria" w:cs="Times New Roman"/>
                <w:i/>
                <w:iCs/>
                <w:noProof/>
                <w:color w:val="0000FF"/>
                <w:spacing w:val="15"/>
                <w:sz w:val="20"/>
                <w:u w:val="single"/>
                <w:shd w:val="clear" w:color="auto" w:fill="auto"/>
                <w:lang w:val="en-US" w:eastAsia="en-US"/>
              </w:rPr>
            </w:rPrChange>
          </w:rPr>
          <w:delText>Authentication and Authorization</w:delText>
        </w:r>
        <w:r w:rsidR="00F64F03" w:rsidDel="00D62179">
          <w:rPr>
            <w:noProof/>
            <w:webHidden/>
          </w:rPr>
          <w:tab/>
          <w:delText>3</w:delText>
        </w:r>
      </w:del>
    </w:p>
    <w:p w:rsidR="00F64F03" w:rsidDel="00D62179" w:rsidRDefault="00DF6216">
      <w:pPr>
        <w:pStyle w:val="TOC3"/>
        <w:tabs>
          <w:tab w:val="left" w:pos="1080"/>
          <w:tab w:val="right" w:leader="dot" w:pos="9019"/>
        </w:tabs>
        <w:rPr>
          <w:del w:id="1426" w:author="manojk" w:date="2012-05-13T06:26:00Z"/>
          <w:rFonts w:cs="Times New Roman"/>
          <w:noProof/>
          <w:color w:val="auto"/>
          <w:sz w:val="22"/>
          <w:szCs w:val="22"/>
          <w:shd w:val="clear" w:color="auto" w:fill="auto"/>
          <w:lang w:val="en-IN"/>
        </w:rPr>
      </w:pPr>
      <w:del w:id="1427" w:author="manojk" w:date="2012-05-13T06:26:00Z">
        <w:r w:rsidRPr="00DF6216">
          <w:rPr>
            <w:rFonts w:cs="Times New Roman"/>
            <w:noProof/>
            <w:sz w:val="20"/>
            <w:rPrChange w:id="1428" w:author="atuld" w:date="2012-04-26T18:31:00Z">
              <w:rPr>
                <w:rFonts w:ascii="Cambria" w:hAnsi="Cambria" w:cs="Times New Roman"/>
                <w:i/>
                <w:iCs/>
                <w:noProof/>
                <w:color w:val="0000FF"/>
                <w:spacing w:val="15"/>
                <w:sz w:val="20"/>
                <w:u w:val="single"/>
                <w:shd w:val="clear" w:color="auto" w:fill="auto"/>
                <w:lang w:val="en-US" w:eastAsia="en-US"/>
              </w:rPr>
            </w:rPrChange>
          </w:rPr>
          <w:delText>3.5.1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29" w:author="atuld" w:date="2012-04-26T18:31:00Z">
              <w:rPr>
                <w:rFonts w:ascii="Cambria" w:hAnsi="Cambria" w:cs="Times New Roman"/>
                <w:i/>
                <w:iCs/>
                <w:noProof/>
                <w:color w:val="0000FF"/>
                <w:spacing w:val="15"/>
                <w:sz w:val="20"/>
                <w:u w:val="single"/>
                <w:shd w:val="clear" w:color="auto" w:fill="auto"/>
                <w:lang w:val="en-US" w:eastAsia="en-US"/>
              </w:rPr>
            </w:rPrChange>
          </w:rPr>
          <w:delText>User Management</w:delText>
        </w:r>
        <w:r w:rsidR="00F64F03" w:rsidDel="00D62179">
          <w:rPr>
            <w:noProof/>
            <w:webHidden/>
          </w:rPr>
          <w:tab/>
          <w:delText>3</w:delText>
        </w:r>
      </w:del>
    </w:p>
    <w:p w:rsidR="00F64F03" w:rsidDel="00D62179" w:rsidRDefault="00DF6216">
      <w:pPr>
        <w:pStyle w:val="TOC3"/>
        <w:tabs>
          <w:tab w:val="left" w:pos="1080"/>
          <w:tab w:val="right" w:leader="dot" w:pos="9019"/>
        </w:tabs>
        <w:rPr>
          <w:del w:id="1430" w:author="manojk" w:date="2012-05-13T06:26:00Z"/>
          <w:rFonts w:cs="Times New Roman"/>
          <w:noProof/>
          <w:color w:val="auto"/>
          <w:sz w:val="22"/>
          <w:szCs w:val="22"/>
          <w:shd w:val="clear" w:color="auto" w:fill="auto"/>
          <w:lang w:val="en-IN"/>
        </w:rPr>
      </w:pPr>
      <w:del w:id="1431" w:author="manojk" w:date="2012-05-13T06:26:00Z">
        <w:r w:rsidRPr="00DF6216">
          <w:rPr>
            <w:rFonts w:cs="Times New Roman"/>
            <w:noProof/>
            <w:sz w:val="20"/>
            <w:rPrChange w:id="1432" w:author="atuld" w:date="2012-04-26T18:31:00Z">
              <w:rPr>
                <w:rFonts w:ascii="Cambria" w:hAnsi="Cambria" w:cs="Times New Roman"/>
                <w:i/>
                <w:iCs/>
                <w:noProof/>
                <w:color w:val="0000FF"/>
                <w:spacing w:val="15"/>
                <w:sz w:val="20"/>
                <w:u w:val="single"/>
                <w:shd w:val="clear" w:color="auto" w:fill="auto"/>
                <w:lang w:val="en-US" w:eastAsia="en-US"/>
              </w:rPr>
            </w:rPrChange>
          </w:rPr>
          <w:delText>3.5.2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33" w:author="atuld" w:date="2012-04-26T18:31:00Z">
              <w:rPr>
                <w:rFonts w:ascii="Cambria" w:hAnsi="Cambria" w:cs="Times New Roman"/>
                <w:i/>
                <w:iCs/>
                <w:noProof/>
                <w:color w:val="0000FF"/>
                <w:spacing w:val="15"/>
                <w:sz w:val="20"/>
                <w:u w:val="single"/>
                <w:shd w:val="clear" w:color="auto" w:fill="auto"/>
                <w:lang w:val="en-US" w:eastAsia="en-US"/>
              </w:rPr>
            </w:rPrChange>
          </w:rPr>
          <w:delText>Role Management</w:delText>
        </w:r>
        <w:r w:rsidR="00F64F03" w:rsidDel="00D62179">
          <w:rPr>
            <w:noProof/>
            <w:webHidden/>
          </w:rPr>
          <w:tab/>
          <w:delText>3</w:delText>
        </w:r>
      </w:del>
    </w:p>
    <w:p w:rsidR="00F64F03" w:rsidDel="00D62179" w:rsidRDefault="00DF6216">
      <w:pPr>
        <w:pStyle w:val="TOC3"/>
        <w:tabs>
          <w:tab w:val="left" w:pos="1080"/>
          <w:tab w:val="right" w:leader="dot" w:pos="9019"/>
        </w:tabs>
        <w:rPr>
          <w:del w:id="1434" w:author="manojk" w:date="2012-05-13T06:26:00Z"/>
          <w:rFonts w:cs="Times New Roman"/>
          <w:noProof/>
          <w:color w:val="auto"/>
          <w:sz w:val="22"/>
          <w:szCs w:val="22"/>
          <w:shd w:val="clear" w:color="auto" w:fill="auto"/>
          <w:lang w:val="en-IN"/>
        </w:rPr>
      </w:pPr>
      <w:del w:id="1435" w:author="manojk" w:date="2012-05-13T06:26:00Z">
        <w:r w:rsidRPr="00DF6216">
          <w:rPr>
            <w:rFonts w:cs="Times New Roman"/>
            <w:noProof/>
            <w:sz w:val="20"/>
            <w:rPrChange w:id="1436" w:author="atuld" w:date="2012-04-26T18:31:00Z">
              <w:rPr>
                <w:rFonts w:ascii="Cambria" w:hAnsi="Cambria" w:cs="Times New Roman"/>
                <w:i/>
                <w:iCs/>
                <w:noProof/>
                <w:color w:val="0000FF"/>
                <w:spacing w:val="15"/>
                <w:sz w:val="20"/>
                <w:u w:val="single"/>
                <w:shd w:val="clear" w:color="auto" w:fill="auto"/>
                <w:lang w:val="en-US" w:eastAsia="en-US"/>
              </w:rPr>
            </w:rPrChange>
          </w:rPr>
          <w:delText>3.5.3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37" w:author="atuld" w:date="2012-04-26T18:31:00Z">
              <w:rPr>
                <w:rFonts w:ascii="Cambria" w:hAnsi="Cambria" w:cs="Times New Roman"/>
                <w:i/>
                <w:iCs/>
                <w:noProof/>
                <w:color w:val="0000FF"/>
                <w:spacing w:val="15"/>
                <w:sz w:val="20"/>
                <w:u w:val="single"/>
                <w:shd w:val="clear" w:color="auto" w:fill="auto"/>
                <w:lang w:val="en-US" w:eastAsia="en-US"/>
              </w:rPr>
            </w:rPrChange>
          </w:rPr>
          <w:delText>Authentication</w:delText>
        </w:r>
        <w:r w:rsidR="00F64F03" w:rsidDel="00D62179">
          <w:rPr>
            <w:noProof/>
            <w:webHidden/>
          </w:rPr>
          <w:tab/>
          <w:delText>3</w:delText>
        </w:r>
      </w:del>
    </w:p>
    <w:p w:rsidR="00F64F03" w:rsidDel="00D62179" w:rsidRDefault="00DF6216">
      <w:pPr>
        <w:pStyle w:val="TOC3"/>
        <w:tabs>
          <w:tab w:val="left" w:pos="1080"/>
          <w:tab w:val="right" w:leader="dot" w:pos="9019"/>
        </w:tabs>
        <w:rPr>
          <w:del w:id="1438" w:author="manojk" w:date="2012-05-13T06:26:00Z"/>
          <w:rFonts w:cs="Times New Roman"/>
          <w:noProof/>
          <w:color w:val="auto"/>
          <w:sz w:val="22"/>
          <w:szCs w:val="22"/>
          <w:shd w:val="clear" w:color="auto" w:fill="auto"/>
          <w:lang w:val="en-IN"/>
        </w:rPr>
      </w:pPr>
      <w:del w:id="1439" w:author="manojk" w:date="2012-05-13T06:26:00Z">
        <w:r w:rsidRPr="00DF6216">
          <w:rPr>
            <w:rFonts w:cs="Times New Roman"/>
            <w:noProof/>
            <w:sz w:val="20"/>
            <w:rPrChange w:id="1440" w:author="atuld" w:date="2012-04-26T18:31:00Z">
              <w:rPr>
                <w:rFonts w:ascii="Cambria" w:hAnsi="Cambria" w:cs="Times New Roman"/>
                <w:i/>
                <w:iCs/>
                <w:noProof/>
                <w:color w:val="0000FF"/>
                <w:spacing w:val="15"/>
                <w:sz w:val="20"/>
                <w:u w:val="single"/>
                <w:shd w:val="clear" w:color="auto" w:fill="auto"/>
                <w:lang w:val="en-US" w:eastAsia="en-US"/>
              </w:rPr>
            </w:rPrChange>
          </w:rPr>
          <w:delText>3.5.4</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41" w:author="atuld" w:date="2012-04-26T18:31:00Z">
              <w:rPr>
                <w:rFonts w:ascii="Cambria" w:hAnsi="Cambria" w:cs="Times New Roman"/>
                <w:i/>
                <w:iCs/>
                <w:noProof/>
                <w:color w:val="0000FF"/>
                <w:spacing w:val="15"/>
                <w:sz w:val="20"/>
                <w:u w:val="single"/>
                <w:shd w:val="clear" w:color="auto" w:fill="auto"/>
                <w:lang w:val="en-US" w:eastAsia="en-US"/>
              </w:rPr>
            </w:rPrChange>
          </w:rPr>
          <w:delText>Authorization</w:delText>
        </w:r>
        <w:r w:rsidR="00F64F03" w:rsidDel="00D62179">
          <w:rPr>
            <w:noProof/>
            <w:webHidden/>
          </w:rPr>
          <w:tab/>
          <w:delText>3</w:delText>
        </w:r>
      </w:del>
    </w:p>
    <w:p w:rsidR="00F64F03" w:rsidDel="00D62179" w:rsidRDefault="00DF6216">
      <w:pPr>
        <w:pStyle w:val="TOC2"/>
        <w:tabs>
          <w:tab w:val="left" w:pos="720"/>
          <w:tab w:val="right" w:leader="dot" w:pos="9019"/>
        </w:tabs>
        <w:rPr>
          <w:del w:id="1442" w:author="manojk" w:date="2012-05-13T06:26:00Z"/>
          <w:rFonts w:cs="Times New Roman"/>
          <w:noProof/>
          <w:color w:val="auto"/>
          <w:sz w:val="22"/>
          <w:szCs w:val="22"/>
          <w:shd w:val="clear" w:color="auto" w:fill="auto"/>
          <w:lang w:val="en-IN"/>
        </w:rPr>
      </w:pPr>
      <w:del w:id="1443" w:author="manojk" w:date="2012-05-13T06:26:00Z">
        <w:r w:rsidRPr="00DF6216">
          <w:rPr>
            <w:rFonts w:cs="Times New Roman"/>
            <w:noProof/>
            <w:sz w:val="20"/>
            <w:rPrChange w:id="1444" w:author="atuld" w:date="2012-04-26T18:31:00Z">
              <w:rPr>
                <w:rFonts w:ascii="Cambria" w:hAnsi="Cambria" w:cs="Times New Roman"/>
                <w:i/>
                <w:iCs/>
                <w:noProof/>
                <w:color w:val="0000FF"/>
                <w:spacing w:val="15"/>
                <w:sz w:val="20"/>
                <w:u w:val="single"/>
                <w:shd w:val="clear" w:color="auto" w:fill="auto"/>
                <w:lang w:val="en-US" w:eastAsia="en-US"/>
              </w:rPr>
            </w:rPrChange>
          </w:rPr>
          <w:delText>3.6</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45" w:author="atuld" w:date="2012-04-26T18:31:00Z">
              <w:rPr>
                <w:rFonts w:ascii="Cambria" w:hAnsi="Cambria" w:cs="Times New Roman"/>
                <w:i/>
                <w:iCs/>
                <w:noProof/>
                <w:color w:val="0000FF"/>
                <w:spacing w:val="15"/>
                <w:sz w:val="20"/>
                <w:u w:val="single"/>
                <w:shd w:val="clear" w:color="auto" w:fill="auto"/>
                <w:lang w:val="en-US" w:eastAsia="en-US"/>
              </w:rPr>
            </w:rPrChange>
          </w:rPr>
          <w:delText>Branding Design Implementation</w:delText>
        </w:r>
        <w:r w:rsidR="00F64F03" w:rsidDel="00D62179">
          <w:rPr>
            <w:noProof/>
            <w:webHidden/>
          </w:rPr>
          <w:tab/>
          <w:delText>3</w:delText>
        </w:r>
      </w:del>
    </w:p>
    <w:p w:rsidR="00F64F03" w:rsidDel="00D62179" w:rsidRDefault="00DF6216">
      <w:pPr>
        <w:pStyle w:val="TOC3"/>
        <w:tabs>
          <w:tab w:val="left" w:pos="1080"/>
          <w:tab w:val="right" w:leader="dot" w:pos="9019"/>
        </w:tabs>
        <w:rPr>
          <w:del w:id="1446" w:author="manojk" w:date="2012-05-13T06:26:00Z"/>
          <w:rFonts w:cs="Times New Roman"/>
          <w:noProof/>
          <w:color w:val="auto"/>
          <w:sz w:val="22"/>
          <w:szCs w:val="22"/>
          <w:shd w:val="clear" w:color="auto" w:fill="auto"/>
          <w:lang w:val="en-IN"/>
        </w:rPr>
      </w:pPr>
      <w:del w:id="1447" w:author="manojk" w:date="2012-05-13T06:26:00Z">
        <w:r w:rsidRPr="00DF6216">
          <w:rPr>
            <w:rFonts w:cs="Times New Roman"/>
            <w:noProof/>
            <w:sz w:val="20"/>
            <w:rPrChange w:id="1448" w:author="atuld" w:date="2012-04-26T18:31:00Z">
              <w:rPr>
                <w:rFonts w:ascii="Cambria" w:hAnsi="Cambria" w:cs="Times New Roman"/>
                <w:i/>
                <w:iCs/>
                <w:noProof/>
                <w:color w:val="0000FF"/>
                <w:spacing w:val="15"/>
                <w:sz w:val="20"/>
                <w:u w:val="single"/>
                <w:shd w:val="clear" w:color="auto" w:fill="auto"/>
                <w:lang w:val="en-US" w:eastAsia="en-US"/>
              </w:rPr>
            </w:rPrChange>
          </w:rPr>
          <w:delText>3.6.1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49" w:author="atuld" w:date="2012-04-26T18:31:00Z">
              <w:rPr>
                <w:rFonts w:ascii="Cambria" w:hAnsi="Cambria" w:cs="Times New Roman"/>
                <w:i/>
                <w:iCs/>
                <w:noProof/>
                <w:color w:val="0000FF"/>
                <w:spacing w:val="15"/>
                <w:sz w:val="20"/>
                <w:u w:val="single"/>
                <w:shd w:val="clear" w:color="auto" w:fill="auto"/>
                <w:lang w:val="en-US" w:eastAsia="en-US"/>
              </w:rPr>
            </w:rPrChange>
          </w:rPr>
          <w:delText>Profiles</w:delText>
        </w:r>
        <w:r w:rsidR="00F64F03" w:rsidDel="00D62179">
          <w:rPr>
            <w:noProof/>
            <w:webHidden/>
          </w:rPr>
          <w:tab/>
          <w:delText>3</w:delText>
        </w:r>
      </w:del>
    </w:p>
    <w:p w:rsidR="00F64F03" w:rsidDel="00D62179" w:rsidRDefault="00DF6216">
      <w:pPr>
        <w:pStyle w:val="TOC4"/>
        <w:tabs>
          <w:tab w:val="left" w:pos="1440"/>
          <w:tab w:val="right" w:leader="dot" w:pos="9019"/>
        </w:tabs>
        <w:rPr>
          <w:del w:id="1450" w:author="manojk" w:date="2012-05-13T06:26:00Z"/>
          <w:rFonts w:cs="Times New Roman"/>
          <w:noProof/>
          <w:color w:val="auto"/>
          <w:sz w:val="22"/>
          <w:szCs w:val="22"/>
          <w:shd w:val="clear" w:color="auto" w:fill="auto"/>
          <w:lang w:val="en-IN"/>
        </w:rPr>
      </w:pPr>
      <w:del w:id="1451" w:author="manojk" w:date="2012-05-13T06:26:00Z">
        <w:r w:rsidRPr="00DF6216">
          <w:rPr>
            <w:rFonts w:cs="Times New Roman"/>
            <w:noProof/>
            <w:sz w:val="20"/>
            <w:rPrChange w:id="1452" w:author="atuld" w:date="2012-04-26T18:31:00Z">
              <w:rPr>
                <w:rFonts w:ascii="Cambria" w:hAnsi="Cambria" w:cs="Times New Roman"/>
                <w:i/>
                <w:iCs/>
                <w:noProof/>
                <w:color w:val="0000FF"/>
                <w:spacing w:val="15"/>
                <w:sz w:val="20"/>
                <w:u w:val="single"/>
                <w:shd w:val="clear" w:color="auto" w:fill="auto"/>
                <w:lang w:val="en-US" w:eastAsia="en-US"/>
              </w:rPr>
            </w:rPrChange>
          </w:rPr>
          <w:delText>3.6.1.1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53" w:author="atuld" w:date="2012-04-26T18:31:00Z">
              <w:rPr>
                <w:rFonts w:ascii="Cambria" w:hAnsi="Cambria" w:cs="Times New Roman"/>
                <w:i/>
                <w:iCs/>
                <w:noProof/>
                <w:color w:val="0000FF"/>
                <w:spacing w:val="15"/>
                <w:sz w:val="20"/>
                <w:u w:val="single"/>
                <w:shd w:val="clear" w:color="auto" w:fill="auto"/>
                <w:lang w:val="en-US" w:eastAsia="en-US"/>
              </w:rPr>
            </w:rPrChange>
          </w:rPr>
          <w:delText>Profiles 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454" w:author="manojk" w:date="2012-05-13T06:26:00Z"/>
          <w:rFonts w:cs="Times New Roman"/>
          <w:noProof/>
          <w:color w:val="auto"/>
          <w:sz w:val="22"/>
          <w:szCs w:val="22"/>
          <w:shd w:val="clear" w:color="auto" w:fill="auto"/>
          <w:lang w:val="en-IN"/>
        </w:rPr>
      </w:pPr>
      <w:del w:id="1455" w:author="manojk" w:date="2012-05-13T06:26:00Z">
        <w:r w:rsidRPr="00DF6216">
          <w:rPr>
            <w:rFonts w:cs="Times New Roman"/>
            <w:noProof/>
            <w:sz w:val="20"/>
            <w:rPrChange w:id="1456" w:author="atuld" w:date="2012-04-26T18:31:00Z">
              <w:rPr>
                <w:rFonts w:ascii="Cambria" w:hAnsi="Cambria" w:cs="Times New Roman"/>
                <w:i/>
                <w:iCs/>
                <w:noProof/>
                <w:color w:val="0000FF"/>
                <w:spacing w:val="15"/>
                <w:sz w:val="20"/>
                <w:u w:val="single"/>
                <w:shd w:val="clear" w:color="auto" w:fill="auto"/>
                <w:lang w:val="en-US" w:eastAsia="en-US"/>
              </w:rPr>
            </w:rPrChange>
          </w:rPr>
          <w:delText>3.6.1.2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57" w:author="atuld" w:date="2012-04-26T18:31:00Z">
              <w:rPr>
                <w:rFonts w:ascii="Cambria" w:hAnsi="Cambria" w:cs="Times New Roman"/>
                <w:i/>
                <w:iCs/>
                <w:noProof/>
                <w:color w:val="0000FF"/>
                <w:spacing w:val="15"/>
                <w:sz w:val="20"/>
                <w:u w:val="single"/>
                <w:shd w:val="clear" w:color="auto" w:fill="auto"/>
                <w:lang w:val="en-US" w:eastAsia="en-US"/>
              </w:rPr>
            </w:rPrChange>
          </w:rPr>
          <w:delText>Profiles Class Diagram</w:delText>
        </w:r>
        <w:r w:rsidR="00F64F03" w:rsidDel="00D62179">
          <w:rPr>
            <w:noProof/>
            <w:webHidden/>
          </w:rPr>
          <w:tab/>
          <w:delText>3</w:delText>
        </w:r>
      </w:del>
    </w:p>
    <w:p w:rsidR="00F64F03" w:rsidDel="00D62179" w:rsidRDefault="00DF6216">
      <w:pPr>
        <w:pStyle w:val="TOC3"/>
        <w:tabs>
          <w:tab w:val="left" w:pos="1080"/>
          <w:tab w:val="right" w:leader="dot" w:pos="9019"/>
        </w:tabs>
        <w:rPr>
          <w:del w:id="1458" w:author="manojk" w:date="2012-05-13T06:26:00Z"/>
          <w:rFonts w:cs="Times New Roman"/>
          <w:noProof/>
          <w:color w:val="auto"/>
          <w:sz w:val="22"/>
          <w:szCs w:val="22"/>
          <w:shd w:val="clear" w:color="auto" w:fill="auto"/>
          <w:lang w:val="en-IN"/>
        </w:rPr>
      </w:pPr>
      <w:del w:id="1459" w:author="manojk" w:date="2012-05-13T06:26:00Z">
        <w:r w:rsidRPr="00DF6216">
          <w:rPr>
            <w:rFonts w:cs="Times New Roman"/>
            <w:noProof/>
            <w:sz w:val="20"/>
            <w:rPrChange w:id="1460" w:author="atuld" w:date="2012-04-26T18:31:00Z">
              <w:rPr>
                <w:rFonts w:ascii="Cambria" w:hAnsi="Cambria" w:cs="Times New Roman"/>
                <w:i/>
                <w:iCs/>
                <w:noProof/>
                <w:color w:val="0000FF"/>
                <w:spacing w:val="15"/>
                <w:sz w:val="20"/>
                <w:u w:val="single"/>
                <w:shd w:val="clear" w:color="auto" w:fill="auto"/>
                <w:lang w:val="en-US" w:eastAsia="en-US"/>
              </w:rPr>
            </w:rPrChange>
          </w:rPr>
          <w:delText>3.6.3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61" w:author="atuld" w:date="2012-04-26T18:31:00Z">
              <w:rPr>
                <w:rFonts w:ascii="Cambria" w:hAnsi="Cambria" w:cs="Times New Roman"/>
                <w:i/>
                <w:iCs/>
                <w:noProof/>
                <w:color w:val="0000FF"/>
                <w:spacing w:val="15"/>
                <w:sz w:val="20"/>
                <w:u w:val="single"/>
                <w:shd w:val="clear" w:color="auto" w:fill="auto"/>
                <w:lang w:val="en-US" w:eastAsia="en-US"/>
              </w:rPr>
            </w:rPrChange>
          </w:rPr>
          <w:delText>Styling and Image Resources</w:delText>
        </w:r>
        <w:r w:rsidR="00F64F03" w:rsidDel="00D62179">
          <w:rPr>
            <w:noProof/>
            <w:webHidden/>
          </w:rPr>
          <w:tab/>
          <w:delText>3</w:delText>
        </w:r>
      </w:del>
    </w:p>
    <w:p w:rsidR="00F64F03" w:rsidDel="00D62179" w:rsidRDefault="00DF6216">
      <w:pPr>
        <w:pStyle w:val="TOC4"/>
        <w:tabs>
          <w:tab w:val="left" w:pos="1440"/>
          <w:tab w:val="right" w:leader="dot" w:pos="9019"/>
        </w:tabs>
        <w:rPr>
          <w:del w:id="1462" w:author="manojk" w:date="2012-05-13T06:26:00Z"/>
          <w:rFonts w:cs="Times New Roman"/>
          <w:noProof/>
          <w:color w:val="auto"/>
          <w:sz w:val="22"/>
          <w:szCs w:val="22"/>
          <w:shd w:val="clear" w:color="auto" w:fill="auto"/>
          <w:lang w:val="en-IN"/>
        </w:rPr>
      </w:pPr>
      <w:del w:id="1463" w:author="manojk" w:date="2012-05-13T06:26:00Z">
        <w:r w:rsidRPr="00DF6216">
          <w:rPr>
            <w:rFonts w:cs="Times New Roman"/>
            <w:noProof/>
            <w:sz w:val="20"/>
            <w:rPrChange w:id="1464" w:author="atuld" w:date="2012-04-26T18:31:00Z">
              <w:rPr>
                <w:rFonts w:ascii="Cambria" w:hAnsi="Cambria" w:cs="Times New Roman"/>
                <w:i/>
                <w:iCs/>
                <w:noProof/>
                <w:color w:val="0000FF"/>
                <w:spacing w:val="15"/>
                <w:sz w:val="20"/>
                <w:u w:val="single"/>
                <w:shd w:val="clear" w:color="auto" w:fill="auto"/>
                <w:lang w:val="en-US" w:eastAsia="en-US"/>
              </w:rPr>
            </w:rPrChange>
          </w:rPr>
          <w:delText>3.6.3.1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65" w:author="atuld" w:date="2012-04-26T18:31:00Z">
              <w:rPr>
                <w:rFonts w:ascii="Cambria" w:hAnsi="Cambria" w:cs="Times New Roman"/>
                <w:i/>
                <w:iCs/>
                <w:noProof/>
                <w:color w:val="0000FF"/>
                <w:spacing w:val="15"/>
                <w:sz w:val="20"/>
                <w:u w:val="single"/>
                <w:shd w:val="clear" w:color="auto" w:fill="auto"/>
                <w:lang w:val="en-US" w:eastAsia="en-US"/>
              </w:rPr>
            </w:rPrChange>
          </w:rPr>
          <w:delText>Content Repository</w:delText>
        </w:r>
        <w:r w:rsidR="00F64F03" w:rsidDel="00D62179">
          <w:rPr>
            <w:noProof/>
            <w:webHidden/>
          </w:rPr>
          <w:tab/>
          <w:delText>3</w:delText>
        </w:r>
      </w:del>
    </w:p>
    <w:p w:rsidR="00F64F03" w:rsidDel="00D62179" w:rsidRDefault="00DF6216">
      <w:pPr>
        <w:pStyle w:val="TOC4"/>
        <w:tabs>
          <w:tab w:val="left" w:pos="1440"/>
          <w:tab w:val="right" w:leader="dot" w:pos="9019"/>
        </w:tabs>
        <w:rPr>
          <w:del w:id="1466" w:author="manojk" w:date="2012-05-13T06:26:00Z"/>
          <w:rFonts w:cs="Times New Roman"/>
          <w:noProof/>
          <w:color w:val="auto"/>
          <w:sz w:val="22"/>
          <w:szCs w:val="22"/>
          <w:shd w:val="clear" w:color="auto" w:fill="auto"/>
          <w:lang w:val="en-IN"/>
        </w:rPr>
      </w:pPr>
      <w:del w:id="1467" w:author="manojk" w:date="2012-05-13T06:26:00Z">
        <w:r w:rsidRPr="00DF6216">
          <w:rPr>
            <w:rFonts w:cs="Times New Roman"/>
            <w:noProof/>
            <w:sz w:val="20"/>
            <w:rPrChange w:id="1468" w:author="atuld" w:date="2012-04-26T18:31:00Z">
              <w:rPr>
                <w:rFonts w:ascii="Cambria" w:hAnsi="Cambria" w:cs="Times New Roman"/>
                <w:i/>
                <w:iCs/>
                <w:noProof/>
                <w:color w:val="0000FF"/>
                <w:spacing w:val="15"/>
                <w:sz w:val="20"/>
                <w:u w:val="single"/>
                <w:shd w:val="clear" w:color="auto" w:fill="auto"/>
                <w:lang w:val="en-US" w:eastAsia="en-US"/>
              </w:rPr>
            </w:rPrChange>
          </w:rPr>
          <w:delText>3.6.3.2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69" w:author="atuld" w:date="2012-04-26T18:31:00Z">
              <w:rPr>
                <w:rFonts w:ascii="Cambria" w:hAnsi="Cambria" w:cs="Times New Roman"/>
                <w:i/>
                <w:iCs/>
                <w:noProof/>
                <w:color w:val="0000FF"/>
                <w:spacing w:val="15"/>
                <w:sz w:val="20"/>
                <w:u w:val="single"/>
                <w:shd w:val="clear" w:color="auto" w:fill="auto"/>
                <w:lang w:val="en-US" w:eastAsia="en-US"/>
              </w:rPr>
            </w:rPrChange>
          </w:rPr>
          <w:delText>Styling 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470" w:author="manojk" w:date="2012-05-13T06:26:00Z"/>
          <w:rFonts w:cs="Times New Roman"/>
          <w:noProof/>
          <w:color w:val="auto"/>
          <w:sz w:val="22"/>
          <w:szCs w:val="22"/>
          <w:shd w:val="clear" w:color="auto" w:fill="auto"/>
          <w:lang w:val="en-IN"/>
        </w:rPr>
      </w:pPr>
      <w:del w:id="1471" w:author="manojk" w:date="2012-05-13T06:26:00Z">
        <w:r w:rsidRPr="00DF6216">
          <w:rPr>
            <w:rFonts w:cs="Times New Roman"/>
            <w:noProof/>
            <w:sz w:val="20"/>
            <w:rPrChange w:id="1472" w:author="atuld" w:date="2012-04-26T18:31:00Z">
              <w:rPr>
                <w:rFonts w:ascii="Cambria" w:hAnsi="Cambria" w:cs="Times New Roman"/>
                <w:i/>
                <w:iCs/>
                <w:noProof/>
                <w:color w:val="0000FF"/>
                <w:spacing w:val="15"/>
                <w:sz w:val="20"/>
                <w:u w:val="single"/>
                <w:shd w:val="clear" w:color="auto" w:fill="auto"/>
                <w:lang w:val="en-US" w:eastAsia="en-US"/>
              </w:rPr>
            </w:rPrChange>
          </w:rPr>
          <w:delText>3.6.3.3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73" w:author="atuld" w:date="2012-04-26T18:31:00Z">
              <w:rPr>
                <w:rFonts w:ascii="Cambria" w:hAnsi="Cambria" w:cs="Times New Roman"/>
                <w:i/>
                <w:iCs/>
                <w:noProof/>
                <w:color w:val="0000FF"/>
                <w:spacing w:val="15"/>
                <w:sz w:val="20"/>
                <w:u w:val="single"/>
                <w:shd w:val="clear" w:color="auto" w:fill="auto"/>
                <w:lang w:val="en-US" w:eastAsia="en-US"/>
              </w:rPr>
            </w:rPrChange>
          </w:rPr>
          <w:delText>Styling Sequence Diagrams</w:delText>
        </w:r>
        <w:r w:rsidR="00F64F03" w:rsidDel="00D62179">
          <w:rPr>
            <w:noProof/>
            <w:webHidden/>
          </w:rPr>
          <w:tab/>
          <w:delText>3</w:delText>
        </w:r>
      </w:del>
    </w:p>
    <w:p w:rsidR="00F64F03" w:rsidDel="00D62179" w:rsidRDefault="00DF6216">
      <w:pPr>
        <w:pStyle w:val="TOC3"/>
        <w:tabs>
          <w:tab w:val="left" w:pos="1080"/>
          <w:tab w:val="right" w:leader="dot" w:pos="9019"/>
        </w:tabs>
        <w:rPr>
          <w:del w:id="1474" w:author="manojk" w:date="2012-05-13T06:26:00Z"/>
          <w:rFonts w:cs="Times New Roman"/>
          <w:noProof/>
          <w:color w:val="auto"/>
          <w:sz w:val="22"/>
          <w:szCs w:val="22"/>
          <w:shd w:val="clear" w:color="auto" w:fill="auto"/>
          <w:lang w:val="en-IN"/>
        </w:rPr>
      </w:pPr>
      <w:del w:id="1475" w:author="manojk" w:date="2012-05-13T06:26:00Z">
        <w:r w:rsidRPr="00DF6216">
          <w:rPr>
            <w:rFonts w:cs="Times New Roman"/>
            <w:noProof/>
            <w:sz w:val="20"/>
            <w:rPrChange w:id="1476" w:author="atuld" w:date="2012-04-26T18:31:00Z">
              <w:rPr>
                <w:rFonts w:ascii="Cambria" w:hAnsi="Cambria" w:cs="Times New Roman"/>
                <w:i/>
                <w:iCs/>
                <w:noProof/>
                <w:color w:val="0000FF"/>
                <w:spacing w:val="15"/>
                <w:sz w:val="20"/>
                <w:u w:val="single"/>
                <w:shd w:val="clear" w:color="auto" w:fill="auto"/>
                <w:lang w:val="en-US" w:eastAsia="en-US"/>
              </w:rPr>
            </w:rPrChange>
          </w:rPr>
          <w:delText>3.6.5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77" w:author="atuld" w:date="2012-04-26T18:31:00Z">
              <w:rPr>
                <w:rFonts w:ascii="Cambria" w:hAnsi="Cambria" w:cs="Times New Roman"/>
                <w:i/>
                <w:iCs/>
                <w:noProof/>
                <w:color w:val="0000FF"/>
                <w:spacing w:val="15"/>
                <w:sz w:val="20"/>
                <w:u w:val="single"/>
                <w:shd w:val="clear" w:color="auto" w:fill="auto"/>
                <w:lang w:val="en-US" w:eastAsia="en-US"/>
              </w:rPr>
            </w:rPrChange>
          </w:rPr>
          <w:delText>Customized Control Labels and Tooltips</w:delText>
        </w:r>
        <w:r w:rsidR="00F64F03" w:rsidDel="00D62179">
          <w:rPr>
            <w:noProof/>
            <w:webHidden/>
          </w:rPr>
          <w:tab/>
          <w:delText>3</w:delText>
        </w:r>
      </w:del>
    </w:p>
    <w:p w:rsidR="00F64F03" w:rsidDel="00D62179" w:rsidRDefault="00DF6216">
      <w:pPr>
        <w:pStyle w:val="TOC4"/>
        <w:tabs>
          <w:tab w:val="left" w:pos="1440"/>
          <w:tab w:val="right" w:leader="dot" w:pos="9019"/>
        </w:tabs>
        <w:rPr>
          <w:del w:id="1478" w:author="manojk" w:date="2012-05-13T06:26:00Z"/>
          <w:rFonts w:cs="Times New Roman"/>
          <w:noProof/>
          <w:color w:val="auto"/>
          <w:sz w:val="22"/>
          <w:szCs w:val="22"/>
          <w:shd w:val="clear" w:color="auto" w:fill="auto"/>
          <w:lang w:val="en-IN"/>
        </w:rPr>
      </w:pPr>
      <w:del w:id="1479" w:author="manojk" w:date="2012-05-13T06:26:00Z">
        <w:r w:rsidRPr="00DF6216">
          <w:rPr>
            <w:rFonts w:cs="Times New Roman"/>
            <w:noProof/>
            <w:sz w:val="20"/>
            <w:rPrChange w:id="1480" w:author="atuld" w:date="2012-04-26T18:31:00Z">
              <w:rPr>
                <w:rFonts w:ascii="Cambria" w:hAnsi="Cambria" w:cs="Times New Roman"/>
                <w:i/>
                <w:iCs/>
                <w:noProof/>
                <w:color w:val="0000FF"/>
                <w:spacing w:val="15"/>
                <w:sz w:val="20"/>
                <w:u w:val="single"/>
                <w:shd w:val="clear" w:color="auto" w:fill="auto"/>
                <w:lang w:val="en-US" w:eastAsia="en-US"/>
              </w:rPr>
            </w:rPrChange>
          </w:rPr>
          <w:delText>3.6.5.1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81"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482" w:author="manojk" w:date="2012-05-13T06:26:00Z"/>
          <w:rFonts w:cs="Times New Roman"/>
          <w:noProof/>
          <w:color w:val="auto"/>
          <w:sz w:val="22"/>
          <w:szCs w:val="22"/>
          <w:shd w:val="clear" w:color="auto" w:fill="auto"/>
          <w:lang w:val="en-IN"/>
        </w:rPr>
      </w:pPr>
      <w:del w:id="1483" w:author="manojk" w:date="2012-05-13T06:26:00Z">
        <w:r w:rsidRPr="00DF6216">
          <w:rPr>
            <w:rFonts w:cs="Times New Roman"/>
            <w:noProof/>
            <w:sz w:val="20"/>
            <w:rPrChange w:id="1484" w:author="atuld" w:date="2012-04-26T18:31:00Z">
              <w:rPr>
                <w:rFonts w:ascii="Cambria" w:hAnsi="Cambria" w:cs="Times New Roman"/>
                <w:i/>
                <w:iCs/>
                <w:noProof/>
                <w:color w:val="0000FF"/>
                <w:spacing w:val="15"/>
                <w:sz w:val="20"/>
                <w:u w:val="single"/>
                <w:shd w:val="clear" w:color="auto" w:fill="auto"/>
                <w:lang w:val="en-US" w:eastAsia="en-US"/>
              </w:rPr>
            </w:rPrChange>
          </w:rPr>
          <w:delText>3.6.5.2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85" w:author="atuld" w:date="2012-04-26T18:31:00Z">
              <w:rPr>
                <w:rFonts w:ascii="Cambria" w:hAnsi="Cambria" w:cs="Times New Roman"/>
                <w:i/>
                <w:iCs/>
                <w:noProof/>
                <w:color w:val="0000FF"/>
                <w:spacing w:val="15"/>
                <w:sz w:val="20"/>
                <w:u w:val="single"/>
                <w:shd w:val="clear" w:color="auto" w:fill="auto"/>
                <w:lang w:val="en-US" w:eastAsia="en-US"/>
              </w:rPr>
            </w:rPrChange>
          </w:rPr>
          <w:delText>Object Structure</w:delText>
        </w:r>
        <w:r w:rsidR="00F64F03" w:rsidDel="00D62179">
          <w:rPr>
            <w:noProof/>
            <w:webHidden/>
          </w:rPr>
          <w:tab/>
          <w:delText>3</w:delText>
        </w:r>
      </w:del>
    </w:p>
    <w:p w:rsidR="00F64F03" w:rsidDel="00D62179" w:rsidRDefault="00DF6216">
      <w:pPr>
        <w:pStyle w:val="TOC3"/>
        <w:tabs>
          <w:tab w:val="left" w:pos="1080"/>
          <w:tab w:val="right" w:leader="dot" w:pos="9019"/>
        </w:tabs>
        <w:rPr>
          <w:del w:id="1486" w:author="manojk" w:date="2012-05-13T06:26:00Z"/>
          <w:rFonts w:cs="Times New Roman"/>
          <w:noProof/>
          <w:color w:val="auto"/>
          <w:sz w:val="22"/>
          <w:szCs w:val="22"/>
          <w:shd w:val="clear" w:color="auto" w:fill="auto"/>
          <w:lang w:val="en-IN"/>
        </w:rPr>
      </w:pPr>
      <w:del w:id="1487" w:author="manojk" w:date="2012-05-13T06:26:00Z">
        <w:r w:rsidRPr="00DF6216">
          <w:rPr>
            <w:rFonts w:cs="Times New Roman"/>
            <w:noProof/>
            <w:sz w:val="20"/>
            <w:rPrChange w:id="1488" w:author="atuld" w:date="2012-04-26T18:31:00Z">
              <w:rPr>
                <w:rFonts w:ascii="Cambria" w:hAnsi="Cambria" w:cs="Times New Roman"/>
                <w:i/>
                <w:iCs/>
                <w:noProof/>
                <w:color w:val="0000FF"/>
                <w:spacing w:val="15"/>
                <w:sz w:val="20"/>
                <w:u w:val="single"/>
                <w:shd w:val="clear" w:color="auto" w:fill="auto"/>
                <w:lang w:val="en-US" w:eastAsia="en-US"/>
              </w:rPr>
            </w:rPrChange>
          </w:rPr>
          <w:delText>3.6.6</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89" w:author="atuld" w:date="2012-04-26T18:31:00Z">
              <w:rPr>
                <w:rFonts w:ascii="Cambria" w:hAnsi="Cambria" w:cs="Times New Roman"/>
                <w:i/>
                <w:iCs/>
                <w:noProof/>
                <w:color w:val="0000FF"/>
                <w:spacing w:val="15"/>
                <w:sz w:val="20"/>
                <w:u w:val="single"/>
                <w:shd w:val="clear" w:color="auto" w:fill="auto"/>
                <w:lang w:val="en-US" w:eastAsia="en-US"/>
              </w:rPr>
            </w:rPrChange>
          </w:rPr>
          <w:delText>Customized Containers / Controls</w:delText>
        </w:r>
        <w:r w:rsidR="00F64F03" w:rsidDel="00D62179">
          <w:rPr>
            <w:noProof/>
            <w:webHidden/>
          </w:rPr>
          <w:tab/>
          <w:delText>3</w:delText>
        </w:r>
      </w:del>
    </w:p>
    <w:p w:rsidR="00F64F03" w:rsidDel="00D62179" w:rsidRDefault="00DF6216">
      <w:pPr>
        <w:pStyle w:val="TOC4"/>
        <w:tabs>
          <w:tab w:val="left" w:pos="1440"/>
          <w:tab w:val="right" w:leader="dot" w:pos="9019"/>
        </w:tabs>
        <w:rPr>
          <w:del w:id="1490" w:author="manojk" w:date="2012-05-13T06:26:00Z"/>
          <w:rFonts w:cs="Times New Roman"/>
          <w:noProof/>
          <w:color w:val="auto"/>
          <w:sz w:val="22"/>
          <w:szCs w:val="22"/>
          <w:shd w:val="clear" w:color="auto" w:fill="auto"/>
          <w:lang w:val="en-IN"/>
        </w:rPr>
      </w:pPr>
      <w:del w:id="1491" w:author="manojk" w:date="2012-05-13T06:26:00Z">
        <w:r w:rsidRPr="00DF6216">
          <w:rPr>
            <w:rFonts w:cs="Times New Roman"/>
            <w:noProof/>
            <w:sz w:val="20"/>
            <w:rPrChange w:id="1492" w:author="atuld" w:date="2012-04-26T18:31:00Z">
              <w:rPr>
                <w:rFonts w:ascii="Cambria" w:hAnsi="Cambria" w:cs="Times New Roman"/>
                <w:i/>
                <w:iCs/>
                <w:noProof/>
                <w:color w:val="0000FF"/>
                <w:spacing w:val="15"/>
                <w:sz w:val="20"/>
                <w:u w:val="single"/>
                <w:shd w:val="clear" w:color="auto" w:fill="auto"/>
                <w:lang w:val="en-US" w:eastAsia="en-US"/>
              </w:rPr>
            </w:rPrChange>
          </w:rPr>
          <w:delText>3.6.6.1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93"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494" w:author="manojk" w:date="2012-05-13T06:26:00Z"/>
          <w:rFonts w:cs="Times New Roman"/>
          <w:noProof/>
          <w:color w:val="auto"/>
          <w:sz w:val="22"/>
          <w:szCs w:val="22"/>
          <w:shd w:val="clear" w:color="auto" w:fill="auto"/>
          <w:lang w:val="en-IN"/>
        </w:rPr>
      </w:pPr>
      <w:del w:id="1495" w:author="manojk" w:date="2012-05-13T06:26:00Z">
        <w:r w:rsidRPr="00DF6216">
          <w:rPr>
            <w:rFonts w:cs="Times New Roman"/>
            <w:noProof/>
            <w:sz w:val="20"/>
            <w:rPrChange w:id="1496" w:author="atuld" w:date="2012-04-26T18:31:00Z">
              <w:rPr>
                <w:rFonts w:ascii="Cambria" w:hAnsi="Cambria" w:cs="Times New Roman"/>
                <w:i/>
                <w:iCs/>
                <w:noProof/>
                <w:color w:val="0000FF"/>
                <w:spacing w:val="15"/>
                <w:sz w:val="20"/>
                <w:u w:val="single"/>
                <w:shd w:val="clear" w:color="auto" w:fill="auto"/>
                <w:lang w:val="en-US" w:eastAsia="en-US"/>
              </w:rPr>
            </w:rPrChange>
          </w:rPr>
          <w:delText>3.6.6.2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497" w:author="atuld" w:date="2012-04-26T18:31:00Z">
              <w:rPr>
                <w:rFonts w:ascii="Cambria" w:hAnsi="Cambria" w:cs="Times New Roman"/>
                <w:i/>
                <w:iCs/>
                <w:noProof/>
                <w:color w:val="0000FF"/>
                <w:spacing w:val="15"/>
                <w:sz w:val="20"/>
                <w:u w:val="single"/>
                <w:shd w:val="clear" w:color="auto" w:fill="auto"/>
                <w:lang w:val="en-US" w:eastAsia="en-US"/>
              </w:rPr>
            </w:rPrChange>
          </w:rPr>
          <w:delText>Object Structure</w:delText>
        </w:r>
        <w:r w:rsidR="00F64F03" w:rsidDel="00D62179">
          <w:rPr>
            <w:noProof/>
            <w:webHidden/>
          </w:rPr>
          <w:tab/>
          <w:delText>3</w:delText>
        </w:r>
      </w:del>
    </w:p>
    <w:p w:rsidR="00F64F03" w:rsidDel="00D62179" w:rsidRDefault="00DF6216">
      <w:pPr>
        <w:pStyle w:val="TOC2"/>
        <w:tabs>
          <w:tab w:val="left" w:pos="720"/>
          <w:tab w:val="right" w:leader="dot" w:pos="9019"/>
        </w:tabs>
        <w:rPr>
          <w:del w:id="1498" w:author="manojk" w:date="2012-05-13T06:26:00Z"/>
          <w:rFonts w:cs="Times New Roman"/>
          <w:noProof/>
          <w:color w:val="auto"/>
          <w:sz w:val="22"/>
          <w:szCs w:val="22"/>
          <w:shd w:val="clear" w:color="auto" w:fill="auto"/>
          <w:lang w:val="en-IN"/>
        </w:rPr>
      </w:pPr>
      <w:del w:id="1499" w:author="manojk" w:date="2012-05-13T06:26:00Z">
        <w:r w:rsidRPr="00DF6216">
          <w:rPr>
            <w:rFonts w:cs="Times New Roman"/>
            <w:noProof/>
            <w:sz w:val="20"/>
            <w:rPrChange w:id="1500" w:author="atuld" w:date="2012-04-26T18:31:00Z">
              <w:rPr>
                <w:rFonts w:ascii="Cambria" w:hAnsi="Cambria" w:cs="Times New Roman"/>
                <w:i/>
                <w:iCs/>
                <w:noProof/>
                <w:color w:val="0000FF"/>
                <w:spacing w:val="15"/>
                <w:sz w:val="20"/>
                <w:u w:val="single"/>
                <w:shd w:val="clear" w:color="auto" w:fill="auto"/>
                <w:lang w:val="en-US" w:eastAsia="en-US"/>
              </w:rPr>
            </w:rPrChange>
          </w:rPr>
          <w:delText>3.8</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01" w:author="atuld" w:date="2012-04-26T18:31:00Z">
              <w:rPr>
                <w:rFonts w:ascii="Cambria" w:hAnsi="Cambria" w:cs="Times New Roman"/>
                <w:i/>
                <w:iCs/>
                <w:noProof/>
                <w:color w:val="0000FF"/>
                <w:spacing w:val="15"/>
                <w:sz w:val="20"/>
                <w:u w:val="single"/>
                <w:shd w:val="clear" w:color="auto" w:fill="auto"/>
                <w:lang w:val="en-US" w:eastAsia="en-US"/>
              </w:rPr>
            </w:rPrChange>
          </w:rPr>
          <w:delText>Globalization Design Implementation</w:delText>
        </w:r>
        <w:r w:rsidR="00F64F03" w:rsidDel="00D62179">
          <w:rPr>
            <w:noProof/>
            <w:webHidden/>
          </w:rPr>
          <w:tab/>
          <w:delText>3</w:delText>
        </w:r>
      </w:del>
    </w:p>
    <w:p w:rsidR="00F64F03" w:rsidDel="00D62179" w:rsidRDefault="00DF6216">
      <w:pPr>
        <w:pStyle w:val="TOC3"/>
        <w:tabs>
          <w:tab w:val="left" w:pos="1080"/>
          <w:tab w:val="right" w:leader="dot" w:pos="9019"/>
        </w:tabs>
        <w:rPr>
          <w:del w:id="1502" w:author="manojk" w:date="2012-05-13T06:26:00Z"/>
          <w:rFonts w:cs="Times New Roman"/>
          <w:noProof/>
          <w:color w:val="auto"/>
          <w:sz w:val="22"/>
          <w:szCs w:val="22"/>
          <w:shd w:val="clear" w:color="auto" w:fill="auto"/>
          <w:lang w:val="en-IN"/>
        </w:rPr>
      </w:pPr>
      <w:del w:id="1503" w:author="manojk" w:date="2012-05-13T06:26:00Z">
        <w:r w:rsidRPr="00DF6216">
          <w:rPr>
            <w:rFonts w:cs="Times New Roman"/>
            <w:noProof/>
            <w:sz w:val="20"/>
            <w:rPrChange w:id="1504" w:author="atuld" w:date="2012-04-26T18:31:00Z">
              <w:rPr>
                <w:rFonts w:ascii="Cambria" w:hAnsi="Cambria" w:cs="Times New Roman"/>
                <w:i/>
                <w:iCs/>
                <w:noProof/>
                <w:color w:val="0000FF"/>
                <w:spacing w:val="15"/>
                <w:sz w:val="20"/>
                <w:u w:val="single"/>
                <w:shd w:val="clear" w:color="auto" w:fill="auto"/>
                <w:lang w:val="en-US" w:eastAsia="en-US"/>
              </w:rPr>
            </w:rPrChange>
          </w:rPr>
          <w:delText>3.8.1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05" w:author="atuld" w:date="2012-04-26T18:31:00Z">
              <w:rPr>
                <w:rFonts w:ascii="Cambria" w:hAnsi="Cambria" w:cs="Times New Roman"/>
                <w:i/>
                <w:iCs/>
                <w:noProof/>
                <w:color w:val="0000FF"/>
                <w:spacing w:val="15"/>
                <w:sz w:val="20"/>
                <w:u w:val="single"/>
                <w:shd w:val="clear" w:color="auto" w:fill="auto"/>
                <w:lang w:val="en-US" w:eastAsia="en-US"/>
              </w:rPr>
            </w:rPrChange>
          </w:rPr>
          <w:delText>Locale</w:delText>
        </w:r>
        <w:r w:rsidR="00F64F03" w:rsidDel="00D62179">
          <w:rPr>
            <w:noProof/>
            <w:webHidden/>
          </w:rPr>
          <w:tab/>
          <w:delText>3</w:delText>
        </w:r>
      </w:del>
    </w:p>
    <w:p w:rsidR="00F64F03" w:rsidDel="00D62179" w:rsidRDefault="00DF6216">
      <w:pPr>
        <w:pStyle w:val="TOC4"/>
        <w:tabs>
          <w:tab w:val="left" w:pos="1440"/>
          <w:tab w:val="right" w:leader="dot" w:pos="9019"/>
        </w:tabs>
        <w:rPr>
          <w:del w:id="1506" w:author="manojk" w:date="2012-05-13T06:26:00Z"/>
          <w:rFonts w:cs="Times New Roman"/>
          <w:noProof/>
          <w:color w:val="auto"/>
          <w:sz w:val="22"/>
          <w:szCs w:val="22"/>
          <w:shd w:val="clear" w:color="auto" w:fill="auto"/>
          <w:lang w:val="en-IN"/>
        </w:rPr>
      </w:pPr>
      <w:del w:id="1507" w:author="manojk" w:date="2012-05-13T06:26:00Z">
        <w:r w:rsidRPr="00DF6216">
          <w:rPr>
            <w:rFonts w:cs="Times New Roman"/>
            <w:noProof/>
            <w:sz w:val="20"/>
            <w:rPrChange w:id="1508" w:author="atuld" w:date="2012-04-26T18:31:00Z">
              <w:rPr>
                <w:rFonts w:ascii="Cambria" w:hAnsi="Cambria" w:cs="Times New Roman"/>
                <w:i/>
                <w:iCs/>
                <w:noProof/>
                <w:color w:val="0000FF"/>
                <w:spacing w:val="15"/>
                <w:sz w:val="20"/>
                <w:u w:val="single"/>
                <w:shd w:val="clear" w:color="auto" w:fill="auto"/>
                <w:lang w:val="en-US" w:eastAsia="en-US"/>
              </w:rPr>
            </w:rPrChange>
          </w:rPr>
          <w:delText>3.8.1.1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09"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3"/>
        <w:tabs>
          <w:tab w:val="left" w:pos="1080"/>
          <w:tab w:val="right" w:leader="dot" w:pos="9019"/>
        </w:tabs>
        <w:rPr>
          <w:del w:id="1510" w:author="manojk" w:date="2012-05-13T06:26:00Z"/>
          <w:rFonts w:cs="Times New Roman"/>
          <w:noProof/>
          <w:color w:val="auto"/>
          <w:sz w:val="22"/>
          <w:szCs w:val="22"/>
          <w:shd w:val="clear" w:color="auto" w:fill="auto"/>
          <w:lang w:val="en-IN"/>
        </w:rPr>
      </w:pPr>
      <w:del w:id="1511" w:author="manojk" w:date="2012-05-13T06:26:00Z">
        <w:r w:rsidRPr="00DF6216">
          <w:rPr>
            <w:rFonts w:cs="Times New Roman"/>
            <w:noProof/>
            <w:sz w:val="20"/>
            <w:rPrChange w:id="1512" w:author="atuld" w:date="2012-04-26T18:31:00Z">
              <w:rPr>
                <w:rFonts w:ascii="Cambria" w:hAnsi="Cambria" w:cs="Times New Roman"/>
                <w:i/>
                <w:iCs/>
                <w:noProof/>
                <w:color w:val="0000FF"/>
                <w:spacing w:val="15"/>
                <w:sz w:val="20"/>
                <w:u w:val="single"/>
                <w:shd w:val="clear" w:color="auto" w:fill="auto"/>
                <w:lang w:val="en-US" w:eastAsia="en-US"/>
              </w:rPr>
            </w:rPrChange>
          </w:rPr>
          <w:delText>3.8.2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13" w:author="atuld" w:date="2012-04-26T18:31:00Z">
              <w:rPr>
                <w:rFonts w:ascii="Cambria" w:hAnsi="Cambria" w:cs="Times New Roman"/>
                <w:i/>
                <w:iCs/>
                <w:noProof/>
                <w:color w:val="0000FF"/>
                <w:spacing w:val="15"/>
                <w:sz w:val="20"/>
                <w:u w:val="single"/>
                <w:shd w:val="clear" w:color="auto" w:fill="auto"/>
                <w:lang w:val="en-US" w:eastAsia="en-US"/>
              </w:rPr>
            </w:rPrChange>
          </w:rPr>
          <w:delText>Multi-lingual Content</w:delText>
        </w:r>
        <w:r w:rsidR="00F64F03" w:rsidDel="00D62179">
          <w:rPr>
            <w:noProof/>
            <w:webHidden/>
          </w:rPr>
          <w:tab/>
          <w:delText>3</w:delText>
        </w:r>
      </w:del>
    </w:p>
    <w:p w:rsidR="00F64F03" w:rsidDel="00D62179" w:rsidRDefault="00DF6216">
      <w:pPr>
        <w:pStyle w:val="TOC4"/>
        <w:tabs>
          <w:tab w:val="left" w:pos="1440"/>
          <w:tab w:val="right" w:leader="dot" w:pos="9019"/>
        </w:tabs>
        <w:rPr>
          <w:del w:id="1514" w:author="manojk" w:date="2012-05-13T06:26:00Z"/>
          <w:rFonts w:cs="Times New Roman"/>
          <w:noProof/>
          <w:color w:val="auto"/>
          <w:sz w:val="22"/>
          <w:szCs w:val="22"/>
          <w:shd w:val="clear" w:color="auto" w:fill="auto"/>
          <w:lang w:val="en-IN"/>
        </w:rPr>
      </w:pPr>
      <w:del w:id="1515" w:author="manojk" w:date="2012-05-13T06:26:00Z">
        <w:r w:rsidRPr="00DF6216">
          <w:rPr>
            <w:rFonts w:cs="Times New Roman"/>
            <w:noProof/>
            <w:sz w:val="20"/>
            <w:rPrChange w:id="1516" w:author="atuld" w:date="2012-04-26T18:31:00Z">
              <w:rPr>
                <w:rFonts w:ascii="Cambria" w:hAnsi="Cambria" w:cs="Times New Roman"/>
                <w:i/>
                <w:iCs/>
                <w:noProof/>
                <w:color w:val="0000FF"/>
                <w:spacing w:val="15"/>
                <w:sz w:val="20"/>
                <w:u w:val="single"/>
                <w:shd w:val="clear" w:color="auto" w:fill="auto"/>
                <w:lang w:val="en-US" w:eastAsia="en-US"/>
              </w:rPr>
            </w:rPrChange>
          </w:rPr>
          <w:delText>3.8.2.1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17"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518" w:author="manojk" w:date="2012-05-13T06:26:00Z"/>
          <w:rFonts w:cs="Times New Roman"/>
          <w:noProof/>
          <w:color w:val="auto"/>
          <w:sz w:val="22"/>
          <w:szCs w:val="22"/>
          <w:shd w:val="clear" w:color="auto" w:fill="auto"/>
          <w:lang w:val="en-IN"/>
        </w:rPr>
      </w:pPr>
      <w:del w:id="1519" w:author="manojk" w:date="2012-05-13T06:26:00Z">
        <w:r w:rsidRPr="00DF6216">
          <w:rPr>
            <w:rFonts w:cs="Times New Roman"/>
            <w:noProof/>
            <w:sz w:val="20"/>
            <w:rPrChange w:id="1520" w:author="atuld" w:date="2012-04-26T18:31:00Z">
              <w:rPr>
                <w:rFonts w:ascii="Cambria" w:hAnsi="Cambria" w:cs="Times New Roman"/>
                <w:i/>
                <w:iCs/>
                <w:noProof/>
                <w:color w:val="0000FF"/>
                <w:spacing w:val="15"/>
                <w:sz w:val="20"/>
                <w:u w:val="single"/>
                <w:shd w:val="clear" w:color="auto" w:fill="auto"/>
                <w:lang w:val="en-US" w:eastAsia="en-US"/>
              </w:rPr>
            </w:rPrChange>
          </w:rPr>
          <w:delText>3.8.2.2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21" w:author="atuld" w:date="2012-04-26T18:31:00Z">
              <w:rPr>
                <w:rFonts w:ascii="Cambria" w:hAnsi="Cambria" w:cs="Times New Roman"/>
                <w:i/>
                <w:iCs/>
                <w:noProof/>
                <w:color w:val="0000FF"/>
                <w:spacing w:val="15"/>
                <w:sz w:val="20"/>
                <w:u w:val="single"/>
                <w:shd w:val="clear" w:color="auto" w:fill="auto"/>
                <w:lang w:val="en-US" w:eastAsia="en-US"/>
              </w:rPr>
            </w:rPrChange>
          </w:rPr>
          <w:delText>Object Structure</w:delText>
        </w:r>
        <w:r w:rsidR="00F64F03" w:rsidDel="00D62179">
          <w:rPr>
            <w:noProof/>
            <w:webHidden/>
          </w:rPr>
          <w:tab/>
          <w:delText>3</w:delText>
        </w:r>
      </w:del>
    </w:p>
    <w:p w:rsidR="00F64F03" w:rsidDel="00D62179" w:rsidRDefault="00DF6216">
      <w:pPr>
        <w:pStyle w:val="TOC3"/>
        <w:tabs>
          <w:tab w:val="left" w:pos="1080"/>
          <w:tab w:val="right" w:leader="dot" w:pos="9019"/>
        </w:tabs>
        <w:rPr>
          <w:del w:id="1522" w:author="manojk" w:date="2012-05-13T06:26:00Z"/>
          <w:rFonts w:cs="Times New Roman"/>
          <w:noProof/>
          <w:color w:val="auto"/>
          <w:sz w:val="22"/>
          <w:szCs w:val="22"/>
          <w:shd w:val="clear" w:color="auto" w:fill="auto"/>
          <w:lang w:val="en-IN"/>
        </w:rPr>
      </w:pPr>
      <w:del w:id="1523" w:author="manojk" w:date="2012-05-13T06:26:00Z">
        <w:r w:rsidRPr="00DF6216">
          <w:rPr>
            <w:rFonts w:cs="Times New Roman"/>
            <w:noProof/>
            <w:sz w:val="20"/>
            <w:rPrChange w:id="1524" w:author="atuld" w:date="2012-04-26T18:31:00Z">
              <w:rPr>
                <w:rFonts w:ascii="Cambria" w:hAnsi="Cambria" w:cs="Times New Roman"/>
                <w:i/>
                <w:iCs/>
                <w:noProof/>
                <w:color w:val="0000FF"/>
                <w:spacing w:val="15"/>
                <w:sz w:val="20"/>
                <w:u w:val="single"/>
                <w:shd w:val="clear" w:color="auto" w:fill="auto"/>
                <w:lang w:val="en-US" w:eastAsia="en-US"/>
              </w:rPr>
            </w:rPrChange>
          </w:rPr>
          <w:delText>3.8.3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25" w:author="atuld" w:date="2012-04-26T18:31:00Z">
              <w:rPr>
                <w:rFonts w:ascii="Cambria" w:hAnsi="Cambria" w:cs="Times New Roman"/>
                <w:i/>
                <w:iCs/>
                <w:noProof/>
                <w:color w:val="0000FF"/>
                <w:spacing w:val="15"/>
                <w:sz w:val="20"/>
                <w:u w:val="single"/>
                <w:shd w:val="clear" w:color="auto" w:fill="auto"/>
                <w:lang w:val="en-US" w:eastAsia="en-US"/>
              </w:rPr>
            </w:rPrChange>
          </w:rPr>
          <w:delText>Date Formats</w:delText>
        </w:r>
        <w:r w:rsidR="00F64F03" w:rsidDel="00D62179">
          <w:rPr>
            <w:noProof/>
            <w:webHidden/>
          </w:rPr>
          <w:tab/>
          <w:delText>3</w:delText>
        </w:r>
      </w:del>
    </w:p>
    <w:p w:rsidR="00F64F03" w:rsidDel="00D62179" w:rsidRDefault="00DF6216">
      <w:pPr>
        <w:pStyle w:val="TOC3"/>
        <w:tabs>
          <w:tab w:val="left" w:pos="1080"/>
          <w:tab w:val="right" w:leader="dot" w:pos="9019"/>
        </w:tabs>
        <w:rPr>
          <w:del w:id="1526" w:author="manojk" w:date="2012-05-13T06:26:00Z"/>
          <w:rFonts w:cs="Times New Roman"/>
          <w:noProof/>
          <w:color w:val="auto"/>
          <w:sz w:val="22"/>
          <w:szCs w:val="22"/>
          <w:shd w:val="clear" w:color="auto" w:fill="auto"/>
          <w:lang w:val="en-IN"/>
        </w:rPr>
      </w:pPr>
      <w:del w:id="1527" w:author="manojk" w:date="2012-05-13T06:26:00Z">
        <w:r w:rsidRPr="00DF6216">
          <w:rPr>
            <w:rFonts w:cs="Times New Roman"/>
            <w:noProof/>
            <w:sz w:val="20"/>
            <w:rPrChange w:id="1528" w:author="atuld" w:date="2012-04-26T18:31:00Z">
              <w:rPr>
                <w:rFonts w:ascii="Cambria" w:hAnsi="Cambria" w:cs="Times New Roman"/>
                <w:i/>
                <w:iCs/>
                <w:noProof/>
                <w:color w:val="0000FF"/>
                <w:spacing w:val="15"/>
                <w:sz w:val="20"/>
                <w:u w:val="single"/>
                <w:shd w:val="clear" w:color="auto" w:fill="auto"/>
                <w:lang w:val="en-US" w:eastAsia="en-US"/>
              </w:rPr>
            </w:rPrChange>
          </w:rPr>
          <w:delText>3.8.4</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29" w:author="atuld" w:date="2012-04-26T18:31:00Z">
              <w:rPr>
                <w:rFonts w:ascii="Cambria" w:hAnsi="Cambria" w:cs="Times New Roman"/>
                <w:i/>
                <w:iCs/>
                <w:noProof/>
                <w:color w:val="0000FF"/>
                <w:spacing w:val="15"/>
                <w:sz w:val="20"/>
                <w:u w:val="single"/>
                <w:shd w:val="clear" w:color="auto" w:fill="auto"/>
                <w:lang w:val="en-US" w:eastAsia="en-US"/>
              </w:rPr>
            </w:rPrChange>
          </w:rPr>
          <w:delText>Currency Formats</w:delText>
        </w:r>
        <w:r w:rsidR="00F64F03" w:rsidDel="00D62179">
          <w:rPr>
            <w:noProof/>
            <w:webHidden/>
          </w:rPr>
          <w:tab/>
          <w:delText>3</w:delText>
        </w:r>
      </w:del>
    </w:p>
    <w:p w:rsidR="00F64F03" w:rsidDel="00D62179" w:rsidRDefault="00DF6216">
      <w:pPr>
        <w:pStyle w:val="TOC2"/>
        <w:tabs>
          <w:tab w:val="left" w:pos="720"/>
          <w:tab w:val="right" w:leader="dot" w:pos="9019"/>
        </w:tabs>
        <w:rPr>
          <w:del w:id="1530" w:author="manojk" w:date="2012-05-13T06:26:00Z"/>
          <w:rFonts w:cs="Times New Roman"/>
          <w:noProof/>
          <w:color w:val="auto"/>
          <w:sz w:val="22"/>
          <w:szCs w:val="22"/>
          <w:shd w:val="clear" w:color="auto" w:fill="auto"/>
          <w:lang w:val="en-IN"/>
        </w:rPr>
      </w:pPr>
      <w:del w:id="1531" w:author="manojk" w:date="2012-05-13T06:26:00Z">
        <w:r w:rsidRPr="00DF6216">
          <w:rPr>
            <w:rFonts w:cs="Times New Roman"/>
            <w:noProof/>
            <w:sz w:val="20"/>
            <w:rPrChange w:id="1532" w:author="atuld" w:date="2012-04-26T18:31:00Z">
              <w:rPr>
                <w:rFonts w:ascii="Cambria" w:hAnsi="Cambria" w:cs="Times New Roman"/>
                <w:i/>
                <w:iCs/>
                <w:noProof/>
                <w:color w:val="0000FF"/>
                <w:spacing w:val="15"/>
                <w:sz w:val="20"/>
                <w:u w:val="single"/>
                <w:shd w:val="clear" w:color="auto" w:fill="auto"/>
                <w:lang w:val="en-US" w:eastAsia="en-US"/>
              </w:rPr>
            </w:rPrChange>
          </w:rPr>
          <w:delText>3.9</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33" w:author="atuld" w:date="2012-04-26T18:31:00Z">
              <w:rPr>
                <w:rFonts w:ascii="Cambria" w:hAnsi="Cambria" w:cs="Times New Roman"/>
                <w:i/>
                <w:iCs/>
                <w:noProof/>
                <w:color w:val="0000FF"/>
                <w:spacing w:val="15"/>
                <w:sz w:val="20"/>
                <w:u w:val="single"/>
                <w:shd w:val="clear" w:color="auto" w:fill="auto"/>
                <w:lang w:val="en-US" w:eastAsia="en-US"/>
              </w:rPr>
            </w:rPrChange>
          </w:rPr>
          <w:delText>User Interface Components</w:delText>
        </w:r>
        <w:r w:rsidR="00F64F03" w:rsidDel="00D62179">
          <w:rPr>
            <w:noProof/>
            <w:webHidden/>
          </w:rPr>
          <w:tab/>
          <w:delText>3</w:delText>
        </w:r>
      </w:del>
    </w:p>
    <w:p w:rsidR="00F64F03" w:rsidDel="00D62179" w:rsidRDefault="00DF6216">
      <w:pPr>
        <w:pStyle w:val="TOC3"/>
        <w:tabs>
          <w:tab w:val="left" w:pos="1080"/>
          <w:tab w:val="right" w:leader="dot" w:pos="9019"/>
        </w:tabs>
        <w:rPr>
          <w:del w:id="1534" w:author="manojk" w:date="2012-05-13T06:26:00Z"/>
          <w:rFonts w:cs="Times New Roman"/>
          <w:noProof/>
          <w:color w:val="auto"/>
          <w:sz w:val="22"/>
          <w:szCs w:val="22"/>
          <w:shd w:val="clear" w:color="auto" w:fill="auto"/>
          <w:lang w:val="en-IN"/>
        </w:rPr>
      </w:pPr>
      <w:del w:id="1535" w:author="manojk" w:date="2012-05-13T06:26:00Z">
        <w:r w:rsidRPr="00DF6216">
          <w:rPr>
            <w:rFonts w:cs="Times New Roman"/>
            <w:noProof/>
            <w:sz w:val="20"/>
            <w:rPrChange w:id="1536" w:author="atuld" w:date="2012-04-26T18:31:00Z">
              <w:rPr>
                <w:rFonts w:ascii="Cambria" w:hAnsi="Cambria" w:cs="Times New Roman"/>
                <w:i/>
                <w:iCs/>
                <w:noProof/>
                <w:color w:val="0000FF"/>
                <w:spacing w:val="15"/>
                <w:sz w:val="20"/>
                <w:u w:val="single"/>
                <w:shd w:val="clear" w:color="auto" w:fill="auto"/>
                <w:lang w:val="en-US" w:eastAsia="en-US"/>
              </w:rPr>
            </w:rPrChange>
          </w:rPr>
          <w:delText>3.9.1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37" w:author="atuld" w:date="2012-04-26T18:31:00Z">
              <w:rPr>
                <w:rFonts w:ascii="Cambria" w:hAnsi="Cambria" w:cs="Times New Roman"/>
                <w:i/>
                <w:iCs/>
                <w:noProof/>
                <w:color w:val="0000FF"/>
                <w:spacing w:val="15"/>
                <w:sz w:val="20"/>
                <w:u w:val="single"/>
                <w:shd w:val="clear" w:color="auto" w:fill="auto"/>
                <w:lang w:val="en-US" w:eastAsia="en-US"/>
              </w:rPr>
            </w:rPrChange>
          </w:rPr>
          <w:delText>Form / Containers Implementation</w:delText>
        </w:r>
        <w:r w:rsidR="00F64F03" w:rsidDel="00D62179">
          <w:rPr>
            <w:noProof/>
            <w:webHidden/>
          </w:rPr>
          <w:tab/>
          <w:delText>3</w:delText>
        </w:r>
      </w:del>
    </w:p>
    <w:p w:rsidR="00F64F03" w:rsidDel="00D62179" w:rsidRDefault="00DF6216">
      <w:pPr>
        <w:pStyle w:val="TOC4"/>
        <w:tabs>
          <w:tab w:val="left" w:pos="1440"/>
          <w:tab w:val="right" w:leader="dot" w:pos="9019"/>
        </w:tabs>
        <w:rPr>
          <w:del w:id="1538" w:author="manojk" w:date="2012-05-13T06:26:00Z"/>
          <w:rFonts w:cs="Times New Roman"/>
          <w:noProof/>
          <w:color w:val="auto"/>
          <w:sz w:val="22"/>
          <w:szCs w:val="22"/>
          <w:shd w:val="clear" w:color="auto" w:fill="auto"/>
          <w:lang w:val="en-IN"/>
        </w:rPr>
      </w:pPr>
      <w:del w:id="1539" w:author="manojk" w:date="2012-05-13T06:26:00Z">
        <w:r w:rsidRPr="00DF6216">
          <w:rPr>
            <w:rFonts w:cs="Times New Roman"/>
            <w:noProof/>
            <w:sz w:val="20"/>
            <w:rPrChange w:id="1540" w:author="atuld" w:date="2012-04-26T18:31:00Z">
              <w:rPr>
                <w:rFonts w:ascii="Cambria" w:hAnsi="Cambria" w:cs="Times New Roman"/>
                <w:i/>
                <w:iCs/>
                <w:noProof/>
                <w:color w:val="0000FF"/>
                <w:spacing w:val="15"/>
                <w:sz w:val="20"/>
                <w:u w:val="single"/>
                <w:shd w:val="clear" w:color="auto" w:fill="auto"/>
                <w:lang w:val="en-US" w:eastAsia="en-US"/>
              </w:rPr>
            </w:rPrChange>
          </w:rPr>
          <w:delText>3.9.1.1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41"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542" w:author="manojk" w:date="2012-05-13T06:26:00Z"/>
          <w:rFonts w:cs="Times New Roman"/>
          <w:noProof/>
          <w:color w:val="auto"/>
          <w:sz w:val="22"/>
          <w:szCs w:val="22"/>
          <w:shd w:val="clear" w:color="auto" w:fill="auto"/>
          <w:lang w:val="en-IN"/>
        </w:rPr>
      </w:pPr>
      <w:del w:id="1543" w:author="manojk" w:date="2012-05-13T06:26:00Z">
        <w:r w:rsidRPr="00DF6216">
          <w:rPr>
            <w:rFonts w:cs="Times New Roman"/>
            <w:noProof/>
            <w:sz w:val="20"/>
            <w:rPrChange w:id="1544" w:author="atuld" w:date="2012-04-26T18:31:00Z">
              <w:rPr>
                <w:rFonts w:ascii="Cambria" w:hAnsi="Cambria" w:cs="Times New Roman"/>
                <w:i/>
                <w:iCs/>
                <w:noProof/>
                <w:color w:val="0000FF"/>
                <w:spacing w:val="15"/>
                <w:sz w:val="20"/>
                <w:u w:val="single"/>
                <w:shd w:val="clear" w:color="auto" w:fill="auto"/>
                <w:lang w:val="en-US" w:eastAsia="en-US"/>
              </w:rPr>
            </w:rPrChange>
          </w:rPr>
          <w:delText>3.9.1.2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45" w:author="atuld" w:date="2012-04-26T18:31:00Z">
              <w:rPr>
                <w:rFonts w:ascii="Cambria" w:hAnsi="Cambria" w:cs="Times New Roman"/>
                <w:i/>
                <w:iCs/>
                <w:noProof/>
                <w:color w:val="0000FF"/>
                <w:spacing w:val="15"/>
                <w:sz w:val="20"/>
                <w:u w:val="single"/>
                <w:shd w:val="clear" w:color="auto" w:fill="auto"/>
                <w:lang w:val="en-US" w:eastAsia="en-US"/>
              </w:rPr>
            </w:rPrChange>
          </w:rPr>
          <w:delText>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546" w:author="manojk" w:date="2012-05-13T06:26:00Z"/>
          <w:rFonts w:cs="Times New Roman"/>
          <w:noProof/>
          <w:color w:val="auto"/>
          <w:sz w:val="22"/>
          <w:szCs w:val="22"/>
          <w:shd w:val="clear" w:color="auto" w:fill="auto"/>
          <w:lang w:val="en-IN"/>
        </w:rPr>
      </w:pPr>
      <w:del w:id="1547" w:author="manojk" w:date="2012-05-13T06:26:00Z">
        <w:r w:rsidRPr="00DF6216">
          <w:rPr>
            <w:rFonts w:cs="Times New Roman"/>
            <w:noProof/>
            <w:sz w:val="20"/>
            <w:rPrChange w:id="1548" w:author="atuld" w:date="2012-04-26T18:31:00Z">
              <w:rPr>
                <w:rFonts w:ascii="Cambria" w:hAnsi="Cambria" w:cs="Times New Roman"/>
                <w:i/>
                <w:iCs/>
                <w:noProof/>
                <w:color w:val="0000FF"/>
                <w:spacing w:val="15"/>
                <w:sz w:val="20"/>
                <w:u w:val="single"/>
                <w:shd w:val="clear" w:color="auto" w:fill="auto"/>
                <w:lang w:val="en-US" w:eastAsia="en-US"/>
              </w:rPr>
            </w:rPrChange>
          </w:rPr>
          <w:delText>3.9.1.3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49" w:author="atuld" w:date="2012-04-26T18:31:00Z">
              <w:rPr>
                <w:rFonts w:ascii="Cambria" w:hAnsi="Cambria" w:cs="Times New Roman"/>
                <w:i/>
                <w:iCs/>
                <w:noProof/>
                <w:color w:val="0000FF"/>
                <w:spacing w:val="15"/>
                <w:sz w:val="20"/>
                <w:u w:val="single"/>
                <w:shd w:val="clear" w:color="auto" w:fill="auto"/>
                <w:lang w:val="en-US" w:eastAsia="en-US"/>
              </w:rPr>
            </w:rPrChange>
          </w:rPr>
          <w:delText>Sequence Diagram</w:delText>
        </w:r>
        <w:r w:rsidR="00F64F03" w:rsidDel="00D62179">
          <w:rPr>
            <w:noProof/>
            <w:webHidden/>
          </w:rPr>
          <w:tab/>
          <w:delText>3</w:delText>
        </w:r>
      </w:del>
    </w:p>
    <w:p w:rsidR="00F64F03" w:rsidDel="00D62179" w:rsidRDefault="00DF6216">
      <w:pPr>
        <w:pStyle w:val="TOC3"/>
        <w:tabs>
          <w:tab w:val="left" w:pos="1080"/>
          <w:tab w:val="right" w:leader="dot" w:pos="9019"/>
        </w:tabs>
        <w:rPr>
          <w:del w:id="1550" w:author="manojk" w:date="2012-05-13T06:26:00Z"/>
          <w:rFonts w:cs="Times New Roman"/>
          <w:noProof/>
          <w:color w:val="auto"/>
          <w:sz w:val="22"/>
          <w:szCs w:val="22"/>
          <w:shd w:val="clear" w:color="auto" w:fill="auto"/>
          <w:lang w:val="en-IN"/>
        </w:rPr>
      </w:pPr>
      <w:del w:id="1551" w:author="manojk" w:date="2012-05-13T06:26:00Z">
        <w:r w:rsidRPr="00DF6216">
          <w:rPr>
            <w:rFonts w:cs="Times New Roman"/>
            <w:noProof/>
            <w:sz w:val="20"/>
            <w:rPrChange w:id="1552" w:author="atuld" w:date="2012-04-26T18:31:00Z">
              <w:rPr>
                <w:rFonts w:ascii="Cambria" w:hAnsi="Cambria" w:cs="Times New Roman"/>
                <w:i/>
                <w:iCs/>
                <w:noProof/>
                <w:color w:val="0000FF"/>
                <w:spacing w:val="15"/>
                <w:sz w:val="20"/>
                <w:u w:val="single"/>
                <w:shd w:val="clear" w:color="auto" w:fill="auto"/>
                <w:lang w:val="en-US" w:eastAsia="en-US"/>
              </w:rPr>
            </w:rPrChange>
          </w:rPr>
          <w:delText>3.9.3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53" w:author="atuld" w:date="2012-04-26T18:31:00Z">
              <w:rPr>
                <w:rFonts w:ascii="Cambria" w:hAnsi="Cambria" w:cs="Times New Roman"/>
                <w:i/>
                <w:iCs/>
                <w:noProof/>
                <w:color w:val="0000FF"/>
                <w:spacing w:val="15"/>
                <w:sz w:val="20"/>
                <w:u w:val="single"/>
                <w:shd w:val="clear" w:color="auto" w:fill="auto"/>
                <w:lang w:val="en-US" w:eastAsia="en-US"/>
              </w:rPr>
            </w:rPrChange>
          </w:rPr>
          <w:delText>From Controls Implementation</w:delText>
        </w:r>
        <w:r w:rsidR="00F64F03" w:rsidDel="00D62179">
          <w:rPr>
            <w:noProof/>
            <w:webHidden/>
          </w:rPr>
          <w:tab/>
          <w:delText>3</w:delText>
        </w:r>
      </w:del>
    </w:p>
    <w:p w:rsidR="00F64F03" w:rsidDel="00D62179" w:rsidRDefault="00DF6216">
      <w:pPr>
        <w:pStyle w:val="TOC4"/>
        <w:tabs>
          <w:tab w:val="left" w:pos="1440"/>
          <w:tab w:val="right" w:leader="dot" w:pos="9019"/>
        </w:tabs>
        <w:rPr>
          <w:del w:id="1554" w:author="manojk" w:date="2012-05-13T06:26:00Z"/>
          <w:rFonts w:cs="Times New Roman"/>
          <w:noProof/>
          <w:color w:val="auto"/>
          <w:sz w:val="22"/>
          <w:szCs w:val="22"/>
          <w:shd w:val="clear" w:color="auto" w:fill="auto"/>
          <w:lang w:val="en-IN"/>
        </w:rPr>
      </w:pPr>
      <w:del w:id="1555" w:author="manojk" w:date="2012-05-13T06:26:00Z">
        <w:r w:rsidRPr="00DF6216">
          <w:rPr>
            <w:rFonts w:cs="Times New Roman"/>
            <w:noProof/>
            <w:sz w:val="20"/>
            <w:rPrChange w:id="1556" w:author="atuld" w:date="2012-04-26T18:31:00Z">
              <w:rPr>
                <w:rFonts w:ascii="Cambria" w:hAnsi="Cambria" w:cs="Times New Roman"/>
                <w:i/>
                <w:iCs/>
                <w:noProof/>
                <w:color w:val="0000FF"/>
                <w:spacing w:val="15"/>
                <w:sz w:val="20"/>
                <w:u w:val="single"/>
                <w:shd w:val="clear" w:color="auto" w:fill="auto"/>
                <w:lang w:val="en-US" w:eastAsia="en-US"/>
              </w:rPr>
            </w:rPrChange>
          </w:rPr>
          <w:delText>3.9.3.1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57"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558" w:author="manojk" w:date="2012-05-13T06:26:00Z"/>
          <w:rFonts w:cs="Times New Roman"/>
          <w:noProof/>
          <w:color w:val="auto"/>
          <w:sz w:val="22"/>
          <w:szCs w:val="22"/>
          <w:shd w:val="clear" w:color="auto" w:fill="auto"/>
          <w:lang w:val="en-IN"/>
        </w:rPr>
      </w:pPr>
      <w:del w:id="1559" w:author="manojk" w:date="2012-05-13T06:26:00Z">
        <w:r w:rsidRPr="00DF6216">
          <w:rPr>
            <w:rFonts w:cs="Times New Roman"/>
            <w:noProof/>
            <w:sz w:val="20"/>
            <w:rPrChange w:id="1560" w:author="atuld" w:date="2012-04-26T18:31:00Z">
              <w:rPr>
                <w:rFonts w:ascii="Cambria" w:hAnsi="Cambria" w:cs="Times New Roman"/>
                <w:i/>
                <w:iCs/>
                <w:noProof/>
                <w:color w:val="0000FF"/>
                <w:spacing w:val="15"/>
                <w:sz w:val="20"/>
                <w:u w:val="single"/>
                <w:shd w:val="clear" w:color="auto" w:fill="auto"/>
                <w:lang w:val="en-US" w:eastAsia="en-US"/>
              </w:rPr>
            </w:rPrChange>
          </w:rPr>
          <w:delText>3.9.3.2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61" w:author="atuld" w:date="2012-04-26T18:31:00Z">
              <w:rPr>
                <w:rFonts w:ascii="Cambria" w:hAnsi="Cambria" w:cs="Times New Roman"/>
                <w:i/>
                <w:iCs/>
                <w:noProof/>
                <w:color w:val="0000FF"/>
                <w:spacing w:val="15"/>
                <w:sz w:val="20"/>
                <w:u w:val="single"/>
                <w:shd w:val="clear" w:color="auto" w:fill="auto"/>
                <w:lang w:val="en-US" w:eastAsia="en-US"/>
              </w:rPr>
            </w:rPrChange>
          </w:rPr>
          <w:delText>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562" w:author="manojk" w:date="2012-05-13T06:26:00Z"/>
          <w:rFonts w:cs="Times New Roman"/>
          <w:noProof/>
          <w:color w:val="auto"/>
          <w:sz w:val="22"/>
          <w:szCs w:val="22"/>
          <w:shd w:val="clear" w:color="auto" w:fill="auto"/>
          <w:lang w:val="en-IN"/>
        </w:rPr>
      </w:pPr>
      <w:del w:id="1563" w:author="manojk" w:date="2012-05-13T06:26:00Z">
        <w:r w:rsidRPr="00DF6216">
          <w:rPr>
            <w:rFonts w:cs="Times New Roman"/>
            <w:noProof/>
            <w:sz w:val="20"/>
            <w:rPrChange w:id="1564" w:author="atuld" w:date="2012-04-26T18:31:00Z">
              <w:rPr>
                <w:rFonts w:ascii="Cambria" w:hAnsi="Cambria" w:cs="Times New Roman"/>
                <w:i/>
                <w:iCs/>
                <w:noProof/>
                <w:color w:val="0000FF"/>
                <w:spacing w:val="15"/>
                <w:sz w:val="20"/>
                <w:u w:val="single"/>
                <w:shd w:val="clear" w:color="auto" w:fill="auto"/>
                <w:lang w:val="en-US" w:eastAsia="en-US"/>
              </w:rPr>
            </w:rPrChange>
          </w:rPr>
          <w:delText>3.9.3.3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65" w:author="atuld" w:date="2012-04-26T18:31:00Z">
              <w:rPr>
                <w:rFonts w:ascii="Cambria" w:hAnsi="Cambria" w:cs="Times New Roman"/>
                <w:i/>
                <w:iCs/>
                <w:noProof/>
                <w:color w:val="0000FF"/>
                <w:spacing w:val="15"/>
                <w:sz w:val="20"/>
                <w:u w:val="single"/>
                <w:shd w:val="clear" w:color="auto" w:fill="auto"/>
                <w:lang w:val="en-US" w:eastAsia="en-US"/>
              </w:rPr>
            </w:rPrChange>
          </w:rPr>
          <w:delText>Sequence Diagram</w:delText>
        </w:r>
        <w:r w:rsidR="00F64F03" w:rsidDel="00D62179">
          <w:rPr>
            <w:noProof/>
            <w:webHidden/>
          </w:rPr>
          <w:tab/>
          <w:delText>3</w:delText>
        </w:r>
      </w:del>
    </w:p>
    <w:p w:rsidR="00F64F03" w:rsidDel="00D62179" w:rsidRDefault="00DF6216">
      <w:pPr>
        <w:pStyle w:val="TOC3"/>
        <w:tabs>
          <w:tab w:val="left" w:pos="1080"/>
          <w:tab w:val="right" w:leader="dot" w:pos="9019"/>
        </w:tabs>
        <w:rPr>
          <w:del w:id="1566" w:author="manojk" w:date="2012-05-13T06:26:00Z"/>
          <w:rFonts w:cs="Times New Roman"/>
          <w:noProof/>
          <w:color w:val="auto"/>
          <w:sz w:val="22"/>
          <w:szCs w:val="22"/>
          <w:shd w:val="clear" w:color="auto" w:fill="auto"/>
          <w:lang w:val="en-IN"/>
        </w:rPr>
      </w:pPr>
      <w:del w:id="1567" w:author="manojk" w:date="2012-05-13T06:26:00Z">
        <w:r w:rsidRPr="00DF6216">
          <w:rPr>
            <w:rFonts w:cs="Times New Roman"/>
            <w:noProof/>
            <w:sz w:val="20"/>
            <w:rPrChange w:id="1568" w:author="atuld" w:date="2012-04-26T18:31:00Z">
              <w:rPr>
                <w:rFonts w:ascii="Cambria" w:hAnsi="Cambria" w:cs="Times New Roman"/>
                <w:i/>
                <w:iCs/>
                <w:noProof/>
                <w:color w:val="0000FF"/>
                <w:spacing w:val="15"/>
                <w:sz w:val="20"/>
                <w:u w:val="single"/>
                <w:shd w:val="clear" w:color="auto" w:fill="auto"/>
                <w:lang w:val="en-US" w:eastAsia="en-US"/>
              </w:rPr>
            </w:rPrChange>
          </w:rPr>
          <w:delText>3.9.5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69" w:author="atuld" w:date="2012-04-26T18:31:00Z">
              <w:rPr>
                <w:rFonts w:ascii="Cambria" w:hAnsi="Cambria" w:cs="Times New Roman"/>
                <w:i/>
                <w:iCs/>
                <w:noProof/>
                <w:color w:val="0000FF"/>
                <w:spacing w:val="15"/>
                <w:sz w:val="20"/>
                <w:u w:val="single"/>
                <w:shd w:val="clear" w:color="auto" w:fill="auto"/>
                <w:lang w:val="en-US" w:eastAsia="en-US"/>
              </w:rPr>
            </w:rPrChange>
          </w:rPr>
          <w:delText>Menus Implementation</w:delText>
        </w:r>
        <w:r w:rsidR="00F64F03" w:rsidDel="00D62179">
          <w:rPr>
            <w:noProof/>
            <w:webHidden/>
          </w:rPr>
          <w:tab/>
          <w:delText>3</w:delText>
        </w:r>
      </w:del>
    </w:p>
    <w:p w:rsidR="00F64F03" w:rsidDel="00D62179" w:rsidRDefault="00DF6216">
      <w:pPr>
        <w:pStyle w:val="TOC4"/>
        <w:tabs>
          <w:tab w:val="left" w:pos="1440"/>
          <w:tab w:val="right" w:leader="dot" w:pos="9019"/>
        </w:tabs>
        <w:rPr>
          <w:del w:id="1570" w:author="manojk" w:date="2012-05-13T06:26:00Z"/>
          <w:rFonts w:cs="Times New Roman"/>
          <w:noProof/>
          <w:color w:val="auto"/>
          <w:sz w:val="22"/>
          <w:szCs w:val="22"/>
          <w:shd w:val="clear" w:color="auto" w:fill="auto"/>
          <w:lang w:val="en-IN"/>
        </w:rPr>
      </w:pPr>
      <w:del w:id="1571" w:author="manojk" w:date="2012-05-13T06:26:00Z">
        <w:r w:rsidRPr="00DF6216">
          <w:rPr>
            <w:rFonts w:cs="Times New Roman"/>
            <w:noProof/>
            <w:sz w:val="20"/>
            <w:rPrChange w:id="1572" w:author="atuld" w:date="2012-04-26T18:31:00Z">
              <w:rPr>
                <w:rFonts w:ascii="Cambria" w:hAnsi="Cambria" w:cs="Times New Roman"/>
                <w:i/>
                <w:iCs/>
                <w:noProof/>
                <w:color w:val="0000FF"/>
                <w:spacing w:val="15"/>
                <w:sz w:val="20"/>
                <w:u w:val="single"/>
                <w:shd w:val="clear" w:color="auto" w:fill="auto"/>
                <w:lang w:val="en-US" w:eastAsia="en-US"/>
              </w:rPr>
            </w:rPrChange>
          </w:rPr>
          <w:delText>3.9.5.1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73"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574" w:author="manojk" w:date="2012-05-13T06:26:00Z"/>
          <w:rFonts w:cs="Times New Roman"/>
          <w:noProof/>
          <w:color w:val="auto"/>
          <w:sz w:val="22"/>
          <w:szCs w:val="22"/>
          <w:shd w:val="clear" w:color="auto" w:fill="auto"/>
          <w:lang w:val="en-IN"/>
        </w:rPr>
      </w:pPr>
      <w:del w:id="1575" w:author="manojk" w:date="2012-05-13T06:26:00Z">
        <w:r w:rsidRPr="00DF6216">
          <w:rPr>
            <w:rFonts w:cs="Times New Roman"/>
            <w:noProof/>
            <w:sz w:val="20"/>
            <w:rPrChange w:id="1576" w:author="atuld" w:date="2012-04-26T18:31:00Z">
              <w:rPr>
                <w:rFonts w:ascii="Cambria" w:hAnsi="Cambria" w:cs="Times New Roman"/>
                <w:i/>
                <w:iCs/>
                <w:noProof/>
                <w:color w:val="0000FF"/>
                <w:spacing w:val="15"/>
                <w:sz w:val="20"/>
                <w:u w:val="single"/>
                <w:shd w:val="clear" w:color="auto" w:fill="auto"/>
                <w:lang w:val="en-US" w:eastAsia="en-US"/>
              </w:rPr>
            </w:rPrChange>
          </w:rPr>
          <w:delText>3.9.5.2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77" w:author="atuld" w:date="2012-04-26T18:31:00Z">
              <w:rPr>
                <w:rFonts w:ascii="Cambria" w:hAnsi="Cambria" w:cs="Times New Roman"/>
                <w:i/>
                <w:iCs/>
                <w:noProof/>
                <w:color w:val="0000FF"/>
                <w:spacing w:val="15"/>
                <w:sz w:val="20"/>
                <w:u w:val="single"/>
                <w:shd w:val="clear" w:color="auto" w:fill="auto"/>
                <w:lang w:val="en-US" w:eastAsia="en-US"/>
              </w:rPr>
            </w:rPrChange>
          </w:rPr>
          <w:delText>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578" w:author="manojk" w:date="2012-05-13T06:26:00Z"/>
          <w:rFonts w:cs="Times New Roman"/>
          <w:noProof/>
          <w:color w:val="auto"/>
          <w:sz w:val="22"/>
          <w:szCs w:val="22"/>
          <w:shd w:val="clear" w:color="auto" w:fill="auto"/>
          <w:lang w:val="en-IN"/>
        </w:rPr>
      </w:pPr>
      <w:del w:id="1579" w:author="manojk" w:date="2012-05-13T06:26:00Z">
        <w:r w:rsidRPr="00DF6216">
          <w:rPr>
            <w:rFonts w:cs="Times New Roman"/>
            <w:noProof/>
            <w:sz w:val="20"/>
            <w:rPrChange w:id="1580" w:author="atuld" w:date="2012-04-26T18:31:00Z">
              <w:rPr>
                <w:rFonts w:ascii="Cambria" w:hAnsi="Cambria" w:cs="Times New Roman"/>
                <w:i/>
                <w:iCs/>
                <w:noProof/>
                <w:color w:val="0000FF"/>
                <w:spacing w:val="15"/>
                <w:sz w:val="20"/>
                <w:u w:val="single"/>
                <w:shd w:val="clear" w:color="auto" w:fill="auto"/>
                <w:lang w:val="en-US" w:eastAsia="en-US"/>
              </w:rPr>
            </w:rPrChange>
          </w:rPr>
          <w:delText>3.9.5.3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81" w:author="atuld" w:date="2012-04-26T18:31:00Z">
              <w:rPr>
                <w:rFonts w:ascii="Cambria" w:hAnsi="Cambria" w:cs="Times New Roman"/>
                <w:i/>
                <w:iCs/>
                <w:noProof/>
                <w:color w:val="0000FF"/>
                <w:spacing w:val="15"/>
                <w:sz w:val="20"/>
                <w:u w:val="single"/>
                <w:shd w:val="clear" w:color="auto" w:fill="auto"/>
                <w:lang w:val="en-US" w:eastAsia="en-US"/>
              </w:rPr>
            </w:rPrChange>
          </w:rPr>
          <w:delText>Sequence Diagram</w:delText>
        </w:r>
        <w:r w:rsidR="00F64F03" w:rsidDel="00D62179">
          <w:rPr>
            <w:noProof/>
            <w:webHidden/>
          </w:rPr>
          <w:tab/>
          <w:delText>3</w:delText>
        </w:r>
      </w:del>
    </w:p>
    <w:p w:rsidR="00F64F03" w:rsidDel="00D62179" w:rsidRDefault="00DF6216">
      <w:pPr>
        <w:pStyle w:val="TOC3"/>
        <w:tabs>
          <w:tab w:val="left" w:pos="1080"/>
          <w:tab w:val="right" w:leader="dot" w:pos="9019"/>
        </w:tabs>
        <w:rPr>
          <w:del w:id="1582" w:author="manojk" w:date="2012-05-13T06:26:00Z"/>
          <w:rFonts w:cs="Times New Roman"/>
          <w:noProof/>
          <w:color w:val="auto"/>
          <w:sz w:val="22"/>
          <w:szCs w:val="22"/>
          <w:shd w:val="clear" w:color="auto" w:fill="auto"/>
          <w:lang w:val="en-IN"/>
        </w:rPr>
      </w:pPr>
      <w:del w:id="1583" w:author="manojk" w:date="2012-05-13T06:26:00Z">
        <w:r w:rsidRPr="00DF6216">
          <w:rPr>
            <w:rFonts w:cs="Times New Roman"/>
            <w:noProof/>
            <w:sz w:val="20"/>
            <w:rPrChange w:id="1584" w:author="atuld" w:date="2012-04-26T18:31:00Z">
              <w:rPr>
                <w:rFonts w:ascii="Cambria" w:hAnsi="Cambria" w:cs="Times New Roman"/>
                <w:i/>
                <w:iCs/>
                <w:noProof/>
                <w:color w:val="0000FF"/>
                <w:spacing w:val="15"/>
                <w:sz w:val="20"/>
                <w:u w:val="single"/>
                <w:shd w:val="clear" w:color="auto" w:fill="auto"/>
                <w:lang w:val="en-US" w:eastAsia="en-US"/>
              </w:rPr>
            </w:rPrChange>
          </w:rPr>
          <w:delText>3.9.7</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85" w:author="atuld" w:date="2012-04-26T18:31:00Z">
              <w:rPr>
                <w:rFonts w:ascii="Cambria" w:hAnsi="Cambria" w:cs="Times New Roman"/>
                <w:i/>
                <w:iCs/>
                <w:noProof/>
                <w:color w:val="0000FF"/>
                <w:spacing w:val="15"/>
                <w:sz w:val="20"/>
                <w:u w:val="single"/>
                <w:shd w:val="clear" w:color="auto" w:fill="auto"/>
                <w:lang w:val="en-US" w:eastAsia="en-US"/>
              </w:rPr>
            </w:rPrChange>
          </w:rPr>
          <w:delText>Messages Implementation</w:delText>
        </w:r>
        <w:r w:rsidR="00F64F03" w:rsidDel="00D62179">
          <w:rPr>
            <w:noProof/>
            <w:webHidden/>
          </w:rPr>
          <w:tab/>
          <w:delText>3</w:delText>
        </w:r>
      </w:del>
    </w:p>
    <w:p w:rsidR="00F64F03" w:rsidDel="00D62179" w:rsidRDefault="00DF6216">
      <w:pPr>
        <w:pStyle w:val="TOC4"/>
        <w:tabs>
          <w:tab w:val="left" w:pos="1440"/>
          <w:tab w:val="right" w:leader="dot" w:pos="9019"/>
        </w:tabs>
        <w:rPr>
          <w:del w:id="1586" w:author="manojk" w:date="2012-05-13T06:26:00Z"/>
          <w:rFonts w:cs="Times New Roman"/>
          <w:noProof/>
          <w:color w:val="auto"/>
          <w:sz w:val="22"/>
          <w:szCs w:val="22"/>
          <w:shd w:val="clear" w:color="auto" w:fill="auto"/>
          <w:lang w:val="en-IN"/>
        </w:rPr>
      </w:pPr>
      <w:del w:id="1587" w:author="manojk" w:date="2012-05-13T06:26:00Z">
        <w:r w:rsidRPr="00DF6216">
          <w:rPr>
            <w:rFonts w:cs="Times New Roman"/>
            <w:noProof/>
            <w:sz w:val="20"/>
            <w:rPrChange w:id="1588" w:author="atuld" w:date="2012-04-26T18:31:00Z">
              <w:rPr>
                <w:rFonts w:ascii="Cambria" w:hAnsi="Cambria" w:cs="Times New Roman"/>
                <w:i/>
                <w:iCs/>
                <w:noProof/>
                <w:color w:val="0000FF"/>
                <w:spacing w:val="15"/>
                <w:sz w:val="20"/>
                <w:u w:val="single"/>
                <w:shd w:val="clear" w:color="auto" w:fill="auto"/>
                <w:lang w:val="en-US" w:eastAsia="en-US"/>
              </w:rPr>
            </w:rPrChange>
          </w:rPr>
          <w:delText>3.9.7.1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89"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590" w:author="manojk" w:date="2012-05-13T06:26:00Z"/>
          <w:rFonts w:cs="Times New Roman"/>
          <w:noProof/>
          <w:color w:val="auto"/>
          <w:sz w:val="22"/>
          <w:szCs w:val="22"/>
          <w:shd w:val="clear" w:color="auto" w:fill="auto"/>
          <w:lang w:val="en-IN"/>
        </w:rPr>
      </w:pPr>
      <w:del w:id="1591" w:author="manojk" w:date="2012-05-13T06:26:00Z">
        <w:r w:rsidRPr="00DF6216">
          <w:rPr>
            <w:rFonts w:cs="Times New Roman"/>
            <w:noProof/>
            <w:sz w:val="20"/>
            <w:rPrChange w:id="1592" w:author="atuld" w:date="2012-04-26T18:31:00Z">
              <w:rPr>
                <w:rFonts w:ascii="Cambria" w:hAnsi="Cambria" w:cs="Times New Roman"/>
                <w:i/>
                <w:iCs/>
                <w:noProof/>
                <w:color w:val="0000FF"/>
                <w:spacing w:val="15"/>
                <w:sz w:val="20"/>
                <w:u w:val="single"/>
                <w:shd w:val="clear" w:color="auto" w:fill="auto"/>
                <w:lang w:val="en-US" w:eastAsia="en-US"/>
              </w:rPr>
            </w:rPrChange>
          </w:rPr>
          <w:delText>3.9.7.2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93" w:author="atuld" w:date="2012-04-26T18:31:00Z">
              <w:rPr>
                <w:rFonts w:ascii="Cambria" w:hAnsi="Cambria" w:cs="Times New Roman"/>
                <w:i/>
                <w:iCs/>
                <w:noProof/>
                <w:color w:val="0000FF"/>
                <w:spacing w:val="15"/>
                <w:sz w:val="20"/>
                <w:u w:val="single"/>
                <w:shd w:val="clear" w:color="auto" w:fill="auto"/>
                <w:lang w:val="en-US" w:eastAsia="en-US"/>
              </w:rPr>
            </w:rPrChange>
          </w:rPr>
          <w:delText>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594" w:author="manojk" w:date="2012-05-13T06:26:00Z"/>
          <w:rFonts w:cs="Times New Roman"/>
          <w:noProof/>
          <w:color w:val="auto"/>
          <w:sz w:val="22"/>
          <w:szCs w:val="22"/>
          <w:shd w:val="clear" w:color="auto" w:fill="auto"/>
          <w:lang w:val="en-IN"/>
        </w:rPr>
      </w:pPr>
      <w:del w:id="1595" w:author="manojk" w:date="2012-05-13T06:26:00Z">
        <w:r w:rsidRPr="00DF6216">
          <w:rPr>
            <w:rFonts w:cs="Times New Roman"/>
            <w:noProof/>
            <w:sz w:val="20"/>
            <w:rPrChange w:id="1596" w:author="atuld" w:date="2012-04-26T18:31:00Z">
              <w:rPr>
                <w:rFonts w:ascii="Cambria" w:hAnsi="Cambria" w:cs="Times New Roman"/>
                <w:i/>
                <w:iCs/>
                <w:noProof/>
                <w:color w:val="0000FF"/>
                <w:spacing w:val="15"/>
                <w:sz w:val="20"/>
                <w:u w:val="single"/>
                <w:shd w:val="clear" w:color="auto" w:fill="auto"/>
                <w:lang w:val="en-US" w:eastAsia="en-US"/>
              </w:rPr>
            </w:rPrChange>
          </w:rPr>
          <w:delText>3.9.7.3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597" w:author="atuld" w:date="2012-04-26T18:31:00Z">
              <w:rPr>
                <w:rFonts w:ascii="Cambria" w:hAnsi="Cambria" w:cs="Times New Roman"/>
                <w:i/>
                <w:iCs/>
                <w:noProof/>
                <w:color w:val="0000FF"/>
                <w:spacing w:val="15"/>
                <w:sz w:val="20"/>
                <w:u w:val="single"/>
                <w:shd w:val="clear" w:color="auto" w:fill="auto"/>
                <w:lang w:val="en-US" w:eastAsia="en-US"/>
              </w:rPr>
            </w:rPrChange>
          </w:rPr>
          <w:delText>Sequence Diagram</w:delText>
        </w:r>
        <w:r w:rsidR="00F64F03" w:rsidDel="00D62179">
          <w:rPr>
            <w:noProof/>
            <w:webHidden/>
          </w:rPr>
          <w:tab/>
          <w:delText>3</w:delText>
        </w:r>
      </w:del>
    </w:p>
    <w:p w:rsidR="00F64F03" w:rsidDel="00D62179" w:rsidRDefault="00DF6216">
      <w:pPr>
        <w:pStyle w:val="TOC3"/>
        <w:tabs>
          <w:tab w:val="left" w:pos="1080"/>
          <w:tab w:val="right" w:leader="dot" w:pos="9019"/>
        </w:tabs>
        <w:rPr>
          <w:del w:id="1598" w:author="manojk" w:date="2012-05-13T06:26:00Z"/>
          <w:rFonts w:cs="Times New Roman"/>
          <w:noProof/>
          <w:color w:val="auto"/>
          <w:sz w:val="22"/>
          <w:szCs w:val="22"/>
          <w:shd w:val="clear" w:color="auto" w:fill="auto"/>
          <w:lang w:val="en-IN"/>
        </w:rPr>
      </w:pPr>
      <w:del w:id="1599" w:author="manojk" w:date="2012-05-13T06:26:00Z">
        <w:r w:rsidRPr="00DF6216">
          <w:rPr>
            <w:rFonts w:cs="Times New Roman"/>
            <w:noProof/>
            <w:sz w:val="20"/>
            <w:rPrChange w:id="1600" w:author="atuld" w:date="2012-04-26T18:31:00Z">
              <w:rPr>
                <w:rFonts w:ascii="Cambria" w:hAnsi="Cambria" w:cs="Times New Roman"/>
                <w:i/>
                <w:iCs/>
                <w:noProof/>
                <w:color w:val="0000FF"/>
                <w:spacing w:val="15"/>
                <w:sz w:val="20"/>
                <w:u w:val="single"/>
                <w:shd w:val="clear" w:color="auto" w:fill="auto"/>
                <w:lang w:val="en-US" w:eastAsia="en-US"/>
              </w:rPr>
            </w:rPrChange>
          </w:rPr>
          <w:delText>3.9.9</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01" w:author="atuld" w:date="2012-04-26T18:31:00Z">
              <w:rPr>
                <w:rFonts w:ascii="Cambria" w:hAnsi="Cambria" w:cs="Times New Roman"/>
                <w:i/>
                <w:iCs/>
                <w:noProof/>
                <w:color w:val="0000FF"/>
                <w:spacing w:val="15"/>
                <w:sz w:val="20"/>
                <w:u w:val="single"/>
                <w:shd w:val="clear" w:color="auto" w:fill="auto"/>
                <w:lang w:val="en-US" w:eastAsia="en-US"/>
              </w:rPr>
            </w:rPrChange>
          </w:rPr>
          <w:delText>GXT Controls Implementation</w:delText>
        </w:r>
        <w:r w:rsidR="00F64F03" w:rsidDel="00D62179">
          <w:rPr>
            <w:noProof/>
            <w:webHidden/>
          </w:rPr>
          <w:tab/>
          <w:delText>3</w:delText>
        </w:r>
      </w:del>
    </w:p>
    <w:p w:rsidR="00F64F03" w:rsidDel="00D62179" w:rsidRDefault="00DF6216">
      <w:pPr>
        <w:pStyle w:val="TOC4"/>
        <w:tabs>
          <w:tab w:val="left" w:pos="1440"/>
          <w:tab w:val="right" w:leader="dot" w:pos="9019"/>
        </w:tabs>
        <w:rPr>
          <w:del w:id="1602" w:author="manojk" w:date="2012-05-13T06:26:00Z"/>
          <w:rFonts w:cs="Times New Roman"/>
          <w:noProof/>
          <w:color w:val="auto"/>
          <w:sz w:val="22"/>
          <w:szCs w:val="22"/>
          <w:shd w:val="clear" w:color="auto" w:fill="auto"/>
          <w:lang w:val="en-IN"/>
        </w:rPr>
      </w:pPr>
      <w:del w:id="1603" w:author="manojk" w:date="2012-05-13T06:26:00Z">
        <w:r w:rsidRPr="00DF6216">
          <w:rPr>
            <w:rFonts w:cs="Times New Roman"/>
            <w:noProof/>
            <w:sz w:val="20"/>
            <w:rPrChange w:id="1604" w:author="atuld" w:date="2012-04-26T18:31:00Z">
              <w:rPr>
                <w:rFonts w:ascii="Cambria" w:hAnsi="Cambria" w:cs="Times New Roman"/>
                <w:i/>
                <w:iCs/>
                <w:noProof/>
                <w:color w:val="0000FF"/>
                <w:spacing w:val="15"/>
                <w:sz w:val="20"/>
                <w:u w:val="single"/>
                <w:shd w:val="clear" w:color="auto" w:fill="auto"/>
                <w:lang w:val="en-US" w:eastAsia="en-US"/>
              </w:rPr>
            </w:rPrChange>
          </w:rPr>
          <w:delText>3.9.9.1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05"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4"/>
        <w:tabs>
          <w:tab w:val="left" w:pos="1440"/>
          <w:tab w:val="right" w:leader="dot" w:pos="9019"/>
        </w:tabs>
        <w:rPr>
          <w:del w:id="1606" w:author="manojk" w:date="2012-05-13T06:26:00Z"/>
          <w:rFonts w:cs="Times New Roman"/>
          <w:noProof/>
          <w:color w:val="auto"/>
          <w:sz w:val="22"/>
          <w:szCs w:val="22"/>
          <w:shd w:val="clear" w:color="auto" w:fill="auto"/>
          <w:lang w:val="en-IN"/>
        </w:rPr>
      </w:pPr>
      <w:del w:id="1607" w:author="manojk" w:date="2012-05-13T06:26:00Z">
        <w:r w:rsidRPr="00DF6216">
          <w:rPr>
            <w:rFonts w:cs="Times New Roman"/>
            <w:noProof/>
            <w:sz w:val="20"/>
            <w:rPrChange w:id="1608" w:author="atuld" w:date="2012-04-26T18:31:00Z">
              <w:rPr>
                <w:rFonts w:ascii="Cambria" w:hAnsi="Cambria" w:cs="Times New Roman"/>
                <w:i/>
                <w:iCs/>
                <w:noProof/>
                <w:color w:val="0000FF"/>
                <w:spacing w:val="15"/>
                <w:sz w:val="20"/>
                <w:u w:val="single"/>
                <w:shd w:val="clear" w:color="auto" w:fill="auto"/>
                <w:lang w:val="en-US" w:eastAsia="en-US"/>
              </w:rPr>
            </w:rPrChange>
          </w:rPr>
          <w:delText>3.9.9.2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09" w:author="atuld" w:date="2012-04-26T18:31:00Z">
              <w:rPr>
                <w:rFonts w:ascii="Cambria" w:hAnsi="Cambria" w:cs="Times New Roman"/>
                <w:i/>
                <w:iCs/>
                <w:noProof/>
                <w:color w:val="0000FF"/>
                <w:spacing w:val="15"/>
                <w:sz w:val="20"/>
                <w:u w:val="single"/>
                <w:shd w:val="clear" w:color="auto" w:fill="auto"/>
                <w:lang w:val="en-US" w:eastAsia="en-US"/>
              </w:rPr>
            </w:rPrChange>
          </w:rPr>
          <w:delText>Class Diagram</w:delText>
        </w:r>
        <w:r w:rsidR="00F64F03" w:rsidDel="00D62179">
          <w:rPr>
            <w:noProof/>
            <w:webHidden/>
          </w:rPr>
          <w:tab/>
          <w:delText>3</w:delText>
        </w:r>
      </w:del>
    </w:p>
    <w:p w:rsidR="00F64F03" w:rsidDel="00D62179" w:rsidRDefault="00DF6216">
      <w:pPr>
        <w:pStyle w:val="TOC4"/>
        <w:tabs>
          <w:tab w:val="left" w:pos="1440"/>
          <w:tab w:val="right" w:leader="dot" w:pos="9019"/>
        </w:tabs>
        <w:rPr>
          <w:del w:id="1610" w:author="manojk" w:date="2012-05-13T06:26:00Z"/>
          <w:rFonts w:cs="Times New Roman"/>
          <w:noProof/>
          <w:color w:val="auto"/>
          <w:sz w:val="22"/>
          <w:szCs w:val="22"/>
          <w:shd w:val="clear" w:color="auto" w:fill="auto"/>
          <w:lang w:val="en-IN"/>
        </w:rPr>
      </w:pPr>
      <w:del w:id="1611" w:author="manojk" w:date="2012-05-13T06:26:00Z">
        <w:r w:rsidRPr="00DF6216">
          <w:rPr>
            <w:rFonts w:cs="Times New Roman"/>
            <w:noProof/>
            <w:sz w:val="20"/>
            <w:rPrChange w:id="1612" w:author="atuld" w:date="2012-04-26T18:31:00Z">
              <w:rPr>
                <w:rFonts w:ascii="Cambria" w:hAnsi="Cambria" w:cs="Times New Roman"/>
                <w:i/>
                <w:iCs/>
                <w:noProof/>
                <w:color w:val="0000FF"/>
                <w:spacing w:val="15"/>
                <w:sz w:val="20"/>
                <w:u w:val="single"/>
                <w:shd w:val="clear" w:color="auto" w:fill="auto"/>
                <w:lang w:val="en-US" w:eastAsia="en-US"/>
              </w:rPr>
            </w:rPrChange>
          </w:rPr>
          <w:delText>3.9.9.3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13" w:author="atuld" w:date="2012-04-26T18:31:00Z">
              <w:rPr>
                <w:rFonts w:ascii="Cambria" w:hAnsi="Cambria" w:cs="Times New Roman"/>
                <w:i/>
                <w:iCs/>
                <w:noProof/>
                <w:color w:val="0000FF"/>
                <w:spacing w:val="15"/>
                <w:sz w:val="20"/>
                <w:u w:val="single"/>
                <w:shd w:val="clear" w:color="auto" w:fill="auto"/>
                <w:lang w:val="en-US" w:eastAsia="en-US"/>
              </w:rPr>
            </w:rPrChange>
          </w:rPr>
          <w:delText>Sequence Diagram</w:delText>
        </w:r>
        <w:r w:rsidR="00F64F03" w:rsidDel="00D62179">
          <w:rPr>
            <w:noProof/>
            <w:webHidden/>
          </w:rPr>
          <w:tab/>
          <w:delText>3</w:delText>
        </w:r>
      </w:del>
    </w:p>
    <w:p w:rsidR="00F64F03" w:rsidDel="00D62179" w:rsidRDefault="00DF6216">
      <w:pPr>
        <w:pStyle w:val="TOC2"/>
        <w:tabs>
          <w:tab w:val="left" w:pos="900"/>
          <w:tab w:val="right" w:leader="dot" w:pos="9019"/>
        </w:tabs>
        <w:rPr>
          <w:del w:id="1614" w:author="manojk" w:date="2012-05-13T06:26:00Z"/>
          <w:rFonts w:cs="Times New Roman"/>
          <w:noProof/>
          <w:color w:val="auto"/>
          <w:sz w:val="22"/>
          <w:szCs w:val="22"/>
          <w:shd w:val="clear" w:color="auto" w:fill="auto"/>
          <w:lang w:val="en-IN"/>
        </w:rPr>
      </w:pPr>
      <w:del w:id="1615" w:author="manojk" w:date="2012-05-13T06:26:00Z">
        <w:r w:rsidRPr="00DF6216">
          <w:rPr>
            <w:rFonts w:cs="Times New Roman"/>
            <w:noProof/>
            <w:sz w:val="20"/>
            <w:rPrChange w:id="1616" w:author="atuld" w:date="2012-04-26T18:31:00Z">
              <w:rPr>
                <w:rFonts w:ascii="Cambria" w:hAnsi="Cambria" w:cs="Times New Roman"/>
                <w:i/>
                <w:iCs/>
                <w:noProof/>
                <w:color w:val="0000FF"/>
                <w:spacing w:val="15"/>
                <w:sz w:val="20"/>
                <w:u w:val="single"/>
                <w:shd w:val="clear" w:color="auto" w:fill="auto"/>
                <w:lang w:val="en-US" w:eastAsia="en-US"/>
              </w:rPr>
            </w:rPrChange>
          </w:rPr>
          <w:delText>3.11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17" w:author="atuld" w:date="2012-04-26T18:31:00Z">
              <w:rPr>
                <w:rFonts w:ascii="Cambria" w:hAnsi="Cambria" w:cs="Times New Roman"/>
                <w:i/>
                <w:iCs/>
                <w:noProof/>
                <w:color w:val="0000FF"/>
                <w:spacing w:val="15"/>
                <w:sz w:val="20"/>
                <w:u w:val="single"/>
                <w:shd w:val="clear" w:color="auto" w:fill="auto"/>
                <w:lang w:val="en-US" w:eastAsia="en-US"/>
              </w:rPr>
            </w:rPrChange>
          </w:rPr>
          <w:delText>Session management</w:delText>
        </w:r>
        <w:r w:rsidR="00F64F03" w:rsidDel="00D62179">
          <w:rPr>
            <w:noProof/>
            <w:webHidden/>
          </w:rPr>
          <w:tab/>
          <w:delText>3</w:delText>
        </w:r>
      </w:del>
    </w:p>
    <w:p w:rsidR="00F64F03" w:rsidDel="00D62179" w:rsidRDefault="00DF6216">
      <w:pPr>
        <w:pStyle w:val="TOC2"/>
        <w:tabs>
          <w:tab w:val="left" w:pos="900"/>
          <w:tab w:val="right" w:leader="dot" w:pos="9019"/>
        </w:tabs>
        <w:rPr>
          <w:del w:id="1618" w:author="manojk" w:date="2012-05-13T06:26:00Z"/>
          <w:rFonts w:cs="Times New Roman"/>
          <w:noProof/>
          <w:color w:val="auto"/>
          <w:sz w:val="22"/>
          <w:szCs w:val="22"/>
          <w:shd w:val="clear" w:color="auto" w:fill="auto"/>
          <w:lang w:val="en-IN"/>
        </w:rPr>
      </w:pPr>
      <w:del w:id="1619" w:author="manojk" w:date="2012-05-13T06:26:00Z">
        <w:r w:rsidRPr="00DF6216">
          <w:rPr>
            <w:rFonts w:cs="Times New Roman"/>
            <w:noProof/>
            <w:sz w:val="20"/>
            <w:rPrChange w:id="1620" w:author="atuld" w:date="2012-04-26T18:31:00Z">
              <w:rPr>
                <w:rFonts w:ascii="Cambria" w:hAnsi="Cambria" w:cs="Times New Roman"/>
                <w:i/>
                <w:iCs/>
                <w:noProof/>
                <w:color w:val="0000FF"/>
                <w:spacing w:val="15"/>
                <w:sz w:val="20"/>
                <w:u w:val="single"/>
                <w:shd w:val="clear" w:color="auto" w:fill="auto"/>
                <w:lang w:val="en-US" w:eastAsia="en-US"/>
              </w:rPr>
            </w:rPrChange>
          </w:rPr>
          <w:delText>3.13</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21" w:author="atuld" w:date="2012-04-26T18:31:00Z">
              <w:rPr>
                <w:rFonts w:ascii="Cambria" w:hAnsi="Cambria" w:cs="Times New Roman"/>
                <w:i/>
                <w:iCs/>
                <w:noProof/>
                <w:color w:val="0000FF"/>
                <w:spacing w:val="15"/>
                <w:sz w:val="20"/>
                <w:u w:val="single"/>
                <w:shd w:val="clear" w:color="auto" w:fill="auto"/>
                <w:lang w:val="en-US" w:eastAsia="en-US"/>
              </w:rPr>
            </w:rPrChange>
          </w:rPr>
          <w:delText>Caching Design</w:delText>
        </w:r>
        <w:r w:rsidR="00F64F03" w:rsidDel="00D62179">
          <w:rPr>
            <w:noProof/>
            <w:webHidden/>
          </w:rPr>
          <w:tab/>
          <w:delText>3</w:delText>
        </w:r>
      </w:del>
    </w:p>
    <w:p w:rsidR="00F64F03" w:rsidDel="00D62179" w:rsidRDefault="00DF6216">
      <w:pPr>
        <w:pStyle w:val="TOC2"/>
        <w:tabs>
          <w:tab w:val="left" w:pos="900"/>
          <w:tab w:val="right" w:leader="dot" w:pos="9019"/>
        </w:tabs>
        <w:rPr>
          <w:del w:id="1622" w:author="manojk" w:date="2012-05-13T06:26:00Z"/>
          <w:rFonts w:cs="Times New Roman"/>
          <w:noProof/>
          <w:color w:val="auto"/>
          <w:sz w:val="22"/>
          <w:szCs w:val="22"/>
          <w:shd w:val="clear" w:color="auto" w:fill="auto"/>
          <w:lang w:val="en-IN"/>
        </w:rPr>
      </w:pPr>
      <w:del w:id="1623" w:author="manojk" w:date="2012-05-13T06:26:00Z">
        <w:r w:rsidRPr="00DF6216">
          <w:rPr>
            <w:rFonts w:cs="Times New Roman"/>
            <w:noProof/>
            <w:sz w:val="20"/>
            <w:rPrChange w:id="1624" w:author="atuld" w:date="2012-04-26T18:31:00Z">
              <w:rPr>
                <w:rFonts w:ascii="Cambria" w:hAnsi="Cambria" w:cs="Times New Roman"/>
                <w:i/>
                <w:iCs/>
                <w:noProof/>
                <w:color w:val="0000FF"/>
                <w:spacing w:val="15"/>
                <w:sz w:val="20"/>
                <w:u w:val="single"/>
                <w:shd w:val="clear" w:color="auto" w:fill="auto"/>
                <w:lang w:val="en-US" w:eastAsia="en-US"/>
              </w:rPr>
            </w:rPrChange>
          </w:rPr>
          <w:delText>3.15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25" w:author="atuld" w:date="2012-04-26T18:31:00Z">
              <w:rPr>
                <w:rFonts w:ascii="Cambria" w:hAnsi="Cambria" w:cs="Times New Roman"/>
                <w:i/>
                <w:iCs/>
                <w:noProof/>
                <w:color w:val="0000FF"/>
                <w:spacing w:val="15"/>
                <w:sz w:val="20"/>
                <w:u w:val="single"/>
                <w:shd w:val="clear" w:color="auto" w:fill="auto"/>
                <w:lang w:val="en-US" w:eastAsia="en-US"/>
              </w:rPr>
            </w:rPrChange>
          </w:rPr>
          <w:delText>Integration with HAT (Help Authoring Tool)</w:delText>
        </w:r>
        <w:r w:rsidR="00F64F03" w:rsidDel="00D62179">
          <w:rPr>
            <w:noProof/>
            <w:webHidden/>
          </w:rPr>
          <w:tab/>
          <w:delText>3</w:delText>
        </w:r>
      </w:del>
    </w:p>
    <w:p w:rsidR="00F64F03" w:rsidDel="00D62179" w:rsidRDefault="00DF6216">
      <w:pPr>
        <w:pStyle w:val="TOC3"/>
        <w:tabs>
          <w:tab w:val="left" w:pos="1260"/>
          <w:tab w:val="right" w:leader="dot" w:pos="9019"/>
        </w:tabs>
        <w:rPr>
          <w:del w:id="1626" w:author="manojk" w:date="2012-05-13T06:26:00Z"/>
          <w:rFonts w:cs="Times New Roman"/>
          <w:noProof/>
          <w:color w:val="auto"/>
          <w:sz w:val="22"/>
          <w:szCs w:val="22"/>
          <w:shd w:val="clear" w:color="auto" w:fill="auto"/>
          <w:lang w:val="en-IN"/>
        </w:rPr>
      </w:pPr>
      <w:del w:id="1627" w:author="manojk" w:date="2012-05-13T06:26:00Z">
        <w:r w:rsidRPr="00DF6216">
          <w:rPr>
            <w:rFonts w:cs="Times New Roman"/>
            <w:noProof/>
            <w:sz w:val="20"/>
            <w:rPrChange w:id="1628" w:author="atuld" w:date="2012-04-26T18:31:00Z">
              <w:rPr>
                <w:rFonts w:ascii="Cambria" w:hAnsi="Cambria" w:cs="Times New Roman"/>
                <w:i/>
                <w:iCs/>
                <w:noProof/>
                <w:color w:val="0000FF"/>
                <w:spacing w:val="15"/>
                <w:sz w:val="20"/>
                <w:u w:val="single"/>
                <w:shd w:val="clear" w:color="auto" w:fill="auto"/>
                <w:lang w:val="en-US" w:eastAsia="en-US"/>
              </w:rPr>
            </w:rPrChange>
          </w:rPr>
          <w:delText>3.15.1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29" w:author="atuld" w:date="2012-04-26T18:31:00Z">
              <w:rPr>
                <w:rFonts w:ascii="Cambria" w:hAnsi="Cambria" w:cs="Times New Roman"/>
                <w:i/>
                <w:iCs/>
                <w:noProof/>
                <w:color w:val="0000FF"/>
                <w:spacing w:val="15"/>
                <w:sz w:val="20"/>
                <w:u w:val="single"/>
                <w:shd w:val="clear" w:color="auto" w:fill="auto"/>
                <w:lang w:val="en-US" w:eastAsia="en-US"/>
              </w:rPr>
            </w:rPrChange>
          </w:rPr>
          <w:delText>Database Design</w:delText>
        </w:r>
        <w:r w:rsidR="00F64F03" w:rsidDel="00D62179">
          <w:rPr>
            <w:noProof/>
            <w:webHidden/>
          </w:rPr>
          <w:tab/>
          <w:delText>3</w:delText>
        </w:r>
      </w:del>
    </w:p>
    <w:p w:rsidR="00F64F03" w:rsidDel="00D62179" w:rsidRDefault="00DF6216">
      <w:pPr>
        <w:pStyle w:val="TOC3"/>
        <w:tabs>
          <w:tab w:val="left" w:pos="1260"/>
          <w:tab w:val="right" w:leader="dot" w:pos="9019"/>
        </w:tabs>
        <w:rPr>
          <w:del w:id="1630" w:author="manojk" w:date="2012-05-13T06:26:00Z"/>
          <w:rFonts w:cs="Times New Roman"/>
          <w:noProof/>
          <w:color w:val="auto"/>
          <w:sz w:val="22"/>
          <w:szCs w:val="22"/>
          <w:shd w:val="clear" w:color="auto" w:fill="auto"/>
          <w:lang w:val="en-IN"/>
        </w:rPr>
      </w:pPr>
      <w:del w:id="1631" w:author="manojk" w:date="2012-05-13T06:26:00Z">
        <w:r w:rsidRPr="00DF6216">
          <w:rPr>
            <w:rFonts w:cs="Times New Roman"/>
            <w:noProof/>
            <w:sz w:val="20"/>
            <w:rPrChange w:id="1632" w:author="atuld" w:date="2012-04-26T18:31:00Z">
              <w:rPr>
                <w:rFonts w:ascii="Cambria" w:hAnsi="Cambria" w:cs="Times New Roman"/>
                <w:i/>
                <w:iCs/>
                <w:noProof/>
                <w:color w:val="0000FF"/>
                <w:spacing w:val="15"/>
                <w:sz w:val="20"/>
                <w:u w:val="single"/>
                <w:shd w:val="clear" w:color="auto" w:fill="auto"/>
                <w:lang w:val="en-US" w:eastAsia="en-US"/>
              </w:rPr>
            </w:rPrChange>
          </w:rPr>
          <w:delText>3.15.2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33" w:author="atuld" w:date="2012-04-26T18:31:00Z">
              <w:rPr>
                <w:rFonts w:ascii="Cambria" w:hAnsi="Cambria" w:cs="Times New Roman"/>
                <w:i/>
                <w:iCs/>
                <w:noProof/>
                <w:color w:val="0000FF"/>
                <w:spacing w:val="15"/>
                <w:sz w:val="20"/>
                <w:u w:val="single"/>
                <w:shd w:val="clear" w:color="auto" w:fill="auto"/>
                <w:lang w:val="en-US" w:eastAsia="en-US"/>
              </w:rPr>
            </w:rPrChange>
          </w:rPr>
          <w:delText>View Integration with HAT</w:delText>
        </w:r>
        <w:r w:rsidR="00F64F03" w:rsidDel="00D62179">
          <w:rPr>
            <w:noProof/>
            <w:webHidden/>
          </w:rPr>
          <w:tab/>
          <w:delText>3</w:delText>
        </w:r>
      </w:del>
    </w:p>
    <w:p w:rsidR="00F64F03" w:rsidDel="00D62179" w:rsidRDefault="00DF6216">
      <w:pPr>
        <w:pStyle w:val="TOC4"/>
        <w:tabs>
          <w:tab w:val="left" w:pos="1550"/>
          <w:tab w:val="right" w:leader="dot" w:pos="9019"/>
        </w:tabs>
        <w:rPr>
          <w:del w:id="1634" w:author="manojk" w:date="2012-05-13T06:26:00Z"/>
          <w:rFonts w:cs="Times New Roman"/>
          <w:noProof/>
          <w:color w:val="auto"/>
          <w:sz w:val="22"/>
          <w:szCs w:val="22"/>
          <w:shd w:val="clear" w:color="auto" w:fill="auto"/>
          <w:lang w:val="en-IN"/>
        </w:rPr>
      </w:pPr>
      <w:del w:id="1635" w:author="manojk" w:date="2012-05-13T06:26:00Z">
        <w:r w:rsidRPr="00DF6216">
          <w:rPr>
            <w:rFonts w:cs="Times New Roman"/>
            <w:noProof/>
            <w:sz w:val="20"/>
            <w:rPrChange w:id="1636" w:author="atuld" w:date="2012-04-26T18:31:00Z">
              <w:rPr>
                <w:rFonts w:ascii="Cambria" w:hAnsi="Cambria" w:cs="Times New Roman"/>
                <w:i/>
                <w:iCs/>
                <w:noProof/>
                <w:color w:val="0000FF"/>
                <w:spacing w:val="15"/>
                <w:sz w:val="20"/>
                <w:u w:val="single"/>
                <w:shd w:val="clear" w:color="auto" w:fill="auto"/>
                <w:lang w:val="en-US" w:eastAsia="en-US"/>
              </w:rPr>
            </w:rPrChange>
          </w:rPr>
          <w:delText>3.15.2.1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37" w:author="atuld" w:date="2012-04-26T18:31:00Z">
              <w:rPr>
                <w:rFonts w:ascii="Cambria" w:hAnsi="Cambria" w:cs="Times New Roman"/>
                <w:i/>
                <w:iCs/>
                <w:noProof/>
                <w:color w:val="0000FF"/>
                <w:spacing w:val="15"/>
                <w:sz w:val="20"/>
                <w:u w:val="single"/>
                <w:shd w:val="clear" w:color="auto" w:fill="auto"/>
                <w:lang w:val="en-US" w:eastAsia="en-US"/>
              </w:rPr>
            </w:rPrChange>
          </w:rPr>
          <w:delText>Context Sensitive Help</w:delText>
        </w:r>
        <w:r w:rsidR="00F64F03" w:rsidDel="00D62179">
          <w:rPr>
            <w:noProof/>
            <w:webHidden/>
          </w:rPr>
          <w:tab/>
          <w:delText>3</w:delText>
        </w:r>
      </w:del>
    </w:p>
    <w:p w:rsidR="00F64F03" w:rsidDel="00D62179" w:rsidRDefault="00DF6216">
      <w:pPr>
        <w:pStyle w:val="TOC2"/>
        <w:tabs>
          <w:tab w:val="left" w:pos="900"/>
          <w:tab w:val="right" w:leader="dot" w:pos="9019"/>
        </w:tabs>
        <w:rPr>
          <w:del w:id="1638" w:author="manojk" w:date="2012-05-13T06:26:00Z"/>
          <w:rFonts w:cs="Times New Roman"/>
          <w:noProof/>
          <w:color w:val="auto"/>
          <w:sz w:val="22"/>
          <w:szCs w:val="22"/>
          <w:shd w:val="clear" w:color="auto" w:fill="auto"/>
          <w:lang w:val="en-IN"/>
        </w:rPr>
      </w:pPr>
      <w:del w:id="1639" w:author="manojk" w:date="2012-05-13T06:26:00Z">
        <w:r w:rsidRPr="00DF6216">
          <w:rPr>
            <w:rFonts w:cs="Times New Roman"/>
            <w:noProof/>
            <w:sz w:val="20"/>
            <w:rPrChange w:id="1640" w:author="atuld" w:date="2012-04-26T18:31:00Z">
              <w:rPr>
                <w:rFonts w:ascii="Cambria" w:hAnsi="Cambria" w:cs="Times New Roman"/>
                <w:i/>
                <w:iCs/>
                <w:noProof/>
                <w:color w:val="0000FF"/>
                <w:spacing w:val="15"/>
                <w:sz w:val="20"/>
                <w:u w:val="single"/>
                <w:shd w:val="clear" w:color="auto" w:fill="auto"/>
                <w:lang w:val="en-US" w:eastAsia="en-US"/>
              </w:rPr>
            </w:rPrChange>
          </w:rPr>
          <w:delText>3.17</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41" w:author="atuld" w:date="2012-04-26T18:31:00Z">
              <w:rPr>
                <w:rFonts w:ascii="Cambria" w:hAnsi="Cambria" w:cs="Times New Roman"/>
                <w:i/>
                <w:iCs/>
                <w:noProof/>
                <w:color w:val="0000FF"/>
                <w:spacing w:val="15"/>
                <w:sz w:val="20"/>
                <w:u w:val="single"/>
                <w:shd w:val="clear" w:color="auto" w:fill="auto"/>
                <w:lang w:val="en-US" w:eastAsia="en-US"/>
              </w:rPr>
            </w:rPrChange>
          </w:rPr>
          <w:delText>Logging</w:delText>
        </w:r>
        <w:r w:rsidR="00F64F03" w:rsidDel="00D62179">
          <w:rPr>
            <w:noProof/>
            <w:webHidden/>
          </w:rPr>
          <w:tab/>
          <w:delText>3</w:delText>
        </w:r>
      </w:del>
    </w:p>
    <w:p w:rsidR="00F64F03" w:rsidDel="00D62179" w:rsidRDefault="00DF6216">
      <w:pPr>
        <w:pStyle w:val="TOC3"/>
        <w:tabs>
          <w:tab w:val="left" w:pos="1260"/>
          <w:tab w:val="right" w:leader="dot" w:pos="9019"/>
        </w:tabs>
        <w:rPr>
          <w:del w:id="1642" w:author="manojk" w:date="2012-05-13T06:26:00Z"/>
          <w:rFonts w:cs="Times New Roman"/>
          <w:noProof/>
          <w:color w:val="auto"/>
          <w:sz w:val="22"/>
          <w:szCs w:val="22"/>
          <w:shd w:val="clear" w:color="auto" w:fill="auto"/>
          <w:lang w:val="en-IN"/>
        </w:rPr>
      </w:pPr>
      <w:del w:id="1643" w:author="manojk" w:date="2012-05-13T06:26:00Z">
        <w:r w:rsidRPr="00DF6216">
          <w:rPr>
            <w:rFonts w:cs="Times New Roman"/>
            <w:noProof/>
            <w:sz w:val="20"/>
            <w:rPrChange w:id="1644" w:author="atuld" w:date="2012-04-26T18:31:00Z">
              <w:rPr>
                <w:rFonts w:ascii="Cambria" w:hAnsi="Cambria" w:cs="Times New Roman"/>
                <w:i/>
                <w:iCs/>
                <w:noProof/>
                <w:color w:val="0000FF"/>
                <w:spacing w:val="15"/>
                <w:sz w:val="20"/>
                <w:u w:val="single"/>
                <w:shd w:val="clear" w:color="auto" w:fill="auto"/>
                <w:lang w:val="en-US" w:eastAsia="en-US"/>
              </w:rPr>
            </w:rPrChange>
          </w:rPr>
          <w:delText>3.17.1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45" w:author="atuld" w:date="2012-04-26T18:31:00Z">
              <w:rPr>
                <w:rFonts w:ascii="Cambria" w:hAnsi="Cambria" w:cs="Times New Roman"/>
                <w:i/>
                <w:iCs/>
                <w:noProof/>
                <w:color w:val="0000FF"/>
                <w:spacing w:val="15"/>
                <w:sz w:val="20"/>
                <w:u w:val="single"/>
                <w:shd w:val="clear" w:color="auto" w:fill="auto"/>
                <w:lang w:val="en-US" w:eastAsia="en-US"/>
              </w:rPr>
            </w:rPrChange>
          </w:rPr>
          <w:delText>Local Logging</w:delText>
        </w:r>
        <w:r w:rsidR="00F64F03" w:rsidDel="00D62179">
          <w:rPr>
            <w:noProof/>
            <w:webHidden/>
          </w:rPr>
          <w:tab/>
          <w:delText>3</w:delText>
        </w:r>
      </w:del>
    </w:p>
    <w:p w:rsidR="00F64F03" w:rsidDel="00D62179" w:rsidRDefault="00DF6216">
      <w:pPr>
        <w:pStyle w:val="TOC4"/>
        <w:tabs>
          <w:tab w:val="left" w:pos="1550"/>
          <w:tab w:val="right" w:leader="dot" w:pos="9019"/>
        </w:tabs>
        <w:rPr>
          <w:del w:id="1646" w:author="manojk" w:date="2012-05-13T06:26:00Z"/>
          <w:rFonts w:cs="Times New Roman"/>
          <w:noProof/>
          <w:color w:val="auto"/>
          <w:sz w:val="22"/>
          <w:szCs w:val="22"/>
          <w:shd w:val="clear" w:color="auto" w:fill="auto"/>
          <w:lang w:val="en-IN"/>
        </w:rPr>
      </w:pPr>
      <w:del w:id="1647" w:author="manojk" w:date="2012-05-13T06:26:00Z">
        <w:r w:rsidRPr="00DF6216">
          <w:rPr>
            <w:rFonts w:cs="Times New Roman"/>
            <w:noProof/>
            <w:sz w:val="20"/>
            <w:rPrChange w:id="1648" w:author="atuld" w:date="2012-04-26T18:31:00Z">
              <w:rPr>
                <w:rFonts w:ascii="Cambria" w:hAnsi="Cambria" w:cs="Times New Roman"/>
                <w:i/>
                <w:iCs/>
                <w:noProof/>
                <w:color w:val="0000FF"/>
                <w:spacing w:val="15"/>
                <w:sz w:val="20"/>
                <w:u w:val="single"/>
                <w:shd w:val="clear" w:color="auto" w:fill="auto"/>
                <w:lang w:val="en-US" w:eastAsia="en-US"/>
              </w:rPr>
            </w:rPrChange>
          </w:rPr>
          <w:delText>3.17.1.1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49" w:author="atuld" w:date="2012-04-26T18:31:00Z">
              <w:rPr>
                <w:rFonts w:ascii="Cambria" w:hAnsi="Cambria" w:cs="Times New Roman"/>
                <w:i/>
                <w:iCs/>
                <w:noProof/>
                <w:color w:val="0000FF"/>
                <w:spacing w:val="15"/>
                <w:sz w:val="20"/>
                <w:u w:val="single"/>
                <w:shd w:val="clear" w:color="auto" w:fill="auto"/>
                <w:lang w:val="en-US" w:eastAsia="en-US"/>
              </w:rPr>
            </w:rPrChange>
          </w:rPr>
          <w:delText>AOP Implementation</w:delText>
        </w:r>
        <w:r w:rsidR="00F64F03" w:rsidDel="00D62179">
          <w:rPr>
            <w:noProof/>
            <w:webHidden/>
          </w:rPr>
          <w:tab/>
          <w:delText>3</w:delText>
        </w:r>
      </w:del>
    </w:p>
    <w:p w:rsidR="00F64F03" w:rsidDel="00D62179" w:rsidRDefault="00DF6216">
      <w:pPr>
        <w:pStyle w:val="TOC4"/>
        <w:tabs>
          <w:tab w:val="left" w:pos="1550"/>
          <w:tab w:val="right" w:leader="dot" w:pos="9019"/>
        </w:tabs>
        <w:rPr>
          <w:del w:id="1650" w:author="manojk" w:date="2012-05-13T06:26:00Z"/>
          <w:rFonts w:cs="Times New Roman"/>
          <w:noProof/>
          <w:color w:val="auto"/>
          <w:sz w:val="22"/>
          <w:szCs w:val="22"/>
          <w:shd w:val="clear" w:color="auto" w:fill="auto"/>
          <w:lang w:val="en-IN"/>
        </w:rPr>
      </w:pPr>
      <w:del w:id="1651" w:author="manojk" w:date="2012-05-13T06:26:00Z">
        <w:r w:rsidRPr="00DF6216">
          <w:rPr>
            <w:rFonts w:cs="Times New Roman"/>
            <w:noProof/>
            <w:sz w:val="20"/>
            <w:rPrChange w:id="1652" w:author="atuld" w:date="2012-04-26T18:31:00Z">
              <w:rPr>
                <w:rFonts w:ascii="Cambria" w:hAnsi="Cambria" w:cs="Times New Roman"/>
                <w:i/>
                <w:iCs/>
                <w:noProof/>
                <w:color w:val="0000FF"/>
                <w:spacing w:val="15"/>
                <w:sz w:val="20"/>
                <w:u w:val="single"/>
                <w:shd w:val="clear" w:color="auto" w:fill="auto"/>
                <w:lang w:val="en-US" w:eastAsia="en-US"/>
              </w:rPr>
            </w:rPrChange>
          </w:rPr>
          <w:delText>3.17.1.2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53" w:author="atuld" w:date="2012-04-26T18:31:00Z">
              <w:rPr>
                <w:rFonts w:ascii="Cambria" w:hAnsi="Cambria" w:cs="Times New Roman"/>
                <w:i/>
                <w:iCs/>
                <w:noProof/>
                <w:color w:val="0000FF"/>
                <w:spacing w:val="15"/>
                <w:sz w:val="20"/>
                <w:u w:val="single"/>
                <w:shd w:val="clear" w:color="auto" w:fill="auto"/>
                <w:lang w:val="en-US" w:eastAsia="en-US"/>
              </w:rPr>
            </w:rPrChange>
          </w:rPr>
          <w:delText>Types of Logging</w:delText>
        </w:r>
        <w:r w:rsidR="00F64F03" w:rsidDel="00D62179">
          <w:rPr>
            <w:noProof/>
            <w:webHidden/>
          </w:rPr>
          <w:tab/>
          <w:delText>3</w:delText>
        </w:r>
      </w:del>
    </w:p>
    <w:p w:rsidR="00F64F03" w:rsidDel="00D62179" w:rsidRDefault="00DF6216">
      <w:pPr>
        <w:pStyle w:val="TOC3"/>
        <w:tabs>
          <w:tab w:val="left" w:pos="1260"/>
          <w:tab w:val="right" w:leader="dot" w:pos="9019"/>
        </w:tabs>
        <w:rPr>
          <w:del w:id="1654" w:author="manojk" w:date="2012-05-13T06:26:00Z"/>
          <w:rFonts w:cs="Times New Roman"/>
          <w:noProof/>
          <w:color w:val="auto"/>
          <w:sz w:val="22"/>
          <w:szCs w:val="22"/>
          <w:shd w:val="clear" w:color="auto" w:fill="auto"/>
          <w:lang w:val="en-IN"/>
        </w:rPr>
      </w:pPr>
      <w:del w:id="1655" w:author="manojk" w:date="2012-05-13T06:26:00Z">
        <w:r w:rsidRPr="00DF6216">
          <w:rPr>
            <w:rFonts w:cs="Times New Roman"/>
            <w:noProof/>
            <w:sz w:val="20"/>
            <w:rPrChange w:id="1656" w:author="atuld" w:date="2012-04-26T18:31:00Z">
              <w:rPr>
                <w:rFonts w:ascii="Cambria" w:hAnsi="Cambria" w:cs="Times New Roman"/>
                <w:i/>
                <w:iCs/>
                <w:noProof/>
                <w:color w:val="0000FF"/>
                <w:spacing w:val="15"/>
                <w:sz w:val="20"/>
                <w:u w:val="single"/>
                <w:shd w:val="clear" w:color="auto" w:fill="auto"/>
                <w:lang w:val="en-US" w:eastAsia="en-US"/>
              </w:rPr>
            </w:rPrChange>
          </w:rPr>
          <w:delText>3.17.2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57" w:author="atuld" w:date="2012-04-26T18:31:00Z">
              <w:rPr>
                <w:rFonts w:ascii="Cambria" w:hAnsi="Cambria" w:cs="Times New Roman"/>
                <w:i/>
                <w:iCs/>
                <w:noProof/>
                <w:color w:val="0000FF"/>
                <w:spacing w:val="15"/>
                <w:sz w:val="20"/>
                <w:u w:val="single"/>
                <w:shd w:val="clear" w:color="auto" w:fill="auto"/>
                <w:lang w:val="en-US" w:eastAsia="en-US"/>
              </w:rPr>
            </w:rPrChange>
          </w:rPr>
          <w:delText>Remote Logging</w:delText>
        </w:r>
        <w:r w:rsidR="00F64F03" w:rsidDel="00D62179">
          <w:rPr>
            <w:noProof/>
            <w:webHidden/>
          </w:rPr>
          <w:tab/>
          <w:delText>3</w:delText>
        </w:r>
      </w:del>
    </w:p>
    <w:p w:rsidR="00F64F03" w:rsidDel="00D62179" w:rsidRDefault="00DF6216">
      <w:pPr>
        <w:pStyle w:val="TOC4"/>
        <w:tabs>
          <w:tab w:val="left" w:pos="1550"/>
          <w:tab w:val="right" w:leader="dot" w:pos="9019"/>
        </w:tabs>
        <w:rPr>
          <w:del w:id="1658" w:author="manojk" w:date="2012-05-13T06:26:00Z"/>
          <w:rFonts w:cs="Times New Roman"/>
          <w:noProof/>
          <w:color w:val="auto"/>
          <w:sz w:val="22"/>
          <w:szCs w:val="22"/>
          <w:shd w:val="clear" w:color="auto" w:fill="auto"/>
          <w:lang w:val="en-IN"/>
        </w:rPr>
      </w:pPr>
      <w:del w:id="1659" w:author="manojk" w:date="2012-05-13T06:26:00Z">
        <w:r w:rsidRPr="00DF6216">
          <w:rPr>
            <w:rFonts w:cs="Times New Roman"/>
            <w:noProof/>
            <w:sz w:val="20"/>
            <w:rPrChange w:id="1660" w:author="atuld" w:date="2012-04-26T18:31:00Z">
              <w:rPr>
                <w:rFonts w:ascii="Cambria" w:hAnsi="Cambria" w:cs="Times New Roman"/>
                <w:i/>
                <w:iCs/>
                <w:noProof/>
                <w:color w:val="0000FF"/>
                <w:spacing w:val="15"/>
                <w:sz w:val="20"/>
                <w:u w:val="single"/>
                <w:shd w:val="clear" w:color="auto" w:fill="auto"/>
                <w:lang w:val="en-US" w:eastAsia="en-US"/>
              </w:rPr>
            </w:rPrChange>
          </w:rPr>
          <w:delText>3.17.2.1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61" w:author="atuld" w:date="2012-04-26T18:31:00Z">
              <w:rPr>
                <w:rFonts w:ascii="Cambria" w:hAnsi="Cambria" w:cs="Times New Roman"/>
                <w:i/>
                <w:iCs/>
                <w:noProof/>
                <w:color w:val="0000FF"/>
                <w:spacing w:val="15"/>
                <w:sz w:val="20"/>
                <w:u w:val="single"/>
                <w:shd w:val="clear" w:color="auto" w:fill="auto"/>
                <w:lang w:val="en-US" w:eastAsia="en-US"/>
              </w:rPr>
            </w:rPrChange>
          </w:rPr>
          <w:delText>Service Invocation</w:delText>
        </w:r>
        <w:r w:rsidR="00F64F03" w:rsidDel="00D62179">
          <w:rPr>
            <w:noProof/>
            <w:webHidden/>
          </w:rPr>
          <w:tab/>
          <w:delText>3</w:delText>
        </w:r>
      </w:del>
    </w:p>
    <w:p w:rsidR="00F64F03" w:rsidDel="00D62179" w:rsidRDefault="00DF6216">
      <w:pPr>
        <w:pStyle w:val="TOC4"/>
        <w:tabs>
          <w:tab w:val="left" w:pos="1550"/>
          <w:tab w:val="right" w:leader="dot" w:pos="9019"/>
        </w:tabs>
        <w:rPr>
          <w:del w:id="1662" w:author="manojk" w:date="2012-05-13T06:26:00Z"/>
          <w:rFonts w:cs="Times New Roman"/>
          <w:noProof/>
          <w:color w:val="auto"/>
          <w:sz w:val="22"/>
          <w:szCs w:val="22"/>
          <w:shd w:val="clear" w:color="auto" w:fill="auto"/>
          <w:lang w:val="en-IN"/>
        </w:rPr>
      </w:pPr>
      <w:del w:id="1663" w:author="manojk" w:date="2012-05-13T06:26:00Z">
        <w:r w:rsidRPr="00DF6216">
          <w:rPr>
            <w:rFonts w:cs="Times New Roman"/>
            <w:noProof/>
            <w:sz w:val="20"/>
            <w:rPrChange w:id="1664" w:author="atuld" w:date="2012-04-26T18:31:00Z">
              <w:rPr>
                <w:rFonts w:ascii="Cambria" w:hAnsi="Cambria" w:cs="Times New Roman"/>
                <w:i/>
                <w:iCs/>
                <w:noProof/>
                <w:color w:val="0000FF"/>
                <w:spacing w:val="15"/>
                <w:sz w:val="20"/>
                <w:u w:val="single"/>
                <w:shd w:val="clear" w:color="auto" w:fill="auto"/>
                <w:lang w:val="en-US" w:eastAsia="en-US"/>
              </w:rPr>
            </w:rPrChange>
          </w:rPr>
          <w:delText>3.17.2.2</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65" w:author="atuld" w:date="2012-04-26T18:31:00Z">
              <w:rPr>
                <w:rFonts w:ascii="Cambria" w:hAnsi="Cambria" w:cs="Times New Roman"/>
                <w:i/>
                <w:iCs/>
                <w:noProof/>
                <w:color w:val="0000FF"/>
                <w:spacing w:val="15"/>
                <w:sz w:val="20"/>
                <w:u w:val="single"/>
                <w:shd w:val="clear" w:color="auto" w:fill="auto"/>
                <w:lang w:val="en-US" w:eastAsia="en-US"/>
              </w:rPr>
            </w:rPrChange>
          </w:rPr>
          <w:delText>Remote Logging Sequence Diagram</w:delText>
        </w:r>
        <w:r w:rsidR="00F64F03" w:rsidDel="00D62179">
          <w:rPr>
            <w:noProof/>
            <w:webHidden/>
          </w:rPr>
          <w:tab/>
          <w:delText>3</w:delText>
        </w:r>
      </w:del>
    </w:p>
    <w:p w:rsidR="00F64F03" w:rsidDel="00D62179" w:rsidRDefault="00DF6216">
      <w:pPr>
        <w:pStyle w:val="TOC2"/>
        <w:tabs>
          <w:tab w:val="left" w:pos="900"/>
          <w:tab w:val="right" w:leader="dot" w:pos="9019"/>
        </w:tabs>
        <w:rPr>
          <w:del w:id="1666" w:author="manojk" w:date="2012-05-13T06:26:00Z"/>
          <w:rFonts w:cs="Times New Roman"/>
          <w:noProof/>
          <w:color w:val="auto"/>
          <w:sz w:val="22"/>
          <w:szCs w:val="22"/>
          <w:shd w:val="clear" w:color="auto" w:fill="auto"/>
          <w:lang w:val="en-IN"/>
        </w:rPr>
      </w:pPr>
      <w:del w:id="1667" w:author="manojk" w:date="2012-05-13T06:26:00Z">
        <w:r w:rsidRPr="00DF6216">
          <w:rPr>
            <w:rFonts w:cs="Times New Roman"/>
            <w:noProof/>
            <w:sz w:val="20"/>
            <w:rPrChange w:id="1668" w:author="atuld" w:date="2012-04-26T18:31:00Z">
              <w:rPr>
                <w:rFonts w:ascii="Cambria" w:hAnsi="Cambria" w:cs="Times New Roman"/>
                <w:i/>
                <w:iCs/>
                <w:noProof/>
                <w:color w:val="0000FF"/>
                <w:spacing w:val="15"/>
                <w:sz w:val="20"/>
                <w:u w:val="single"/>
                <w:shd w:val="clear" w:color="auto" w:fill="auto"/>
                <w:lang w:val="en-US" w:eastAsia="en-US"/>
              </w:rPr>
            </w:rPrChange>
          </w:rPr>
          <w:delText>3.18</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69" w:author="atuld" w:date="2012-04-26T18:31:00Z">
              <w:rPr>
                <w:rFonts w:ascii="Cambria" w:hAnsi="Cambria" w:cs="Times New Roman"/>
                <w:i/>
                <w:iCs/>
                <w:noProof/>
                <w:color w:val="0000FF"/>
                <w:spacing w:val="15"/>
                <w:sz w:val="20"/>
                <w:u w:val="single"/>
                <w:shd w:val="clear" w:color="auto" w:fill="auto"/>
                <w:lang w:val="en-US" w:eastAsia="en-US"/>
              </w:rPr>
            </w:rPrChange>
          </w:rPr>
          <w:delText>Exception Management</w:delText>
        </w:r>
        <w:r w:rsidR="00F64F03" w:rsidDel="00D62179">
          <w:rPr>
            <w:noProof/>
            <w:webHidden/>
          </w:rPr>
          <w:tab/>
          <w:delText>3</w:delText>
        </w:r>
      </w:del>
    </w:p>
    <w:p w:rsidR="00F64F03" w:rsidDel="00D62179" w:rsidRDefault="00DF6216">
      <w:pPr>
        <w:pStyle w:val="TOC3"/>
        <w:tabs>
          <w:tab w:val="left" w:pos="1260"/>
          <w:tab w:val="right" w:leader="dot" w:pos="9019"/>
        </w:tabs>
        <w:rPr>
          <w:del w:id="1670" w:author="manojk" w:date="2012-05-13T06:26:00Z"/>
          <w:rFonts w:cs="Times New Roman"/>
          <w:noProof/>
          <w:color w:val="auto"/>
          <w:sz w:val="22"/>
          <w:szCs w:val="22"/>
          <w:shd w:val="clear" w:color="auto" w:fill="auto"/>
          <w:lang w:val="en-IN"/>
        </w:rPr>
      </w:pPr>
      <w:del w:id="1671" w:author="manojk" w:date="2012-05-13T06:26:00Z">
        <w:r w:rsidRPr="00DF6216">
          <w:rPr>
            <w:rFonts w:cs="Times New Roman"/>
            <w:noProof/>
            <w:sz w:val="20"/>
            <w:rPrChange w:id="1672" w:author="atuld" w:date="2012-04-26T18:31:00Z">
              <w:rPr>
                <w:rFonts w:ascii="Cambria" w:hAnsi="Cambria" w:cs="Times New Roman"/>
                <w:i/>
                <w:iCs/>
                <w:noProof/>
                <w:color w:val="0000FF"/>
                <w:spacing w:val="15"/>
                <w:sz w:val="20"/>
                <w:u w:val="single"/>
                <w:shd w:val="clear" w:color="auto" w:fill="auto"/>
                <w:lang w:val="en-US" w:eastAsia="en-US"/>
              </w:rPr>
            </w:rPrChange>
          </w:rPr>
          <w:delText>3.18.1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73" w:author="atuld" w:date="2012-04-26T18:31:00Z">
              <w:rPr>
                <w:rFonts w:ascii="Cambria" w:hAnsi="Cambria" w:cs="Times New Roman"/>
                <w:i/>
                <w:iCs/>
                <w:noProof/>
                <w:color w:val="0000FF"/>
                <w:spacing w:val="15"/>
                <w:sz w:val="20"/>
                <w:u w:val="single"/>
                <w:shd w:val="clear" w:color="auto" w:fill="auto"/>
                <w:lang w:val="en-US" w:eastAsia="en-US"/>
              </w:rPr>
            </w:rPrChange>
          </w:rPr>
          <w:delText>Exception Hierarchy</w:delText>
        </w:r>
        <w:r w:rsidR="00F64F03" w:rsidDel="00D62179">
          <w:rPr>
            <w:noProof/>
            <w:webHidden/>
          </w:rPr>
          <w:tab/>
          <w:delText>3</w:delText>
        </w:r>
      </w:del>
    </w:p>
    <w:p w:rsidR="00F64F03" w:rsidDel="00D62179" w:rsidRDefault="00DF6216">
      <w:pPr>
        <w:pStyle w:val="TOC2"/>
        <w:tabs>
          <w:tab w:val="left" w:pos="900"/>
          <w:tab w:val="right" w:leader="dot" w:pos="9019"/>
        </w:tabs>
        <w:rPr>
          <w:del w:id="1674" w:author="manojk" w:date="2012-05-13T06:26:00Z"/>
          <w:rFonts w:cs="Times New Roman"/>
          <w:noProof/>
          <w:color w:val="auto"/>
          <w:sz w:val="22"/>
          <w:szCs w:val="22"/>
          <w:shd w:val="clear" w:color="auto" w:fill="auto"/>
          <w:lang w:val="en-IN"/>
        </w:rPr>
      </w:pPr>
      <w:del w:id="1675" w:author="manojk" w:date="2012-05-13T06:26:00Z">
        <w:r w:rsidRPr="00DF6216">
          <w:rPr>
            <w:rFonts w:cs="Times New Roman"/>
            <w:noProof/>
            <w:sz w:val="20"/>
            <w:rPrChange w:id="1676" w:author="atuld" w:date="2012-04-26T18:31:00Z">
              <w:rPr>
                <w:rFonts w:ascii="Cambria" w:hAnsi="Cambria" w:cs="Times New Roman"/>
                <w:i/>
                <w:iCs/>
                <w:noProof/>
                <w:color w:val="0000FF"/>
                <w:spacing w:val="15"/>
                <w:sz w:val="20"/>
                <w:u w:val="single"/>
                <w:shd w:val="clear" w:color="auto" w:fill="auto"/>
                <w:lang w:val="en-US" w:eastAsia="en-US"/>
              </w:rPr>
            </w:rPrChange>
          </w:rPr>
          <w:delText>3.19</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77" w:author="atuld" w:date="2012-04-26T18:31:00Z">
              <w:rPr>
                <w:rFonts w:ascii="Cambria" w:hAnsi="Cambria" w:cs="Times New Roman"/>
                <w:i/>
                <w:iCs/>
                <w:noProof/>
                <w:color w:val="0000FF"/>
                <w:spacing w:val="15"/>
                <w:sz w:val="20"/>
                <w:u w:val="single"/>
                <w:shd w:val="clear" w:color="auto" w:fill="auto"/>
                <w:lang w:val="en-US" w:eastAsia="en-US"/>
              </w:rPr>
            </w:rPrChange>
          </w:rPr>
          <w:delText>Browser History Management</w:delText>
        </w:r>
        <w:r w:rsidR="00F64F03" w:rsidDel="00D62179">
          <w:rPr>
            <w:noProof/>
            <w:webHidden/>
          </w:rPr>
          <w:tab/>
          <w:delText>3</w:delText>
        </w:r>
      </w:del>
    </w:p>
    <w:p w:rsidR="00F64F03" w:rsidDel="00D62179" w:rsidRDefault="00DF6216">
      <w:pPr>
        <w:pStyle w:val="TOC2"/>
        <w:tabs>
          <w:tab w:val="left" w:pos="900"/>
          <w:tab w:val="right" w:leader="dot" w:pos="9019"/>
        </w:tabs>
        <w:rPr>
          <w:del w:id="1678" w:author="manojk" w:date="2012-05-13T06:26:00Z"/>
          <w:rFonts w:cs="Times New Roman"/>
          <w:noProof/>
          <w:color w:val="auto"/>
          <w:sz w:val="22"/>
          <w:szCs w:val="22"/>
          <w:shd w:val="clear" w:color="auto" w:fill="auto"/>
          <w:lang w:val="en-IN"/>
        </w:rPr>
      </w:pPr>
      <w:del w:id="1679" w:author="manojk" w:date="2012-05-13T06:26:00Z">
        <w:r w:rsidRPr="00DF6216">
          <w:rPr>
            <w:rFonts w:cs="Times New Roman"/>
            <w:noProof/>
            <w:sz w:val="20"/>
            <w:rPrChange w:id="1680" w:author="atuld" w:date="2012-04-26T18:31:00Z">
              <w:rPr>
                <w:rFonts w:ascii="Cambria" w:hAnsi="Cambria" w:cs="Times New Roman"/>
                <w:i/>
                <w:iCs/>
                <w:noProof/>
                <w:color w:val="0000FF"/>
                <w:spacing w:val="15"/>
                <w:sz w:val="20"/>
                <w:u w:val="single"/>
                <w:shd w:val="clear" w:color="auto" w:fill="auto"/>
                <w:lang w:val="en-US" w:eastAsia="en-US"/>
              </w:rPr>
            </w:rPrChange>
          </w:rPr>
          <w:delText>3.20</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81" w:author="atuld" w:date="2012-04-26T18:31:00Z">
              <w:rPr>
                <w:rFonts w:ascii="Cambria" w:hAnsi="Cambria" w:cs="Times New Roman"/>
                <w:i/>
                <w:iCs/>
                <w:noProof/>
                <w:color w:val="0000FF"/>
                <w:spacing w:val="15"/>
                <w:sz w:val="20"/>
                <w:u w:val="single"/>
                <w:shd w:val="clear" w:color="auto" w:fill="auto"/>
                <w:lang w:val="en-US" w:eastAsia="en-US"/>
              </w:rPr>
            </w:rPrChange>
          </w:rPr>
          <w:delText>Common Utilities</w:delText>
        </w:r>
        <w:r w:rsidR="00F64F03" w:rsidDel="00D62179">
          <w:rPr>
            <w:noProof/>
            <w:webHidden/>
          </w:rPr>
          <w:tab/>
          <w:delText>3</w:delText>
        </w:r>
      </w:del>
    </w:p>
    <w:p w:rsidR="00F64F03" w:rsidDel="00D62179" w:rsidRDefault="00DF6216">
      <w:pPr>
        <w:pStyle w:val="TOC1"/>
        <w:tabs>
          <w:tab w:val="left" w:pos="360"/>
          <w:tab w:val="right" w:leader="dot" w:pos="9019"/>
        </w:tabs>
        <w:rPr>
          <w:del w:id="1682" w:author="manojk" w:date="2012-05-13T06:26:00Z"/>
          <w:rFonts w:cs="Times New Roman"/>
          <w:noProof/>
          <w:color w:val="auto"/>
          <w:sz w:val="22"/>
          <w:szCs w:val="22"/>
          <w:shd w:val="clear" w:color="auto" w:fill="auto"/>
          <w:lang w:val="en-IN"/>
        </w:rPr>
      </w:pPr>
      <w:del w:id="1683" w:author="manojk" w:date="2012-05-13T06:26:00Z">
        <w:r w:rsidRPr="00DF6216">
          <w:rPr>
            <w:rFonts w:cs="Times New Roman"/>
            <w:noProof/>
            <w:sz w:val="20"/>
            <w:rPrChange w:id="1684" w:author="atuld" w:date="2012-04-26T18:31:00Z">
              <w:rPr>
                <w:rFonts w:ascii="Cambria" w:hAnsi="Cambria" w:cs="Times New Roman"/>
                <w:i/>
                <w:iCs/>
                <w:noProof/>
                <w:color w:val="0000FF"/>
                <w:spacing w:val="15"/>
                <w:sz w:val="20"/>
                <w:u w:val="single"/>
                <w:shd w:val="clear" w:color="auto" w:fill="auto"/>
                <w:lang w:val="en-US" w:eastAsia="en-US"/>
              </w:rPr>
            </w:rPrChange>
          </w:rPr>
          <w:delText>4</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85" w:author="atuld" w:date="2012-04-26T18:31:00Z">
              <w:rPr>
                <w:rFonts w:ascii="Cambria" w:hAnsi="Cambria" w:cs="Times New Roman"/>
                <w:i/>
                <w:iCs/>
                <w:noProof/>
                <w:color w:val="0000FF"/>
                <w:spacing w:val="15"/>
                <w:sz w:val="20"/>
                <w:u w:val="single"/>
                <w:shd w:val="clear" w:color="auto" w:fill="auto"/>
                <w:lang w:val="en-US" w:eastAsia="en-US"/>
              </w:rPr>
            </w:rPrChange>
          </w:rPr>
          <w:delText>Portal Application Design Reference</w:delText>
        </w:r>
        <w:r w:rsidR="00F64F03" w:rsidDel="00D62179">
          <w:rPr>
            <w:noProof/>
            <w:webHidden/>
          </w:rPr>
          <w:tab/>
          <w:delText>3</w:delText>
        </w:r>
      </w:del>
    </w:p>
    <w:p w:rsidR="00F64F03" w:rsidDel="00D62179" w:rsidRDefault="00DF6216">
      <w:pPr>
        <w:pStyle w:val="TOC1"/>
        <w:tabs>
          <w:tab w:val="left" w:pos="360"/>
          <w:tab w:val="right" w:leader="dot" w:pos="9019"/>
        </w:tabs>
        <w:rPr>
          <w:del w:id="1686" w:author="manojk" w:date="2012-05-13T06:26:00Z"/>
          <w:rFonts w:cs="Times New Roman"/>
          <w:noProof/>
          <w:color w:val="auto"/>
          <w:sz w:val="22"/>
          <w:szCs w:val="22"/>
          <w:shd w:val="clear" w:color="auto" w:fill="auto"/>
          <w:lang w:val="en-IN"/>
        </w:rPr>
      </w:pPr>
      <w:del w:id="1687" w:author="manojk" w:date="2012-05-13T06:26:00Z">
        <w:r w:rsidRPr="00DF6216">
          <w:rPr>
            <w:rFonts w:cs="Times New Roman"/>
            <w:noProof/>
            <w:sz w:val="20"/>
            <w:rPrChange w:id="1688" w:author="atuld" w:date="2012-04-26T18:31:00Z">
              <w:rPr>
                <w:rFonts w:ascii="Cambria" w:hAnsi="Cambria" w:cs="Times New Roman"/>
                <w:i/>
                <w:iCs/>
                <w:noProof/>
                <w:color w:val="0000FF"/>
                <w:spacing w:val="15"/>
                <w:sz w:val="20"/>
                <w:u w:val="single"/>
                <w:shd w:val="clear" w:color="auto" w:fill="auto"/>
                <w:lang w:val="en-US" w:eastAsia="en-US"/>
              </w:rPr>
            </w:rPrChange>
          </w:rPr>
          <w:delText>5</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89" w:author="atuld" w:date="2012-04-26T18:31:00Z">
              <w:rPr>
                <w:rFonts w:ascii="Cambria" w:hAnsi="Cambria" w:cs="Times New Roman"/>
                <w:i/>
                <w:iCs/>
                <w:noProof/>
                <w:color w:val="0000FF"/>
                <w:spacing w:val="15"/>
                <w:sz w:val="20"/>
                <w:u w:val="single"/>
                <w:shd w:val="clear" w:color="auto" w:fill="auto"/>
                <w:lang w:val="en-US" w:eastAsia="en-US"/>
              </w:rPr>
            </w:rPrChange>
          </w:rPr>
          <w:delText>OSS-B (SOA) Integration Design</w:delText>
        </w:r>
        <w:r w:rsidR="00F64F03" w:rsidDel="00D62179">
          <w:rPr>
            <w:noProof/>
            <w:webHidden/>
          </w:rPr>
          <w:tab/>
          <w:delText>3</w:delText>
        </w:r>
      </w:del>
    </w:p>
    <w:p w:rsidR="00F64F03" w:rsidDel="00D62179" w:rsidRDefault="00DF6216">
      <w:pPr>
        <w:pStyle w:val="TOC1"/>
        <w:tabs>
          <w:tab w:val="left" w:pos="1440"/>
          <w:tab w:val="right" w:leader="dot" w:pos="9019"/>
        </w:tabs>
        <w:rPr>
          <w:del w:id="1690" w:author="manojk" w:date="2012-05-13T06:26:00Z"/>
          <w:rFonts w:cs="Times New Roman"/>
          <w:noProof/>
          <w:color w:val="auto"/>
          <w:sz w:val="22"/>
          <w:szCs w:val="22"/>
          <w:shd w:val="clear" w:color="auto" w:fill="auto"/>
          <w:lang w:val="en-IN"/>
        </w:rPr>
      </w:pPr>
      <w:del w:id="1691" w:author="manojk" w:date="2012-05-13T06:26:00Z">
        <w:r w:rsidRPr="00DF6216">
          <w:rPr>
            <w:rFonts w:cs="Times New Roman"/>
            <w:noProof/>
            <w:sz w:val="20"/>
            <w:rPrChange w:id="1692" w:author="atuld" w:date="2012-04-26T18:31:00Z">
              <w:rPr>
                <w:rFonts w:ascii="Cambria" w:hAnsi="Cambria" w:cs="Times New Roman"/>
                <w:i/>
                <w:iCs/>
                <w:noProof/>
                <w:color w:val="0000FF"/>
                <w:spacing w:val="15"/>
                <w:sz w:val="20"/>
                <w:u w:val="single"/>
                <w:shd w:val="clear" w:color="auto" w:fill="auto"/>
                <w:lang w:val="en-US" w:eastAsia="en-US"/>
              </w:rPr>
            </w:rPrChange>
          </w:rPr>
          <w:delText>Appendix A.</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93" w:author="atuld" w:date="2012-04-26T18:31:00Z">
              <w:rPr>
                <w:rFonts w:ascii="Cambria" w:hAnsi="Cambria" w:cs="Times New Roman"/>
                <w:i/>
                <w:iCs/>
                <w:noProof/>
                <w:color w:val="0000FF"/>
                <w:spacing w:val="15"/>
                <w:sz w:val="20"/>
                <w:u w:val="single"/>
                <w:shd w:val="clear" w:color="auto" w:fill="auto"/>
                <w:lang w:val="en-US" w:eastAsia="en-US"/>
              </w:rPr>
            </w:rPrChange>
          </w:rPr>
          <w:delText>Portal Framework Database Design</w:delText>
        </w:r>
        <w:r w:rsidR="00F64F03" w:rsidDel="00D62179">
          <w:rPr>
            <w:noProof/>
            <w:webHidden/>
          </w:rPr>
          <w:tab/>
          <w:delText>3</w:delText>
        </w:r>
      </w:del>
    </w:p>
    <w:p w:rsidR="00F64F03" w:rsidDel="00D62179" w:rsidRDefault="00DF6216">
      <w:pPr>
        <w:pStyle w:val="TOC2"/>
        <w:tabs>
          <w:tab w:val="left" w:pos="720"/>
          <w:tab w:val="right" w:leader="dot" w:pos="9019"/>
        </w:tabs>
        <w:rPr>
          <w:del w:id="1694" w:author="manojk" w:date="2012-05-13T06:26:00Z"/>
          <w:rFonts w:cs="Times New Roman"/>
          <w:noProof/>
          <w:color w:val="auto"/>
          <w:sz w:val="22"/>
          <w:szCs w:val="22"/>
          <w:shd w:val="clear" w:color="auto" w:fill="auto"/>
          <w:lang w:val="en-IN"/>
        </w:rPr>
      </w:pPr>
      <w:del w:id="1695" w:author="manojk" w:date="2012-05-13T06:26:00Z">
        <w:r w:rsidRPr="00DF6216">
          <w:rPr>
            <w:rFonts w:cs="Times New Roman"/>
            <w:noProof/>
            <w:sz w:val="20"/>
            <w:rPrChange w:id="1696" w:author="atuld" w:date="2012-04-26T18:31:00Z">
              <w:rPr>
                <w:rFonts w:ascii="Cambria" w:hAnsi="Cambria" w:cs="Times New Roman"/>
                <w:i/>
                <w:iCs/>
                <w:noProof/>
                <w:color w:val="0000FF"/>
                <w:spacing w:val="15"/>
                <w:sz w:val="20"/>
                <w:u w:val="single"/>
                <w:shd w:val="clear" w:color="auto" w:fill="auto"/>
                <w:lang w:val="en-US" w:eastAsia="en-US"/>
              </w:rPr>
            </w:rPrChange>
          </w:rPr>
          <w:delText>1.</w:delText>
        </w:r>
        <w:r w:rsidR="00F64F03" w:rsidDel="00D62179">
          <w:rPr>
            <w:rFonts w:cs="Times New Roman"/>
            <w:noProof/>
            <w:color w:val="auto"/>
            <w:sz w:val="22"/>
            <w:szCs w:val="22"/>
            <w:shd w:val="clear" w:color="auto" w:fill="auto"/>
            <w:lang w:val="en-IN"/>
          </w:rPr>
          <w:tab/>
        </w:r>
        <w:r w:rsidRPr="00DF6216">
          <w:rPr>
            <w:rFonts w:cs="Times New Roman"/>
            <w:noProof/>
            <w:sz w:val="20"/>
            <w:rPrChange w:id="1697" w:author="atuld" w:date="2012-04-26T18:31:00Z">
              <w:rPr>
                <w:rFonts w:ascii="Cambria" w:hAnsi="Cambria" w:cs="Times New Roman"/>
                <w:i/>
                <w:iCs/>
                <w:noProof/>
                <w:color w:val="0000FF"/>
                <w:spacing w:val="15"/>
                <w:sz w:val="20"/>
                <w:u w:val="single"/>
                <w:shd w:val="clear" w:color="auto" w:fill="auto"/>
                <w:lang w:val="en-US" w:eastAsia="en-US"/>
              </w:rPr>
            </w:rPrChange>
          </w:rPr>
          <w:delText>Entity Relationship Diagram</w:delText>
        </w:r>
        <w:r w:rsidR="00F64F03" w:rsidDel="00D62179">
          <w:rPr>
            <w:noProof/>
            <w:webHidden/>
          </w:rPr>
          <w:tab/>
          <w:delText>3</w:delText>
        </w:r>
      </w:del>
    </w:p>
    <w:p w:rsidR="00F64F03" w:rsidDel="00D62179" w:rsidRDefault="00DF6216">
      <w:pPr>
        <w:pStyle w:val="TOC2"/>
        <w:tabs>
          <w:tab w:val="right" w:leader="dot" w:pos="9019"/>
        </w:tabs>
        <w:rPr>
          <w:del w:id="1698" w:author="manojk" w:date="2012-05-13T06:26:00Z"/>
          <w:rFonts w:cs="Times New Roman"/>
          <w:noProof/>
          <w:color w:val="auto"/>
          <w:sz w:val="22"/>
          <w:szCs w:val="22"/>
          <w:shd w:val="clear" w:color="auto" w:fill="auto"/>
          <w:lang w:val="en-IN"/>
        </w:rPr>
      </w:pPr>
      <w:del w:id="1699" w:author="manojk" w:date="2012-05-13T06:26:00Z">
        <w:r w:rsidRPr="00DF6216">
          <w:rPr>
            <w:rFonts w:cs="Times New Roman"/>
            <w:noProof/>
            <w:sz w:val="20"/>
            <w:rPrChange w:id="1700" w:author="atuld" w:date="2012-04-26T18:31:00Z">
              <w:rPr>
                <w:rFonts w:ascii="Cambria" w:hAnsi="Cambria" w:cs="Times New Roman"/>
                <w:i/>
                <w:iCs/>
                <w:noProof/>
                <w:color w:val="0000FF"/>
                <w:spacing w:val="15"/>
                <w:sz w:val="20"/>
                <w:u w:val="single"/>
                <w:shd w:val="clear" w:color="auto" w:fill="auto"/>
                <w:lang w:val="en-US" w:eastAsia="en-US"/>
              </w:rPr>
            </w:rPrChange>
          </w:rPr>
          <w:delText>2.</w:delText>
        </w:r>
        <w:r w:rsidR="00F64F03" w:rsidDel="00D62179">
          <w:rPr>
            <w:noProof/>
            <w:webHidden/>
          </w:rPr>
          <w:tab/>
          <w:delText>3</w:delText>
        </w:r>
      </w:del>
    </w:p>
    <w:p w:rsidR="00F64F03" w:rsidDel="00D62179" w:rsidRDefault="00DF6216">
      <w:pPr>
        <w:pStyle w:val="TOC2"/>
        <w:tabs>
          <w:tab w:val="right" w:leader="dot" w:pos="9019"/>
        </w:tabs>
        <w:rPr>
          <w:del w:id="1701" w:author="manojk" w:date="2012-05-13T06:26:00Z"/>
          <w:rFonts w:cs="Times New Roman"/>
          <w:noProof/>
          <w:color w:val="auto"/>
          <w:sz w:val="22"/>
          <w:szCs w:val="22"/>
          <w:shd w:val="clear" w:color="auto" w:fill="auto"/>
          <w:lang w:val="en-IN"/>
        </w:rPr>
      </w:pPr>
      <w:del w:id="1702" w:author="manojk" w:date="2012-05-13T06:26:00Z">
        <w:r w:rsidRPr="00DF6216">
          <w:rPr>
            <w:rFonts w:cs="Times New Roman"/>
            <w:noProof/>
            <w:sz w:val="20"/>
            <w:rPrChange w:id="1703" w:author="atuld" w:date="2012-04-26T18:31:00Z">
              <w:rPr>
                <w:rFonts w:ascii="Cambria" w:hAnsi="Cambria" w:cs="Times New Roman"/>
                <w:i/>
                <w:iCs/>
                <w:noProof/>
                <w:color w:val="0000FF"/>
                <w:spacing w:val="15"/>
                <w:sz w:val="20"/>
                <w:u w:val="single"/>
                <w:shd w:val="clear" w:color="auto" w:fill="auto"/>
                <w:lang w:val="en-US" w:eastAsia="en-US"/>
              </w:rPr>
            </w:rPrChange>
          </w:rPr>
          <w:delText>3.</w:delText>
        </w:r>
        <w:r w:rsidR="00F64F03" w:rsidDel="00D62179">
          <w:rPr>
            <w:noProof/>
            <w:webHidden/>
          </w:rPr>
          <w:tab/>
          <w:delText>3</w:delText>
        </w:r>
      </w:del>
    </w:p>
    <w:p w:rsidR="00F64F03" w:rsidDel="00D62179" w:rsidRDefault="00DF6216">
      <w:pPr>
        <w:pStyle w:val="TOC1"/>
        <w:tabs>
          <w:tab w:val="right" w:leader="dot" w:pos="9019"/>
        </w:tabs>
        <w:rPr>
          <w:del w:id="1704" w:author="manojk" w:date="2012-05-13T06:26:00Z"/>
          <w:rFonts w:cs="Times New Roman"/>
          <w:noProof/>
          <w:color w:val="auto"/>
          <w:sz w:val="22"/>
          <w:szCs w:val="22"/>
          <w:shd w:val="clear" w:color="auto" w:fill="auto"/>
          <w:lang w:val="en-IN"/>
        </w:rPr>
      </w:pPr>
      <w:del w:id="1705" w:author="manojk" w:date="2012-05-13T06:26:00Z">
        <w:r w:rsidRPr="00DF6216">
          <w:rPr>
            <w:rFonts w:cs="Times New Roman"/>
            <w:noProof/>
            <w:sz w:val="20"/>
            <w:rPrChange w:id="1706" w:author="atuld" w:date="2012-04-26T18:31:00Z">
              <w:rPr>
                <w:rFonts w:ascii="Cambria" w:hAnsi="Cambria" w:cs="Times New Roman"/>
                <w:i/>
                <w:iCs/>
                <w:noProof/>
                <w:color w:val="0000FF"/>
                <w:spacing w:val="15"/>
                <w:sz w:val="20"/>
                <w:u w:val="single"/>
                <w:shd w:val="clear" w:color="auto" w:fill="auto"/>
                <w:lang w:val="en-US" w:eastAsia="en-US"/>
              </w:rPr>
            </w:rPrChange>
          </w:rPr>
          <w:delText>Appendix B.</w:delText>
        </w:r>
        <w:r w:rsidR="00F64F03" w:rsidDel="00D62179">
          <w:rPr>
            <w:noProof/>
            <w:webHidden/>
          </w:rPr>
          <w:tab/>
          <w:delText>3</w:delText>
        </w:r>
      </w:del>
    </w:p>
    <w:p w:rsidR="00F64F03" w:rsidRPr="001857C4" w:rsidRDefault="00DF6216" w:rsidP="004376A6">
      <w:pPr>
        <w:pStyle w:val="Subtitle"/>
        <w:rPr>
          <w:rFonts w:ascii="Calibri" w:hAnsi="Calibri" w:cs="Calibri"/>
          <w:b/>
          <w:i w:val="0"/>
          <w:sz w:val="32"/>
          <w:szCs w:val="32"/>
        </w:rPr>
      </w:pPr>
      <w:r>
        <w:rPr>
          <w:rFonts w:cs="Calibri"/>
          <w:color w:val="auto"/>
          <w:sz w:val="22"/>
          <w:szCs w:val="22"/>
        </w:rPr>
        <w:fldChar w:fldCharType="end"/>
      </w:r>
      <w:r w:rsidR="00F64F03">
        <w:rPr>
          <w:rFonts w:ascii="Calibri" w:hAnsi="Calibri" w:cs="Calibri"/>
          <w:b/>
          <w:i w:val="0"/>
          <w:sz w:val="32"/>
          <w:szCs w:val="32"/>
        </w:rPr>
        <w:br w:type="page"/>
        <w:t>List of Tables</w:t>
      </w:r>
    </w:p>
    <w:bookmarkStart w:id="1707" w:name="Business_Architecture"/>
    <w:bookmarkStart w:id="1708" w:name="BKM_3260608B_8770_4101_81B2_B90A3E2A7297"/>
    <w:p w:rsidR="00F64F03" w:rsidRDefault="00DF6216">
      <w:pPr>
        <w:pStyle w:val="TableofFigures"/>
        <w:tabs>
          <w:tab w:val="right" w:leader="dot" w:pos="9019"/>
        </w:tabs>
        <w:rPr>
          <w:rFonts w:cs="Times New Roman"/>
          <w:noProof/>
          <w:color w:val="auto"/>
          <w:szCs w:val="22"/>
          <w:shd w:val="clear" w:color="auto" w:fill="auto"/>
          <w:lang w:val="en-IN"/>
        </w:rPr>
      </w:pPr>
      <w:r>
        <w:rPr>
          <w:rFonts w:cs="Calibri"/>
        </w:rPr>
        <w:fldChar w:fldCharType="begin"/>
      </w:r>
      <w:r w:rsidR="00F64F03">
        <w:rPr>
          <w:rFonts w:cs="Calibri"/>
        </w:rPr>
        <w:instrText xml:space="preserve"> TOC \h \z \c "Table" </w:instrText>
      </w:r>
      <w:r>
        <w:rPr>
          <w:rFonts w:cs="Calibri"/>
        </w:rPr>
        <w:fldChar w:fldCharType="separate"/>
      </w:r>
      <w:r>
        <w:fldChar w:fldCharType="begin"/>
      </w:r>
      <w:r w:rsidR="0009195A">
        <w:instrText xml:space="preserve"> HYPERLINK \l "_Toc323190948" </w:instrText>
      </w:r>
      <w:r>
        <w:fldChar w:fldCharType="separate"/>
      </w:r>
      <w:r w:rsidR="00F64F03" w:rsidRPr="0025062A">
        <w:rPr>
          <w:rStyle w:val="Hyperlink"/>
          <w:i/>
          <w:noProof/>
        </w:rPr>
        <w:t>Table 1: Abbreviations</w:t>
      </w:r>
      <w:r w:rsidR="00F64F03">
        <w:rPr>
          <w:noProof/>
          <w:webHidden/>
        </w:rPr>
        <w:tab/>
      </w:r>
      <w:r>
        <w:rPr>
          <w:noProof/>
          <w:webHidden/>
        </w:rPr>
        <w:fldChar w:fldCharType="begin"/>
      </w:r>
      <w:r w:rsidR="00F64F03">
        <w:rPr>
          <w:noProof/>
          <w:webHidden/>
        </w:rPr>
        <w:instrText xml:space="preserve"> PAGEREF _Toc323190948 \h </w:instrText>
      </w:r>
      <w:r>
        <w:rPr>
          <w:noProof/>
          <w:webHidden/>
        </w:rPr>
      </w:r>
      <w:r>
        <w:rPr>
          <w:noProof/>
          <w:webHidden/>
        </w:rPr>
        <w:fldChar w:fldCharType="separate"/>
      </w:r>
      <w:r w:rsidR="00F64F03">
        <w:rPr>
          <w:noProof/>
          <w:webHidden/>
        </w:rPr>
        <w:t>3</w:t>
      </w:r>
      <w:r>
        <w:rPr>
          <w:noProof/>
          <w:webHidden/>
        </w:rPr>
        <w:fldChar w:fldCharType="end"/>
      </w:r>
      <w:r>
        <w:rPr>
          <w:noProof/>
        </w:rPr>
        <w:fldChar w:fldCharType="end"/>
      </w:r>
    </w:p>
    <w:p w:rsidR="00F64F03" w:rsidRDefault="00DF6216">
      <w:pPr>
        <w:pStyle w:val="TableofFigures"/>
        <w:tabs>
          <w:tab w:val="right" w:leader="dot" w:pos="9019"/>
        </w:tabs>
        <w:rPr>
          <w:rFonts w:cs="Times New Roman"/>
          <w:noProof/>
          <w:color w:val="auto"/>
          <w:szCs w:val="22"/>
          <w:shd w:val="clear" w:color="auto" w:fill="auto"/>
          <w:lang w:val="en-IN"/>
        </w:rPr>
      </w:pPr>
      <w:r>
        <w:fldChar w:fldCharType="begin"/>
      </w:r>
      <w:r w:rsidR="0009195A">
        <w:instrText xml:space="preserve"> HYPERLINK \l "_Toc323190949" </w:instrText>
      </w:r>
      <w:r>
        <w:fldChar w:fldCharType="separate"/>
      </w:r>
      <w:r w:rsidR="00F64F03" w:rsidRPr="0025062A">
        <w:rPr>
          <w:rStyle w:val="Hyperlink"/>
          <w:i/>
          <w:noProof/>
        </w:rPr>
        <w:t>Table 2: Framework Package Structure</w:t>
      </w:r>
      <w:r w:rsidR="00F64F03">
        <w:rPr>
          <w:noProof/>
          <w:webHidden/>
        </w:rPr>
        <w:tab/>
      </w:r>
      <w:r>
        <w:rPr>
          <w:noProof/>
          <w:webHidden/>
        </w:rPr>
        <w:fldChar w:fldCharType="begin"/>
      </w:r>
      <w:r w:rsidR="00F64F03">
        <w:rPr>
          <w:noProof/>
          <w:webHidden/>
        </w:rPr>
        <w:instrText xml:space="preserve"> PAGEREF _Toc323190949 \h </w:instrText>
      </w:r>
      <w:r>
        <w:rPr>
          <w:noProof/>
          <w:webHidden/>
        </w:rPr>
      </w:r>
      <w:r>
        <w:rPr>
          <w:noProof/>
          <w:webHidden/>
        </w:rPr>
        <w:fldChar w:fldCharType="separate"/>
      </w:r>
      <w:r w:rsidR="00F64F03">
        <w:rPr>
          <w:noProof/>
          <w:webHidden/>
        </w:rPr>
        <w:t>3</w:t>
      </w:r>
      <w:r>
        <w:rPr>
          <w:noProof/>
          <w:webHidden/>
        </w:rPr>
        <w:fldChar w:fldCharType="end"/>
      </w:r>
      <w:r>
        <w:rPr>
          <w:noProof/>
        </w:rPr>
        <w:fldChar w:fldCharType="end"/>
      </w:r>
    </w:p>
    <w:p w:rsidR="00F64F03" w:rsidRDefault="00DF6216">
      <w:pPr>
        <w:widowControl/>
        <w:autoSpaceDE/>
        <w:autoSpaceDN/>
        <w:adjustRightInd/>
        <w:spacing w:after="200" w:line="276" w:lineRule="auto"/>
        <w:rPr>
          <w:rFonts w:cs="Calibri"/>
        </w:rPr>
      </w:pPr>
      <w:r>
        <w:rPr>
          <w:rFonts w:cs="Calibri"/>
        </w:rPr>
        <w:fldChar w:fldCharType="end"/>
      </w:r>
    </w:p>
    <w:p w:rsidR="00F64F03" w:rsidRPr="008E7DC6" w:rsidRDefault="00F64F03" w:rsidP="008E7DC6">
      <w:pPr>
        <w:pStyle w:val="Subtitle"/>
        <w:rPr>
          <w:rFonts w:ascii="Calibri" w:hAnsi="Calibri" w:cs="Calibri"/>
          <w:b/>
          <w:i w:val="0"/>
          <w:sz w:val="32"/>
          <w:szCs w:val="32"/>
        </w:rPr>
      </w:pPr>
      <w:r>
        <w:rPr>
          <w:rFonts w:ascii="Calibri" w:hAnsi="Calibri" w:cs="Calibri"/>
          <w:b/>
          <w:i w:val="0"/>
          <w:sz w:val="32"/>
          <w:szCs w:val="32"/>
        </w:rPr>
        <w:t>List of Figures</w:t>
      </w:r>
    </w:p>
    <w:p w:rsidR="00696CAA" w:rsidRPr="004F34C4" w:rsidRDefault="00DF6216">
      <w:pPr>
        <w:pStyle w:val="TableofFigures"/>
        <w:tabs>
          <w:tab w:val="right" w:leader="dot" w:pos="9017"/>
        </w:tabs>
        <w:rPr>
          <w:ins w:id="1709" w:author="manojk" w:date="2012-05-23T06:21:00Z"/>
          <w:rFonts w:cs="Times New Roman"/>
          <w:noProof/>
          <w:color w:val="auto"/>
          <w:szCs w:val="22"/>
          <w:shd w:val="clear" w:color="auto" w:fill="auto"/>
          <w:lang w:val="en-US" w:eastAsia="en-US"/>
        </w:rPr>
      </w:pPr>
      <w:r>
        <w:rPr>
          <w:rFonts w:cs="Calibri"/>
        </w:rPr>
        <w:fldChar w:fldCharType="begin"/>
      </w:r>
      <w:r w:rsidR="00F64F03">
        <w:rPr>
          <w:rFonts w:cs="Calibri"/>
        </w:rPr>
        <w:instrText xml:space="preserve"> TOC \h \z \c "Figure" </w:instrText>
      </w:r>
      <w:r>
        <w:rPr>
          <w:rFonts w:cs="Calibri"/>
        </w:rPr>
        <w:fldChar w:fldCharType="separate"/>
      </w:r>
      <w:ins w:id="1710" w:author="manojk" w:date="2012-05-23T06:21:00Z">
        <w:r w:rsidRPr="009B1BCC">
          <w:rPr>
            <w:rStyle w:val="Hyperlink"/>
            <w:noProof/>
          </w:rPr>
          <w:fldChar w:fldCharType="begin"/>
        </w:r>
        <w:r w:rsidR="00696CAA">
          <w:rPr>
            <w:noProof/>
          </w:rPr>
          <w:instrText>HYPERLINK \l "_Toc325517402"</w:instrText>
        </w:r>
        <w:r w:rsidRPr="009B1BCC">
          <w:rPr>
            <w:rStyle w:val="Hyperlink"/>
            <w:noProof/>
          </w:rPr>
          <w:fldChar w:fldCharType="separate"/>
        </w:r>
        <w:r w:rsidR="00696CAA" w:rsidRPr="009B1BCC">
          <w:rPr>
            <w:rStyle w:val="Hyperlink"/>
            <w:i/>
            <w:noProof/>
          </w:rPr>
          <w:t>Figure 1: High Level Component View</w:t>
        </w:r>
        <w:r w:rsidR="00696CAA">
          <w:rPr>
            <w:noProof/>
            <w:webHidden/>
          </w:rPr>
          <w:tab/>
        </w:r>
        <w:r>
          <w:rPr>
            <w:noProof/>
            <w:webHidden/>
          </w:rPr>
          <w:fldChar w:fldCharType="begin"/>
        </w:r>
        <w:r w:rsidR="00696CAA">
          <w:rPr>
            <w:noProof/>
            <w:webHidden/>
          </w:rPr>
          <w:instrText xml:space="preserve"> PAGEREF _Toc325517402 \h </w:instrText>
        </w:r>
      </w:ins>
      <w:r>
        <w:rPr>
          <w:noProof/>
          <w:webHidden/>
        </w:rPr>
      </w:r>
      <w:r>
        <w:rPr>
          <w:noProof/>
          <w:webHidden/>
        </w:rPr>
        <w:fldChar w:fldCharType="separate"/>
      </w:r>
      <w:ins w:id="1711" w:author="manojk" w:date="2012-05-23T06:21:00Z">
        <w:r w:rsidR="00696CAA">
          <w:rPr>
            <w:noProof/>
            <w:webHidden/>
          </w:rPr>
          <w:t>16</w:t>
        </w:r>
        <w:r>
          <w:rPr>
            <w:noProof/>
            <w:webHidden/>
          </w:rPr>
          <w:fldChar w:fldCharType="end"/>
        </w:r>
        <w:r w:rsidRPr="009B1BCC">
          <w:rPr>
            <w:rStyle w:val="Hyperlink"/>
            <w:noProof/>
          </w:rPr>
          <w:fldChar w:fldCharType="end"/>
        </w:r>
      </w:ins>
    </w:p>
    <w:p w:rsidR="00696CAA" w:rsidRPr="004F34C4" w:rsidRDefault="00DF6216">
      <w:pPr>
        <w:pStyle w:val="TableofFigures"/>
        <w:tabs>
          <w:tab w:val="right" w:leader="dot" w:pos="9017"/>
        </w:tabs>
        <w:rPr>
          <w:ins w:id="1712" w:author="manojk" w:date="2012-05-23T06:21:00Z"/>
          <w:rFonts w:cs="Times New Roman"/>
          <w:noProof/>
          <w:color w:val="auto"/>
          <w:szCs w:val="22"/>
          <w:shd w:val="clear" w:color="auto" w:fill="auto"/>
          <w:lang w:val="en-US" w:eastAsia="en-US"/>
        </w:rPr>
      </w:pPr>
      <w:ins w:id="1713" w:author="manojk" w:date="2012-05-23T06:21:00Z">
        <w:r w:rsidRPr="009B1BCC">
          <w:rPr>
            <w:rStyle w:val="Hyperlink"/>
            <w:noProof/>
          </w:rPr>
          <w:fldChar w:fldCharType="begin"/>
        </w:r>
        <w:r w:rsidR="00696CAA">
          <w:rPr>
            <w:noProof/>
          </w:rPr>
          <w:instrText>HYPERLINK \l "_Toc325517403"</w:instrText>
        </w:r>
        <w:r w:rsidRPr="009B1BCC">
          <w:rPr>
            <w:rStyle w:val="Hyperlink"/>
            <w:noProof/>
          </w:rPr>
          <w:fldChar w:fldCharType="separate"/>
        </w:r>
        <w:r w:rsidR="00696CAA" w:rsidRPr="009B1BCC">
          <w:rPr>
            <w:rStyle w:val="Hyperlink"/>
            <w:noProof/>
          </w:rPr>
          <w:t>Figure 2: Access Control depiction</w:t>
        </w:r>
        <w:r w:rsidR="00696CAA">
          <w:rPr>
            <w:noProof/>
            <w:webHidden/>
          </w:rPr>
          <w:tab/>
        </w:r>
        <w:r>
          <w:rPr>
            <w:noProof/>
            <w:webHidden/>
          </w:rPr>
          <w:fldChar w:fldCharType="begin"/>
        </w:r>
        <w:r w:rsidR="00696CAA">
          <w:rPr>
            <w:noProof/>
            <w:webHidden/>
          </w:rPr>
          <w:instrText xml:space="preserve"> PAGEREF _Toc325517403 \h </w:instrText>
        </w:r>
      </w:ins>
      <w:r>
        <w:rPr>
          <w:noProof/>
          <w:webHidden/>
        </w:rPr>
      </w:r>
      <w:r>
        <w:rPr>
          <w:noProof/>
          <w:webHidden/>
        </w:rPr>
        <w:fldChar w:fldCharType="separate"/>
      </w:r>
      <w:ins w:id="1714" w:author="manojk" w:date="2012-05-23T06:21:00Z">
        <w:r w:rsidR="00696CAA">
          <w:rPr>
            <w:noProof/>
            <w:webHidden/>
          </w:rPr>
          <w:t>41</w:t>
        </w:r>
        <w:r>
          <w:rPr>
            <w:noProof/>
            <w:webHidden/>
          </w:rPr>
          <w:fldChar w:fldCharType="end"/>
        </w:r>
        <w:r w:rsidRPr="009B1BCC">
          <w:rPr>
            <w:rStyle w:val="Hyperlink"/>
            <w:noProof/>
          </w:rPr>
          <w:fldChar w:fldCharType="end"/>
        </w:r>
      </w:ins>
    </w:p>
    <w:p w:rsidR="00696CAA" w:rsidRPr="004F34C4" w:rsidRDefault="00DF6216">
      <w:pPr>
        <w:pStyle w:val="TableofFigures"/>
        <w:tabs>
          <w:tab w:val="right" w:leader="dot" w:pos="9017"/>
        </w:tabs>
        <w:rPr>
          <w:ins w:id="1715" w:author="manojk" w:date="2012-05-23T06:21:00Z"/>
          <w:rFonts w:cs="Times New Roman"/>
          <w:noProof/>
          <w:color w:val="auto"/>
          <w:szCs w:val="22"/>
          <w:shd w:val="clear" w:color="auto" w:fill="auto"/>
          <w:lang w:val="en-US" w:eastAsia="en-US"/>
        </w:rPr>
      </w:pPr>
      <w:ins w:id="1716" w:author="manojk" w:date="2012-05-23T06:21:00Z">
        <w:r w:rsidRPr="009B1BCC">
          <w:rPr>
            <w:rStyle w:val="Hyperlink"/>
            <w:noProof/>
          </w:rPr>
          <w:fldChar w:fldCharType="begin"/>
        </w:r>
        <w:r w:rsidR="00696CAA">
          <w:rPr>
            <w:noProof/>
          </w:rPr>
          <w:instrText>HYPERLINK \l "_Toc325517404"</w:instrText>
        </w:r>
        <w:r w:rsidRPr="009B1BCC">
          <w:rPr>
            <w:rStyle w:val="Hyperlink"/>
            <w:noProof/>
          </w:rPr>
          <w:fldChar w:fldCharType="separate"/>
        </w:r>
        <w:r w:rsidR="00696CAA" w:rsidRPr="009B1BCC">
          <w:rPr>
            <w:rStyle w:val="Hyperlink"/>
            <w:i/>
            <w:noProof/>
          </w:rPr>
          <w:t xml:space="preserve"> Figure 3: Common vs. Custom Theme Content</w:t>
        </w:r>
        <w:r w:rsidR="00696CAA">
          <w:rPr>
            <w:noProof/>
            <w:webHidden/>
          </w:rPr>
          <w:tab/>
        </w:r>
        <w:r>
          <w:rPr>
            <w:noProof/>
            <w:webHidden/>
          </w:rPr>
          <w:fldChar w:fldCharType="begin"/>
        </w:r>
        <w:r w:rsidR="00696CAA">
          <w:rPr>
            <w:noProof/>
            <w:webHidden/>
          </w:rPr>
          <w:instrText xml:space="preserve"> PAGEREF _Toc325517404 \h </w:instrText>
        </w:r>
      </w:ins>
      <w:r>
        <w:rPr>
          <w:noProof/>
          <w:webHidden/>
        </w:rPr>
      </w:r>
      <w:r>
        <w:rPr>
          <w:noProof/>
          <w:webHidden/>
        </w:rPr>
        <w:fldChar w:fldCharType="separate"/>
      </w:r>
      <w:ins w:id="1717" w:author="manojk" w:date="2012-05-23T06:21:00Z">
        <w:r w:rsidR="00696CAA">
          <w:rPr>
            <w:noProof/>
            <w:webHidden/>
          </w:rPr>
          <w:t>46</w:t>
        </w:r>
        <w:r>
          <w:rPr>
            <w:noProof/>
            <w:webHidden/>
          </w:rPr>
          <w:fldChar w:fldCharType="end"/>
        </w:r>
        <w:r w:rsidRPr="009B1BCC">
          <w:rPr>
            <w:rStyle w:val="Hyperlink"/>
            <w:noProof/>
          </w:rPr>
          <w:fldChar w:fldCharType="end"/>
        </w:r>
      </w:ins>
    </w:p>
    <w:p w:rsidR="00696CAA" w:rsidRPr="004F34C4" w:rsidRDefault="00DF6216">
      <w:pPr>
        <w:pStyle w:val="TableofFigures"/>
        <w:tabs>
          <w:tab w:val="right" w:leader="dot" w:pos="9017"/>
        </w:tabs>
        <w:rPr>
          <w:ins w:id="1718" w:author="manojk" w:date="2012-05-23T06:21:00Z"/>
          <w:rFonts w:cs="Times New Roman"/>
          <w:noProof/>
          <w:color w:val="auto"/>
          <w:szCs w:val="22"/>
          <w:shd w:val="clear" w:color="auto" w:fill="auto"/>
          <w:lang w:val="en-US" w:eastAsia="en-US"/>
        </w:rPr>
      </w:pPr>
      <w:ins w:id="1719" w:author="manojk" w:date="2012-05-23T06:21:00Z">
        <w:r w:rsidRPr="009B1BCC">
          <w:rPr>
            <w:rStyle w:val="Hyperlink"/>
            <w:noProof/>
          </w:rPr>
          <w:fldChar w:fldCharType="begin"/>
        </w:r>
        <w:r w:rsidR="00696CAA">
          <w:rPr>
            <w:noProof/>
          </w:rPr>
          <w:instrText>HYPERLINK \l "_Toc325517405"</w:instrText>
        </w:r>
        <w:r w:rsidRPr="009B1BCC">
          <w:rPr>
            <w:rStyle w:val="Hyperlink"/>
            <w:noProof/>
          </w:rPr>
          <w:fldChar w:fldCharType="separate"/>
        </w:r>
        <w:r w:rsidR="00696CAA" w:rsidRPr="009B1BCC">
          <w:rPr>
            <w:rStyle w:val="Hyperlink"/>
            <w:i/>
            <w:noProof/>
          </w:rPr>
          <w:t>Figure 7: Portal Design Reference</w:t>
        </w:r>
        <w:r w:rsidR="00696CAA">
          <w:rPr>
            <w:noProof/>
            <w:webHidden/>
          </w:rPr>
          <w:tab/>
        </w:r>
        <w:r>
          <w:rPr>
            <w:noProof/>
            <w:webHidden/>
          </w:rPr>
          <w:fldChar w:fldCharType="begin"/>
        </w:r>
        <w:r w:rsidR="00696CAA">
          <w:rPr>
            <w:noProof/>
            <w:webHidden/>
          </w:rPr>
          <w:instrText xml:space="preserve"> PAGEREF _Toc325517405 \h </w:instrText>
        </w:r>
      </w:ins>
      <w:r>
        <w:rPr>
          <w:noProof/>
          <w:webHidden/>
        </w:rPr>
      </w:r>
      <w:r>
        <w:rPr>
          <w:noProof/>
          <w:webHidden/>
        </w:rPr>
        <w:fldChar w:fldCharType="separate"/>
      </w:r>
      <w:ins w:id="1720" w:author="manojk" w:date="2012-05-23T06:21:00Z">
        <w:r w:rsidR="00696CAA">
          <w:rPr>
            <w:noProof/>
            <w:webHidden/>
          </w:rPr>
          <w:t>67</w:t>
        </w:r>
        <w:r>
          <w:rPr>
            <w:noProof/>
            <w:webHidden/>
          </w:rPr>
          <w:fldChar w:fldCharType="end"/>
        </w:r>
        <w:r w:rsidRPr="009B1BCC">
          <w:rPr>
            <w:rStyle w:val="Hyperlink"/>
            <w:noProof/>
          </w:rPr>
          <w:fldChar w:fldCharType="end"/>
        </w:r>
      </w:ins>
    </w:p>
    <w:p w:rsidR="00696CAA" w:rsidRPr="004F34C4" w:rsidRDefault="00DF6216">
      <w:pPr>
        <w:pStyle w:val="TableofFigures"/>
        <w:tabs>
          <w:tab w:val="right" w:leader="dot" w:pos="9017"/>
        </w:tabs>
        <w:rPr>
          <w:ins w:id="1721" w:author="manojk" w:date="2012-05-23T06:21:00Z"/>
          <w:rFonts w:cs="Times New Roman"/>
          <w:noProof/>
          <w:color w:val="auto"/>
          <w:szCs w:val="22"/>
          <w:shd w:val="clear" w:color="auto" w:fill="auto"/>
          <w:lang w:val="en-US" w:eastAsia="en-US"/>
        </w:rPr>
      </w:pPr>
      <w:ins w:id="1722" w:author="manojk" w:date="2012-05-23T06:21:00Z">
        <w:r w:rsidRPr="009B1BCC">
          <w:rPr>
            <w:rStyle w:val="Hyperlink"/>
            <w:noProof/>
          </w:rPr>
          <w:fldChar w:fldCharType="begin"/>
        </w:r>
        <w:r w:rsidR="00696CAA">
          <w:rPr>
            <w:noProof/>
          </w:rPr>
          <w:instrText>HYPERLINK \l "_Toc325517406"</w:instrText>
        </w:r>
        <w:r w:rsidRPr="009B1BCC">
          <w:rPr>
            <w:rStyle w:val="Hyperlink"/>
            <w:noProof/>
          </w:rPr>
          <w:fldChar w:fldCharType="separate"/>
        </w:r>
        <w:r w:rsidR="00696CAA" w:rsidRPr="009B1BCC">
          <w:rPr>
            <w:rStyle w:val="Hyperlink"/>
            <w:i/>
            <w:noProof/>
          </w:rPr>
          <w:t>Figure 8: Portal Integration Architecture</w:t>
        </w:r>
        <w:r w:rsidR="00696CAA">
          <w:rPr>
            <w:noProof/>
            <w:webHidden/>
          </w:rPr>
          <w:tab/>
        </w:r>
        <w:r>
          <w:rPr>
            <w:noProof/>
            <w:webHidden/>
          </w:rPr>
          <w:fldChar w:fldCharType="begin"/>
        </w:r>
        <w:r w:rsidR="00696CAA">
          <w:rPr>
            <w:noProof/>
            <w:webHidden/>
          </w:rPr>
          <w:instrText xml:space="preserve"> PAGEREF _Toc325517406 \h </w:instrText>
        </w:r>
      </w:ins>
      <w:r>
        <w:rPr>
          <w:noProof/>
          <w:webHidden/>
        </w:rPr>
      </w:r>
      <w:r>
        <w:rPr>
          <w:noProof/>
          <w:webHidden/>
        </w:rPr>
        <w:fldChar w:fldCharType="separate"/>
      </w:r>
      <w:ins w:id="1723" w:author="manojk" w:date="2012-05-23T06:21:00Z">
        <w:r w:rsidR="00696CAA">
          <w:rPr>
            <w:noProof/>
            <w:webHidden/>
          </w:rPr>
          <w:t>68</w:t>
        </w:r>
        <w:r>
          <w:rPr>
            <w:noProof/>
            <w:webHidden/>
          </w:rPr>
          <w:fldChar w:fldCharType="end"/>
        </w:r>
        <w:r w:rsidRPr="009B1BCC">
          <w:rPr>
            <w:rStyle w:val="Hyperlink"/>
            <w:noProof/>
          </w:rPr>
          <w:fldChar w:fldCharType="end"/>
        </w:r>
      </w:ins>
    </w:p>
    <w:p w:rsidR="00F64F03" w:rsidDel="00F505E0" w:rsidRDefault="00F64F03">
      <w:pPr>
        <w:pStyle w:val="TableofFigures"/>
        <w:numPr>
          <w:ins w:id="1724" w:author="atuld" w:date="2012-04-26T16:46:00Z"/>
        </w:numPr>
        <w:tabs>
          <w:tab w:val="right" w:leader="dot" w:pos="9019"/>
        </w:tabs>
        <w:rPr>
          <w:ins w:id="1725" w:author="atuld" w:date="2012-04-26T16:46:00Z"/>
          <w:del w:id="1726" w:author="manojk" w:date="2012-05-23T06:16:00Z"/>
          <w:rFonts w:ascii="Times New Roman" w:hAnsi="Times New Roman" w:cs="Times New Roman"/>
          <w:noProof/>
          <w:color w:val="auto"/>
          <w:sz w:val="24"/>
          <w:szCs w:val="24"/>
          <w:shd w:val="clear" w:color="auto" w:fill="auto"/>
          <w:lang w:val="en-US" w:eastAsia="en-US"/>
        </w:rPr>
      </w:pPr>
      <w:ins w:id="1727" w:author="atuld" w:date="2012-04-26T16:46:00Z">
        <w:del w:id="1728" w:author="manojk" w:date="2012-05-23T06:16:00Z">
          <w:r w:rsidRPr="00F505E0" w:rsidDel="00F505E0">
            <w:rPr>
              <w:rStyle w:val="Hyperlink"/>
              <w:rFonts w:cs="Arial"/>
              <w:i/>
              <w:noProof/>
            </w:rPr>
            <w:delText>Figure 1: High Level Component View</w:delText>
          </w:r>
          <w:r w:rsidDel="00F505E0">
            <w:rPr>
              <w:noProof/>
              <w:webHidden/>
            </w:rPr>
            <w:tab/>
          </w:r>
        </w:del>
      </w:ins>
      <w:ins w:id="1729" w:author="atuld" w:date="2012-04-26T19:35:00Z">
        <w:del w:id="1730" w:author="manojk" w:date="2012-05-23T06:16:00Z">
          <w:r w:rsidDel="00F505E0">
            <w:rPr>
              <w:noProof/>
              <w:webHidden/>
            </w:rPr>
            <w:delText>3</w:delText>
          </w:r>
        </w:del>
      </w:ins>
    </w:p>
    <w:p w:rsidR="00F64F03" w:rsidDel="00F505E0" w:rsidRDefault="00F64F03">
      <w:pPr>
        <w:pStyle w:val="TableofFigures"/>
        <w:numPr>
          <w:ins w:id="1731" w:author="atuld" w:date="2012-04-26T16:46:00Z"/>
        </w:numPr>
        <w:tabs>
          <w:tab w:val="right" w:leader="dot" w:pos="9019"/>
        </w:tabs>
        <w:rPr>
          <w:ins w:id="1732" w:author="atuld" w:date="2012-04-26T16:46:00Z"/>
          <w:del w:id="1733" w:author="manojk" w:date="2012-05-23T06:16:00Z"/>
          <w:rFonts w:ascii="Times New Roman" w:hAnsi="Times New Roman" w:cs="Times New Roman"/>
          <w:noProof/>
          <w:color w:val="auto"/>
          <w:sz w:val="24"/>
          <w:szCs w:val="24"/>
          <w:shd w:val="clear" w:color="auto" w:fill="auto"/>
          <w:lang w:val="en-US" w:eastAsia="en-US"/>
        </w:rPr>
      </w:pPr>
      <w:ins w:id="1734" w:author="atuld" w:date="2012-04-26T16:46:00Z">
        <w:del w:id="1735" w:author="manojk" w:date="2012-05-23T06:16:00Z">
          <w:r w:rsidRPr="00F505E0" w:rsidDel="00F505E0">
            <w:rPr>
              <w:rStyle w:val="Hyperlink"/>
              <w:rFonts w:cs="Arial"/>
              <w:i/>
              <w:noProof/>
            </w:rPr>
            <w:delText>Figure 2: Common vs. Custom Theme Content Management</w:delText>
          </w:r>
          <w:r w:rsidDel="00F505E0">
            <w:rPr>
              <w:noProof/>
              <w:webHidden/>
            </w:rPr>
            <w:tab/>
          </w:r>
        </w:del>
      </w:ins>
      <w:ins w:id="1736" w:author="atuld" w:date="2012-04-26T19:35:00Z">
        <w:del w:id="1737" w:author="manojk" w:date="2012-05-23T06:16:00Z">
          <w:r w:rsidDel="00F505E0">
            <w:rPr>
              <w:noProof/>
              <w:webHidden/>
            </w:rPr>
            <w:delText>3</w:delText>
          </w:r>
        </w:del>
      </w:ins>
    </w:p>
    <w:p w:rsidR="00F64F03" w:rsidDel="00F505E0" w:rsidRDefault="00F64F03">
      <w:pPr>
        <w:pStyle w:val="TableofFigures"/>
        <w:numPr>
          <w:ins w:id="1738" w:author="atuld" w:date="2012-04-26T16:46:00Z"/>
        </w:numPr>
        <w:tabs>
          <w:tab w:val="right" w:leader="dot" w:pos="9019"/>
        </w:tabs>
        <w:rPr>
          <w:ins w:id="1739" w:author="atuld" w:date="2012-04-26T16:46:00Z"/>
          <w:del w:id="1740" w:author="manojk" w:date="2012-05-23T06:16:00Z"/>
          <w:rFonts w:ascii="Times New Roman" w:hAnsi="Times New Roman" w:cs="Times New Roman"/>
          <w:noProof/>
          <w:color w:val="auto"/>
          <w:sz w:val="24"/>
          <w:szCs w:val="24"/>
          <w:shd w:val="clear" w:color="auto" w:fill="auto"/>
          <w:lang w:val="en-US" w:eastAsia="en-US"/>
        </w:rPr>
      </w:pPr>
      <w:ins w:id="1741" w:author="atuld" w:date="2012-04-26T16:46:00Z">
        <w:del w:id="1742" w:author="manojk" w:date="2012-05-23T06:16:00Z">
          <w:r w:rsidRPr="00F505E0" w:rsidDel="00F505E0">
            <w:rPr>
              <w:rStyle w:val="Hyperlink"/>
              <w:rFonts w:cs="Arial"/>
              <w:i/>
              <w:noProof/>
            </w:rPr>
            <w:delText>Figure 3: Multi-layered CSS hierarchy</w:delText>
          </w:r>
          <w:r w:rsidDel="00F505E0">
            <w:rPr>
              <w:noProof/>
              <w:webHidden/>
            </w:rPr>
            <w:tab/>
          </w:r>
        </w:del>
      </w:ins>
      <w:ins w:id="1743" w:author="atuld" w:date="2012-04-26T19:35:00Z">
        <w:del w:id="1744" w:author="manojk" w:date="2012-05-23T06:16:00Z">
          <w:r w:rsidDel="00F505E0">
            <w:rPr>
              <w:noProof/>
              <w:webHidden/>
            </w:rPr>
            <w:delText>3</w:delText>
          </w:r>
        </w:del>
      </w:ins>
    </w:p>
    <w:p w:rsidR="00F64F03" w:rsidDel="00F505E0" w:rsidRDefault="00F64F03">
      <w:pPr>
        <w:pStyle w:val="TableofFigures"/>
        <w:numPr>
          <w:ins w:id="1745" w:author="atuld" w:date="2012-04-26T16:46:00Z"/>
        </w:numPr>
        <w:tabs>
          <w:tab w:val="right" w:leader="dot" w:pos="9019"/>
        </w:tabs>
        <w:rPr>
          <w:ins w:id="1746" w:author="atuld" w:date="2012-04-26T16:46:00Z"/>
          <w:del w:id="1747" w:author="manojk" w:date="2012-05-23T06:16:00Z"/>
          <w:rFonts w:ascii="Times New Roman" w:hAnsi="Times New Roman" w:cs="Times New Roman"/>
          <w:noProof/>
          <w:color w:val="auto"/>
          <w:sz w:val="24"/>
          <w:szCs w:val="24"/>
          <w:shd w:val="clear" w:color="auto" w:fill="auto"/>
          <w:lang w:val="en-US" w:eastAsia="en-US"/>
        </w:rPr>
      </w:pPr>
      <w:ins w:id="1748" w:author="atuld" w:date="2012-04-26T16:46:00Z">
        <w:del w:id="1749" w:author="manojk" w:date="2012-05-23T06:16:00Z">
          <w:r w:rsidRPr="00F505E0" w:rsidDel="00F505E0">
            <w:rPr>
              <w:rStyle w:val="Hyperlink"/>
              <w:rFonts w:cs="Arial"/>
              <w:i/>
              <w:noProof/>
            </w:rPr>
            <w:delText>Figure 2: Sample OSS-B Portal Content repository</w:delText>
          </w:r>
          <w:r w:rsidDel="00F505E0">
            <w:rPr>
              <w:noProof/>
              <w:webHidden/>
            </w:rPr>
            <w:tab/>
          </w:r>
        </w:del>
      </w:ins>
      <w:ins w:id="1750" w:author="atuld" w:date="2012-04-26T19:35:00Z">
        <w:del w:id="1751" w:author="manojk" w:date="2012-05-23T06:16:00Z">
          <w:r w:rsidDel="00F505E0">
            <w:rPr>
              <w:noProof/>
              <w:webHidden/>
            </w:rPr>
            <w:delText>3</w:delText>
          </w:r>
        </w:del>
      </w:ins>
    </w:p>
    <w:p w:rsidR="00F64F03" w:rsidDel="00F505E0" w:rsidRDefault="00F64F03">
      <w:pPr>
        <w:pStyle w:val="TableofFigures"/>
        <w:numPr>
          <w:ins w:id="1752" w:author="atuld" w:date="2012-04-26T16:46:00Z"/>
        </w:numPr>
        <w:tabs>
          <w:tab w:val="right" w:leader="dot" w:pos="9019"/>
        </w:tabs>
        <w:rPr>
          <w:ins w:id="1753" w:author="atuld" w:date="2012-04-26T16:46:00Z"/>
          <w:del w:id="1754" w:author="manojk" w:date="2012-05-23T06:16:00Z"/>
          <w:rFonts w:ascii="Times New Roman" w:hAnsi="Times New Roman" w:cs="Times New Roman"/>
          <w:noProof/>
          <w:color w:val="auto"/>
          <w:sz w:val="24"/>
          <w:szCs w:val="24"/>
          <w:shd w:val="clear" w:color="auto" w:fill="auto"/>
          <w:lang w:val="en-US" w:eastAsia="en-US"/>
        </w:rPr>
      </w:pPr>
      <w:ins w:id="1755" w:author="atuld" w:date="2012-04-26T16:46:00Z">
        <w:del w:id="1756" w:author="manojk" w:date="2012-05-23T06:16:00Z">
          <w:r w:rsidRPr="00F505E0" w:rsidDel="00F505E0">
            <w:rPr>
              <w:rStyle w:val="Hyperlink"/>
              <w:rFonts w:cs="Arial"/>
              <w:i/>
              <w:noProof/>
            </w:rPr>
            <w:delText>Figure 3: Sample OSS-B Admin Portal Content repository of a single Reseller/OEM</w:delText>
          </w:r>
          <w:r w:rsidDel="00F505E0">
            <w:rPr>
              <w:noProof/>
              <w:webHidden/>
            </w:rPr>
            <w:tab/>
          </w:r>
        </w:del>
      </w:ins>
      <w:ins w:id="1757" w:author="atuld" w:date="2012-04-26T19:35:00Z">
        <w:del w:id="1758" w:author="manojk" w:date="2012-05-23T06:16:00Z">
          <w:r w:rsidDel="00F505E0">
            <w:rPr>
              <w:noProof/>
              <w:webHidden/>
            </w:rPr>
            <w:delText>3</w:delText>
          </w:r>
        </w:del>
      </w:ins>
    </w:p>
    <w:p w:rsidR="00F64F03" w:rsidDel="00F505E0" w:rsidRDefault="00F64F03">
      <w:pPr>
        <w:pStyle w:val="TableofFigures"/>
        <w:numPr>
          <w:ins w:id="1759" w:author="atuld" w:date="2012-04-26T16:46:00Z"/>
        </w:numPr>
        <w:tabs>
          <w:tab w:val="right" w:leader="dot" w:pos="9019"/>
        </w:tabs>
        <w:rPr>
          <w:ins w:id="1760" w:author="atuld" w:date="2012-04-26T16:46:00Z"/>
          <w:del w:id="1761" w:author="manojk" w:date="2012-05-23T06:16:00Z"/>
          <w:rFonts w:ascii="Times New Roman" w:hAnsi="Times New Roman" w:cs="Times New Roman"/>
          <w:noProof/>
          <w:color w:val="auto"/>
          <w:sz w:val="24"/>
          <w:szCs w:val="24"/>
          <w:shd w:val="clear" w:color="auto" w:fill="auto"/>
          <w:lang w:val="en-US" w:eastAsia="en-US"/>
        </w:rPr>
      </w:pPr>
      <w:ins w:id="1762" w:author="atuld" w:date="2012-04-26T16:46:00Z">
        <w:del w:id="1763" w:author="manojk" w:date="2012-05-23T06:16:00Z">
          <w:r w:rsidRPr="00F505E0" w:rsidDel="00F505E0">
            <w:rPr>
              <w:rStyle w:val="Hyperlink"/>
              <w:rFonts w:cs="Arial"/>
              <w:i/>
              <w:noProof/>
            </w:rPr>
            <w:delText>Figure 4: Portal Design Reference</w:delText>
          </w:r>
          <w:r w:rsidDel="00F505E0">
            <w:rPr>
              <w:noProof/>
              <w:webHidden/>
            </w:rPr>
            <w:tab/>
          </w:r>
        </w:del>
      </w:ins>
      <w:ins w:id="1764" w:author="atuld" w:date="2012-04-26T19:35:00Z">
        <w:del w:id="1765" w:author="manojk" w:date="2012-05-23T06:16:00Z">
          <w:r w:rsidDel="00F505E0">
            <w:rPr>
              <w:noProof/>
              <w:webHidden/>
            </w:rPr>
            <w:delText>3</w:delText>
          </w:r>
        </w:del>
      </w:ins>
    </w:p>
    <w:p w:rsidR="00F64F03" w:rsidDel="00F505E0" w:rsidRDefault="00F64F03">
      <w:pPr>
        <w:pStyle w:val="TableofFigures"/>
        <w:numPr>
          <w:ins w:id="1766" w:author="atuld" w:date="2012-04-26T16:46:00Z"/>
        </w:numPr>
        <w:tabs>
          <w:tab w:val="right" w:leader="dot" w:pos="9019"/>
        </w:tabs>
        <w:rPr>
          <w:ins w:id="1767" w:author="atuld" w:date="2012-04-26T16:46:00Z"/>
          <w:del w:id="1768" w:author="manojk" w:date="2012-05-23T06:16:00Z"/>
          <w:rFonts w:ascii="Times New Roman" w:hAnsi="Times New Roman" w:cs="Times New Roman"/>
          <w:noProof/>
          <w:color w:val="auto"/>
          <w:sz w:val="24"/>
          <w:szCs w:val="24"/>
          <w:shd w:val="clear" w:color="auto" w:fill="auto"/>
          <w:lang w:val="en-US" w:eastAsia="en-US"/>
        </w:rPr>
      </w:pPr>
      <w:ins w:id="1769" w:author="atuld" w:date="2012-04-26T16:46:00Z">
        <w:del w:id="1770" w:author="manojk" w:date="2012-05-23T06:16:00Z">
          <w:r w:rsidRPr="00F505E0" w:rsidDel="00F505E0">
            <w:rPr>
              <w:rStyle w:val="Hyperlink"/>
              <w:rFonts w:cs="Arial"/>
              <w:i/>
              <w:noProof/>
            </w:rPr>
            <w:delText>Figure 5: Portal Integration Architecture</w:delText>
          </w:r>
          <w:r w:rsidDel="00F505E0">
            <w:rPr>
              <w:noProof/>
              <w:webHidden/>
            </w:rPr>
            <w:tab/>
          </w:r>
        </w:del>
      </w:ins>
      <w:ins w:id="1771" w:author="atuld" w:date="2012-04-26T19:35:00Z">
        <w:del w:id="1772" w:author="manojk" w:date="2012-05-23T06:16:00Z">
          <w:r w:rsidDel="00F505E0">
            <w:rPr>
              <w:noProof/>
              <w:webHidden/>
            </w:rPr>
            <w:delText>3</w:delText>
          </w:r>
        </w:del>
      </w:ins>
    </w:p>
    <w:p w:rsidR="00F64F03" w:rsidDel="00F505E0" w:rsidRDefault="00DF6216">
      <w:pPr>
        <w:pStyle w:val="TableofFigures"/>
        <w:tabs>
          <w:tab w:val="right" w:leader="dot" w:pos="9019"/>
        </w:tabs>
        <w:rPr>
          <w:del w:id="1773" w:author="manojk" w:date="2012-05-23T06:16:00Z"/>
          <w:rFonts w:cs="Times New Roman"/>
          <w:noProof/>
          <w:color w:val="auto"/>
          <w:szCs w:val="22"/>
          <w:shd w:val="clear" w:color="auto" w:fill="auto"/>
          <w:lang w:val="en-IN"/>
        </w:rPr>
      </w:pPr>
      <w:del w:id="1774" w:author="manojk" w:date="2012-05-23T06:16:00Z">
        <w:r w:rsidRPr="00DF6216">
          <w:rPr>
            <w:rFonts w:cs="Times New Roman"/>
            <w:i/>
            <w:noProof/>
            <w:sz w:val="20"/>
            <w:rPrChange w:id="1775"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1: High Level Component View</w:delText>
        </w:r>
        <w:r w:rsidR="00F64F03" w:rsidDel="00F505E0">
          <w:rPr>
            <w:noProof/>
            <w:webHidden/>
          </w:rPr>
          <w:tab/>
          <w:delText>3</w:delText>
        </w:r>
      </w:del>
    </w:p>
    <w:p w:rsidR="00F64F03" w:rsidDel="00F505E0" w:rsidRDefault="00DF6216">
      <w:pPr>
        <w:pStyle w:val="TableofFigures"/>
        <w:tabs>
          <w:tab w:val="right" w:leader="dot" w:pos="9019"/>
        </w:tabs>
        <w:rPr>
          <w:del w:id="1776" w:author="manojk" w:date="2012-05-23T06:16:00Z"/>
          <w:rFonts w:cs="Times New Roman"/>
          <w:noProof/>
          <w:color w:val="auto"/>
          <w:szCs w:val="22"/>
          <w:shd w:val="clear" w:color="auto" w:fill="auto"/>
          <w:lang w:val="en-IN"/>
        </w:rPr>
      </w:pPr>
      <w:del w:id="1777" w:author="manojk" w:date="2012-05-23T06:16:00Z">
        <w:r w:rsidRPr="00DF6216">
          <w:rPr>
            <w:rFonts w:cs="Times New Roman"/>
            <w:i/>
            <w:noProof/>
            <w:sz w:val="20"/>
            <w:rPrChange w:id="1778"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2: Common vs. Custom Theme Content Management</w:delText>
        </w:r>
        <w:r w:rsidR="00F64F03" w:rsidDel="00F505E0">
          <w:rPr>
            <w:noProof/>
            <w:webHidden/>
          </w:rPr>
          <w:tab/>
          <w:delText>3</w:delText>
        </w:r>
      </w:del>
    </w:p>
    <w:p w:rsidR="00F64F03" w:rsidDel="00F505E0" w:rsidRDefault="00DF6216">
      <w:pPr>
        <w:pStyle w:val="TableofFigures"/>
        <w:tabs>
          <w:tab w:val="right" w:leader="dot" w:pos="9019"/>
        </w:tabs>
        <w:rPr>
          <w:del w:id="1779" w:author="manojk" w:date="2012-05-23T06:16:00Z"/>
          <w:rFonts w:cs="Times New Roman"/>
          <w:noProof/>
          <w:color w:val="auto"/>
          <w:szCs w:val="22"/>
          <w:shd w:val="clear" w:color="auto" w:fill="auto"/>
          <w:lang w:val="en-IN"/>
        </w:rPr>
      </w:pPr>
      <w:del w:id="1780" w:author="manojk" w:date="2012-05-23T06:16:00Z">
        <w:r w:rsidRPr="00DF6216">
          <w:rPr>
            <w:rFonts w:cs="Times New Roman"/>
            <w:i/>
            <w:noProof/>
            <w:sz w:val="20"/>
            <w:rPrChange w:id="1781"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3: Multi-layered CSS hierarchy</w:delText>
        </w:r>
        <w:r w:rsidR="00F64F03" w:rsidDel="00F505E0">
          <w:rPr>
            <w:noProof/>
            <w:webHidden/>
          </w:rPr>
          <w:tab/>
          <w:delText>3</w:delText>
        </w:r>
      </w:del>
    </w:p>
    <w:p w:rsidR="00F64F03" w:rsidDel="00F505E0" w:rsidRDefault="00DF6216">
      <w:pPr>
        <w:pStyle w:val="TableofFigures"/>
        <w:tabs>
          <w:tab w:val="right" w:leader="dot" w:pos="9019"/>
        </w:tabs>
        <w:rPr>
          <w:del w:id="1782" w:author="manojk" w:date="2012-05-23T06:16:00Z"/>
          <w:rFonts w:cs="Times New Roman"/>
          <w:noProof/>
          <w:color w:val="auto"/>
          <w:szCs w:val="22"/>
          <w:shd w:val="clear" w:color="auto" w:fill="auto"/>
          <w:lang w:val="en-IN"/>
        </w:rPr>
      </w:pPr>
      <w:del w:id="1783" w:author="manojk" w:date="2012-05-23T06:16:00Z">
        <w:r w:rsidRPr="00DF6216">
          <w:rPr>
            <w:rFonts w:cs="Times New Roman"/>
            <w:i/>
            <w:noProof/>
            <w:sz w:val="20"/>
            <w:rPrChange w:id="1784"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2: Sample OSS-B Portal Content repository</w:delText>
        </w:r>
        <w:r w:rsidR="00F64F03" w:rsidDel="00F505E0">
          <w:rPr>
            <w:noProof/>
            <w:webHidden/>
          </w:rPr>
          <w:tab/>
          <w:delText>3</w:delText>
        </w:r>
      </w:del>
    </w:p>
    <w:p w:rsidR="00F64F03" w:rsidDel="00F505E0" w:rsidRDefault="00DF6216">
      <w:pPr>
        <w:pStyle w:val="TableofFigures"/>
        <w:tabs>
          <w:tab w:val="right" w:leader="dot" w:pos="9019"/>
        </w:tabs>
        <w:rPr>
          <w:del w:id="1785" w:author="manojk" w:date="2012-05-23T06:16:00Z"/>
          <w:rFonts w:cs="Times New Roman"/>
          <w:noProof/>
          <w:color w:val="auto"/>
          <w:szCs w:val="22"/>
          <w:shd w:val="clear" w:color="auto" w:fill="auto"/>
          <w:lang w:val="en-IN"/>
        </w:rPr>
      </w:pPr>
      <w:del w:id="1786" w:author="manojk" w:date="2012-05-23T06:16:00Z">
        <w:r w:rsidRPr="00DF6216">
          <w:rPr>
            <w:rFonts w:cs="Times New Roman"/>
            <w:i/>
            <w:noProof/>
            <w:sz w:val="20"/>
            <w:rPrChange w:id="1787"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3: Sample OSS-B Admin Portal Content repository of a single Reseller/OEM</w:delText>
        </w:r>
        <w:r w:rsidR="00F64F03" w:rsidDel="00F505E0">
          <w:rPr>
            <w:noProof/>
            <w:webHidden/>
          </w:rPr>
          <w:tab/>
          <w:delText>3</w:delText>
        </w:r>
      </w:del>
    </w:p>
    <w:p w:rsidR="00F64F03" w:rsidDel="00F505E0" w:rsidRDefault="00DF6216">
      <w:pPr>
        <w:pStyle w:val="TableofFigures"/>
        <w:tabs>
          <w:tab w:val="right" w:leader="dot" w:pos="9019"/>
        </w:tabs>
        <w:rPr>
          <w:del w:id="1788" w:author="manojk" w:date="2012-05-23T06:16:00Z"/>
          <w:rFonts w:cs="Times New Roman"/>
          <w:noProof/>
          <w:color w:val="auto"/>
          <w:szCs w:val="22"/>
          <w:shd w:val="clear" w:color="auto" w:fill="auto"/>
          <w:lang w:val="en-IN"/>
        </w:rPr>
      </w:pPr>
      <w:del w:id="1789" w:author="manojk" w:date="2012-05-23T06:16:00Z">
        <w:r w:rsidRPr="00DF6216">
          <w:rPr>
            <w:rFonts w:cs="Times New Roman"/>
            <w:i/>
            <w:noProof/>
            <w:sz w:val="20"/>
            <w:rPrChange w:id="1790"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4: Portal Design Reference</w:delText>
        </w:r>
        <w:r w:rsidR="00F64F03" w:rsidDel="00F505E0">
          <w:rPr>
            <w:noProof/>
            <w:webHidden/>
          </w:rPr>
          <w:tab/>
          <w:delText>3</w:delText>
        </w:r>
      </w:del>
    </w:p>
    <w:p w:rsidR="00F64F03" w:rsidDel="00F505E0" w:rsidRDefault="00DF6216">
      <w:pPr>
        <w:pStyle w:val="TableofFigures"/>
        <w:tabs>
          <w:tab w:val="right" w:leader="dot" w:pos="9019"/>
        </w:tabs>
        <w:rPr>
          <w:del w:id="1791" w:author="manojk" w:date="2012-05-23T06:16:00Z"/>
          <w:rFonts w:cs="Times New Roman"/>
          <w:noProof/>
          <w:color w:val="auto"/>
          <w:szCs w:val="22"/>
          <w:shd w:val="clear" w:color="auto" w:fill="auto"/>
          <w:lang w:val="en-IN"/>
        </w:rPr>
      </w:pPr>
      <w:del w:id="1792" w:author="manojk" w:date="2012-05-23T06:16:00Z">
        <w:r w:rsidRPr="00DF6216">
          <w:rPr>
            <w:rFonts w:cs="Times New Roman"/>
            <w:i/>
            <w:noProof/>
            <w:sz w:val="20"/>
            <w:rPrChange w:id="1793" w:author="atuld" w:date="2012-04-26T16:46:00Z">
              <w:rPr>
                <w:rFonts w:ascii="Cambria" w:hAnsi="Cambria" w:cs="Times New Roman"/>
                <w:i/>
                <w:iCs/>
                <w:noProof/>
                <w:color w:val="0000FF"/>
                <w:spacing w:val="15"/>
                <w:sz w:val="20"/>
                <w:szCs w:val="24"/>
                <w:u w:val="single"/>
                <w:shd w:val="clear" w:color="auto" w:fill="auto"/>
                <w:lang w:val="en-US" w:eastAsia="en-US"/>
              </w:rPr>
            </w:rPrChange>
          </w:rPr>
          <w:delText>Figure 5: Portal Integration Architecture</w:delText>
        </w:r>
        <w:r w:rsidR="00F64F03" w:rsidDel="00F505E0">
          <w:rPr>
            <w:noProof/>
            <w:webHidden/>
          </w:rPr>
          <w:tab/>
          <w:delText>3</w:delText>
        </w:r>
      </w:del>
    </w:p>
    <w:p w:rsidR="00F64F03" w:rsidRPr="009C0A9D" w:rsidRDefault="00DF6216">
      <w:pPr>
        <w:widowControl/>
        <w:autoSpaceDE/>
        <w:autoSpaceDN/>
        <w:adjustRightInd/>
        <w:spacing w:after="200" w:line="276" w:lineRule="auto"/>
        <w:rPr>
          <w:rFonts w:cs="Calibri"/>
          <w:b/>
          <w:bCs/>
          <w:color w:val="004080"/>
          <w:sz w:val="32"/>
          <w:szCs w:val="32"/>
        </w:rPr>
      </w:pPr>
      <w:r>
        <w:rPr>
          <w:rFonts w:cs="Calibri"/>
        </w:rPr>
        <w:fldChar w:fldCharType="end"/>
      </w:r>
      <w:r w:rsidR="00F64F03" w:rsidRPr="009C0A9D">
        <w:rPr>
          <w:rFonts w:cs="Calibri"/>
        </w:rPr>
        <w:br w:type="page"/>
      </w:r>
    </w:p>
    <w:p w:rsidR="00F64F03" w:rsidRDefault="00F64F03" w:rsidP="00DD61FA">
      <w:pPr>
        <w:pStyle w:val="Heading1"/>
        <w:jc w:val="both"/>
        <w:rPr>
          <w:rFonts w:cs="Calibri"/>
        </w:rPr>
      </w:pPr>
      <w:bookmarkStart w:id="1794" w:name="_Toc300227144"/>
      <w:bookmarkStart w:id="1795" w:name="_Toc300323817"/>
      <w:bookmarkStart w:id="1796" w:name="_Toc326167320"/>
      <w:r w:rsidRPr="004A7C1F">
        <w:rPr>
          <w:rFonts w:cs="Calibri"/>
        </w:rPr>
        <w:t>Introduction</w:t>
      </w:r>
      <w:bookmarkEnd w:id="1794"/>
      <w:bookmarkEnd w:id="1795"/>
      <w:bookmarkEnd w:id="1796"/>
    </w:p>
    <w:p w:rsidR="00F64F03" w:rsidRDefault="00F64F03" w:rsidP="004A7C1F">
      <w:pPr>
        <w:pStyle w:val="Heading2"/>
        <w:rPr>
          <w:rFonts w:cs="Calibri"/>
        </w:rPr>
      </w:pPr>
      <w:bookmarkStart w:id="1797" w:name="_Toc300227145"/>
      <w:bookmarkStart w:id="1798" w:name="_Toc300323818"/>
      <w:bookmarkStart w:id="1799" w:name="_Toc326167321"/>
      <w:r w:rsidRPr="004A7C1F">
        <w:rPr>
          <w:rFonts w:cs="Calibri"/>
        </w:rPr>
        <w:t>Overview</w:t>
      </w:r>
      <w:bookmarkEnd w:id="1797"/>
      <w:bookmarkEnd w:id="1798"/>
      <w:bookmarkEnd w:id="1799"/>
    </w:p>
    <w:p w:rsidR="00000000" w:rsidRDefault="00F64F03">
      <w:pPr>
        <w:numPr>
          <w:ins w:id="1800" w:author="atuld" w:date="2012-04-26T14:44:00Z"/>
        </w:numPr>
        <w:jc w:val="both"/>
        <w:pPrChange w:id="1801" w:author="manojk" w:date="2012-05-13T13:35:00Z">
          <w:pPr/>
        </w:pPrChange>
      </w:pPr>
      <w:ins w:id="1802" w:author="atuld" w:date="2012-04-26T13:33:00Z">
        <w:r>
          <w:t xml:space="preserve">OSSB Portal framework will provide a generic implementation of GXT controls and </w:t>
        </w:r>
        <w:del w:id="1803" w:author="manojk" w:date="2012-04-27T10:08:00Z">
          <w:r w:rsidDel="00444479">
            <w:delText xml:space="preserve">widgets  </w:delText>
          </w:r>
        </w:del>
      </w:ins>
      <w:ins w:id="1804" w:author="atuld" w:date="2012-04-26T14:42:00Z">
        <w:del w:id="1805" w:author="manojk" w:date="2012-04-27T10:08:00Z">
          <w:r w:rsidDel="00444479">
            <w:delText>that</w:delText>
          </w:r>
        </w:del>
      </w:ins>
      <w:ins w:id="1806" w:author="manojk" w:date="2012-04-27T10:08:00Z">
        <w:r w:rsidR="00444479">
          <w:t>widgets that</w:t>
        </w:r>
      </w:ins>
      <w:ins w:id="1807" w:author="atuld" w:date="2012-04-26T14:42:00Z">
        <w:r>
          <w:t xml:space="preserve"> would be customised </w:t>
        </w:r>
      </w:ins>
      <w:ins w:id="1808" w:author="manojk" w:date="2012-04-27T10:06:00Z">
        <w:r w:rsidR="00444479">
          <w:t xml:space="preserve">for common properties </w:t>
        </w:r>
      </w:ins>
      <w:ins w:id="1809" w:author="manojk" w:date="2012-04-27T10:07:00Z">
        <w:r w:rsidR="00444479">
          <w:t xml:space="preserve">like </w:t>
        </w:r>
        <w:proofErr w:type="spellStart"/>
        <w:r w:rsidR="00444479">
          <w:t>maxLength</w:t>
        </w:r>
        <w:proofErr w:type="spellEnd"/>
        <w:r w:rsidR="00444479">
          <w:t xml:space="preserve">, height, spacing etc. </w:t>
        </w:r>
      </w:ins>
      <w:ins w:id="1810" w:author="manojk" w:date="2012-04-27T10:08:00Z">
        <w:r w:rsidR="00444479">
          <w:t xml:space="preserve">In addition to that, there will be branding and globalization done to have labels, </w:t>
        </w:r>
      </w:ins>
      <w:ins w:id="1811" w:author="manojk" w:date="2012-04-27T10:09:00Z">
        <w:r w:rsidR="00444479">
          <w:t>colour</w:t>
        </w:r>
        <w:r w:rsidR="004417CC">
          <w:t xml:space="preserve"> themes, logos/images</w:t>
        </w:r>
      </w:ins>
      <w:ins w:id="1812" w:author="manojk" w:date="2012-04-27T10:13:00Z">
        <w:r w:rsidR="004417CC">
          <w:t xml:space="preserve">, fonts </w:t>
        </w:r>
      </w:ins>
      <w:ins w:id="1813" w:author="manojk" w:date="2012-04-27T10:09:00Z">
        <w:r w:rsidR="00444479">
          <w:t xml:space="preserve">based </w:t>
        </w:r>
      </w:ins>
      <w:ins w:id="1814" w:author="manojk" w:date="2012-04-27T10:10:00Z">
        <w:r w:rsidR="00444479">
          <w:t xml:space="preserve">on </w:t>
        </w:r>
      </w:ins>
      <w:ins w:id="1815" w:author="manojk" w:date="2012-04-27T10:09:00Z">
        <w:r w:rsidR="00444479">
          <w:t xml:space="preserve">profile and locale of </w:t>
        </w:r>
      </w:ins>
      <w:ins w:id="1816" w:author="manojk" w:date="2012-04-27T10:10:00Z">
        <w:r w:rsidR="00444479">
          <w:t xml:space="preserve">the </w:t>
        </w:r>
      </w:ins>
      <w:ins w:id="1817" w:author="manojk" w:date="2012-04-27T10:09:00Z">
        <w:r w:rsidR="00444479">
          <w:t>logged in</w:t>
        </w:r>
      </w:ins>
      <w:ins w:id="1818" w:author="manojk" w:date="2012-04-27T10:10:00Z">
        <w:r w:rsidR="00444479">
          <w:t xml:space="preserve"> user.</w:t>
        </w:r>
      </w:ins>
      <w:ins w:id="1819" w:author="manojk" w:date="2012-04-27T10:14:00Z">
        <w:r w:rsidR="004417CC">
          <w:t xml:space="preserve"> There will be provision for role based access on various control</w:t>
        </w:r>
      </w:ins>
      <w:ins w:id="1820" w:author="manojk" w:date="2012-04-27T10:17:00Z">
        <w:r w:rsidR="004417CC">
          <w:t>s</w:t>
        </w:r>
      </w:ins>
      <w:r w:rsidR="00540CA7">
        <w:t>and menus</w:t>
      </w:r>
      <w:ins w:id="1821" w:author="atuld" w:date="2012-04-26T14:42:00Z">
        <w:del w:id="1822" w:author="manojk" w:date="2012-04-27T10:09:00Z">
          <w:r w:rsidDel="00444479">
            <w:delText>with set of images,css  on the basis of user profile who has enter</w:delText>
          </w:r>
        </w:del>
      </w:ins>
      <w:ins w:id="1823" w:author="atuld" w:date="2012-04-26T14:43:00Z">
        <w:del w:id="1824" w:author="manojk" w:date="2012-04-27T10:09:00Z">
          <w:r w:rsidDel="00444479">
            <w:delText>ed</w:delText>
          </w:r>
        </w:del>
      </w:ins>
      <w:ins w:id="1825" w:author="atuld" w:date="2012-04-26T14:42:00Z">
        <w:del w:id="1826" w:author="manojk" w:date="2012-04-27T10:09:00Z">
          <w:r w:rsidDel="00444479">
            <w:delText xml:space="preserve"> into the system</w:delText>
          </w:r>
        </w:del>
      </w:ins>
      <w:ins w:id="1827" w:author="atuld" w:date="2012-04-26T14:43:00Z">
        <w:del w:id="1828" w:author="manojk" w:date="2012-04-27T10:09:00Z">
          <w:r w:rsidDel="00444479">
            <w:delText>..</w:delText>
          </w:r>
        </w:del>
      </w:ins>
      <w:del w:id="1829" w:author="atuld" w:date="2012-04-26T13:33:00Z">
        <w:r w:rsidDel="00C95496">
          <w:delText>&lt;</w:delText>
        </w:r>
        <w:r w:rsidRPr="002B2008" w:rsidDel="00C95496">
          <w:rPr>
            <w:i/>
            <w:color w:val="0070C0"/>
          </w:rPr>
          <w:delText>Overview of Portal Framework</w:delText>
        </w:r>
        <w:r w:rsidDel="00C95496">
          <w:delText>&gt;</w:delText>
        </w:r>
      </w:del>
      <w:ins w:id="1830" w:author="manojk" w:date="2012-04-27T10:20:00Z">
        <w:r w:rsidR="004417CC">
          <w:t>.</w:t>
        </w:r>
      </w:ins>
      <w:ins w:id="1831" w:author="Atul Duggal" w:date="2012-04-27T18:25:00Z">
        <w:r w:rsidR="0075348C">
          <w:t>It would work as a thin layerof GXT control robust enough to support any portal application that would consume its API</w:t>
        </w:r>
      </w:ins>
      <w:ins w:id="1832" w:author="Atul Duggal" w:date="2012-04-27T18:26:00Z">
        <w:r w:rsidR="0075348C">
          <w:t>’s</w:t>
        </w:r>
      </w:ins>
      <w:ins w:id="1833" w:author="manojk" w:date="2012-05-13T13:35:00Z">
        <w:r w:rsidR="007D1E7D">
          <w:t>.</w:t>
        </w:r>
      </w:ins>
    </w:p>
    <w:p w:rsidR="00000000" w:rsidRDefault="005A616D">
      <w:pPr>
        <w:jc w:val="both"/>
        <w:pPrChange w:id="1834" w:author="manojk" w:date="2012-05-13T13:35:00Z">
          <w:pPr/>
        </w:pPrChange>
      </w:pPr>
      <w:r>
        <w:t xml:space="preserve">In addition, portal framework will have message templates and tokens defined for both Email/SMS communication services. There will be branding and globalization </w:t>
      </w:r>
      <w:r w:rsidR="005D7714">
        <w:t>done t</w:t>
      </w:r>
      <w:r>
        <w:t>o have tokens,templates customized based on profile and locale.</w:t>
      </w:r>
    </w:p>
    <w:p w:rsidR="00F64F03" w:rsidRDefault="00F64F03" w:rsidP="008C1F52">
      <w:pPr>
        <w:pStyle w:val="Heading2"/>
        <w:rPr>
          <w:rFonts w:cs="Calibri"/>
        </w:rPr>
      </w:pPr>
      <w:bookmarkStart w:id="1835" w:name="_Toc326167322"/>
      <w:r>
        <w:rPr>
          <w:rFonts w:cs="Calibri"/>
        </w:rPr>
        <w:t>Requirements &amp; Scope</w:t>
      </w:r>
      <w:bookmarkEnd w:id="1835"/>
    </w:p>
    <w:p w:rsidR="00F64F03" w:rsidDel="00BC3C93" w:rsidRDefault="00F64F03" w:rsidP="008C1F52">
      <w:pPr>
        <w:rPr>
          <w:del w:id="1836" w:author="manojk" w:date="2012-04-27T10:33:00Z"/>
        </w:rPr>
      </w:pPr>
    </w:p>
    <w:p w:rsidR="00F64F03" w:rsidRPr="00F64F03" w:rsidDel="000F2D48" w:rsidRDefault="00F64F03" w:rsidP="008C1F52">
      <w:pPr>
        <w:rPr>
          <w:del w:id="1837" w:author="atuld" w:date="2012-04-26T14:45:00Z"/>
          <w:rPrChange w:id="1838" w:author="Unknown">
            <w:rPr>
              <w:del w:id="1839" w:author="atuld" w:date="2012-04-26T14:45:00Z"/>
              <w:i/>
            </w:rPr>
          </w:rPrChange>
        </w:rPr>
      </w:pPr>
      <w:del w:id="1840" w:author="atuld" w:date="2012-04-26T14:45:00Z">
        <w:r w:rsidRPr="000F2D48" w:rsidDel="000F2D48">
          <w:delText>&lt;</w:delText>
        </w:r>
        <w:r w:rsidR="00DF6216" w:rsidRPr="00DF6216">
          <w:rPr>
            <w:color w:val="0070C0"/>
            <w:rPrChange w:id="1841" w:author="atuld" w:date="2012-04-26T14:46:00Z">
              <w:rPr>
                <w:rFonts w:cs="Times New Roman"/>
                <w:i/>
                <w:color w:val="0070C0"/>
                <w:sz w:val="20"/>
                <w:u w:val="single"/>
              </w:rPr>
            </w:rPrChange>
          </w:rPr>
          <w:delText>List down the requirements from the Portal Framework perspective. What all are we generalizing in the portal framework. This section will specify the scope of the framework and clearly state what all would be out of scope for us.</w:delText>
        </w:r>
        <w:r w:rsidR="00DF6216" w:rsidRPr="00DF6216">
          <w:rPr>
            <w:rPrChange w:id="1842" w:author="atuld" w:date="2012-04-26T14:46:00Z">
              <w:rPr>
                <w:rFonts w:cs="Times New Roman"/>
                <w:i/>
                <w:color w:val="0000FF"/>
                <w:sz w:val="20"/>
                <w:u w:val="single"/>
              </w:rPr>
            </w:rPrChange>
          </w:rPr>
          <w:delText>&gt;</w:delText>
        </w:r>
      </w:del>
    </w:p>
    <w:p w:rsidR="00F64F03" w:rsidRDefault="00DF6216" w:rsidP="008C1F52">
      <w:pPr>
        <w:rPr>
          <w:ins w:id="1843" w:author="manojk" w:date="2012-04-27T10:12:00Z"/>
        </w:rPr>
      </w:pPr>
      <w:ins w:id="1844" w:author="atuld" w:date="2012-04-26T14:45:00Z">
        <w:r w:rsidRPr="00DF6216">
          <w:rPr>
            <w:rPrChange w:id="1845" w:author="atuld" w:date="2012-04-26T14:46:00Z">
              <w:rPr>
                <w:rFonts w:cs="Times New Roman"/>
                <w:i/>
                <w:color w:val="0000FF"/>
                <w:sz w:val="20"/>
                <w:u w:val="single"/>
              </w:rPr>
            </w:rPrChange>
          </w:rPr>
          <w:t>Following</w:t>
        </w:r>
      </w:ins>
      <w:ins w:id="1846" w:author="manojk" w:date="2012-04-27T10:11:00Z">
        <w:r w:rsidR="00444479">
          <w:t xml:space="preserve"> are the </w:t>
        </w:r>
      </w:ins>
      <w:ins w:id="1847" w:author="manojk" w:date="2012-04-27T10:12:00Z">
        <w:r w:rsidR="004417CC">
          <w:t xml:space="preserve">features </w:t>
        </w:r>
      </w:ins>
      <w:ins w:id="1848" w:author="atuld" w:date="2012-04-26T14:45:00Z">
        <w:del w:id="1849" w:author="manojk" w:date="2012-04-27T10:11:00Z">
          <w:r w:rsidRPr="00DF6216">
            <w:rPr>
              <w:rPrChange w:id="1850" w:author="atuld" w:date="2012-04-26T14:46:00Z">
                <w:rPr>
                  <w:rFonts w:cs="Times New Roman"/>
                  <w:i/>
                  <w:color w:val="0000FF"/>
                  <w:sz w:val="20"/>
                  <w:u w:val="single"/>
                </w:rPr>
              </w:rPrChange>
            </w:rPr>
            <w:delText>features will form basis of</w:delText>
          </w:r>
        </w:del>
      </w:ins>
      <w:ins w:id="1851" w:author="atuld" w:date="2012-04-26T14:46:00Z">
        <w:del w:id="1852" w:author="manojk" w:date="2012-04-27T10:11:00Z">
          <w:r w:rsidR="00F64F03" w:rsidDel="004417CC">
            <w:delText xml:space="preserve"> cutomisation for the  widgets</w:delText>
          </w:r>
        </w:del>
      </w:ins>
      <w:ins w:id="1853" w:author="manojk" w:date="2012-04-27T10:11:00Z">
        <w:r w:rsidR="004417CC">
          <w:t xml:space="preserve">covered in this </w:t>
        </w:r>
      </w:ins>
      <w:ins w:id="1854" w:author="atuld" w:date="2012-04-26T14:46:00Z">
        <w:del w:id="1855" w:author="manojk" w:date="2012-04-27T10:12:00Z">
          <w:r w:rsidR="00F64F03" w:rsidDel="004417CC">
            <w:delText>:</w:delText>
          </w:r>
        </w:del>
      </w:ins>
      <w:ins w:id="1856" w:author="manojk" w:date="2012-04-27T10:12:00Z">
        <w:r w:rsidR="004417CC">
          <w:t>framework:</w:t>
        </w:r>
      </w:ins>
      <w:ins w:id="1857" w:author="atuld" w:date="2012-04-26T14:46:00Z">
        <w:r w:rsidR="00F64F03">
          <w:t>-</w:t>
        </w:r>
      </w:ins>
    </w:p>
    <w:p w:rsidR="00000000" w:rsidRDefault="00DF6216">
      <w:pPr>
        <w:numPr>
          <w:ilvl w:val="0"/>
          <w:numId w:val="24"/>
        </w:numPr>
        <w:rPr>
          <w:ins w:id="1858" w:author="manojk" w:date="2012-04-27T10:12:00Z"/>
          <w:b/>
          <w:rPrChange w:id="1859" w:author="manojk" w:date="2012-04-27T10:23:00Z">
            <w:rPr>
              <w:ins w:id="1860" w:author="manojk" w:date="2012-04-27T10:12:00Z"/>
            </w:rPr>
          </w:rPrChange>
        </w:rPr>
        <w:pPrChange w:id="1861" w:author="manojk" w:date="2012-04-27T10:12:00Z">
          <w:pPr/>
        </w:pPrChange>
      </w:pPr>
      <w:ins w:id="1862" w:author="manojk" w:date="2012-04-27T10:12:00Z">
        <w:r w:rsidRPr="00DF6216">
          <w:rPr>
            <w:b/>
            <w:rPrChange w:id="1863" w:author="manojk" w:date="2012-04-27T10:23:00Z">
              <w:rPr>
                <w:rFonts w:cs="Times New Roman"/>
                <w:color w:val="0000FF"/>
                <w:sz w:val="20"/>
                <w:u w:val="single"/>
              </w:rPr>
            </w:rPrChange>
          </w:rPr>
          <w:t>Branding</w:t>
        </w:r>
      </w:ins>
      <w:ins w:id="1864" w:author="manojk" w:date="2012-04-27T10:25:00Z">
        <w:r w:rsidR="00476751">
          <w:rPr>
            <w:b/>
          </w:rPr>
          <w:t>/Profile Management</w:t>
        </w:r>
      </w:ins>
    </w:p>
    <w:p w:rsidR="00000000" w:rsidRDefault="004417CC">
      <w:pPr>
        <w:ind w:left="540"/>
        <w:jc w:val="both"/>
        <w:rPr>
          <w:ins w:id="1865" w:author="manojk" w:date="2012-04-27T10:22:00Z"/>
        </w:rPr>
        <w:pPrChange w:id="1866" w:author="manojk" w:date="2012-05-13T13:35:00Z">
          <w:pPr/>
        </w:pPrChange>
      </w:pPr>
      <w:ins w:id="1867" w:author="manojk" w:date="2012-04-27T10:20:00Z">
        <w:r>
          <w:t xml:space="preserve">Branding would </w:t>
        </w:r>
      </w:ins>
      <w:ins w:id="1868" w:author="manojk" w:date="2012-04-27T10:21:00Z">
        <w:r>
          <w:t xml:space="preserve">involvehaving the colour theme, logos/images, fonts etc. displayed </w:t>
        </w:r>
      </w:ins>
      <w:ins w:id="1869" w:author="manojk" w:date="2012-04-27T10:22:00Z">
        <w:r w:rsidR="00476751">
          <w:t>based upon profile of logged in user.</w:t>
        </w:r>
      </w:ins>
      <w:ins w:id="1870" w:author="manojk" w:date="2012-04-27T10:25:00Z">
        <w:r w:rsidR="00476751">
          <w:t xml:space="preserve"> Also user will</w:t>
        </w:r>
      </w:ins>
      <w:ins w:id="1871" w:author="manojk" w:date="2012-04-27T10:26:00Z">
        <w:r w:rsidR="00476751">
          <w:t xml:space="preserve"> get to see the controls on the screen based upon the profile.</w:t>
        </w:r>
      </w:ins>
    </w:p>
    <w:p w:rsidR="00000000" w:rsidRDefault="00DF6216">
      <w:pPr>
        <w:numPr>
          <w:ilvl w:val="0"/>
          <w:numId w:val="24"/>
        </w:numPr>
        <w:rPr>
          <w:ins w:id="1872" w:author="manojk" w:date="2012-04-27T10:23:00Z"/>
          <w:b/>
        </w:rPr>
        <w:pPrChange w:id="1873" w:author="manojk" w:date="2012-04-27T10:23:00Z">
          <w:pPr/>
        </w:pPrChange>
      </w:pPr>
      <w:ins w:id="1874" w:author="manojk" w:date="2012-04-27T10:23:00Z">
        <w:r w:rsidRPr="00DF6216">
          <w:rPr>
            <w:b/>
            <w:rPrChange w:id="1875" w:author="manojk" w:date="2012-04-27T10:23:00Z">
              <w:rPr>
                <w:rFonts w:cs="Times New Roman"/>
                <w:color w:val="0000FF"/>
                <w:sz w:val="20"/>
                <w:u w:val="single"/>
              </w:rPr>
            </w:rPrChange>
          </w:rPr>
          <w:t>Globalization</w:t>
        </w:r>
      </w:ins>
    </w:p>
    <w:p w:rsidR="00000000" w:rsidRDefault="00DF6216">
      <w:pPr>
        <w:ind w:left="540"/>
        <w:jc w:val="both"/>
        <w:rPr>
          <w:ins w:id="1876" w:author="manojk" w:date="2012-04-27T10:23:00Z"/>
        </w:rPr>
        <w:pPrChange w:id="1877" w:author="manojk" w:date="2012-05-13T13:35:00Z">
          <w:pPr/>
        </w:pPrChange>
      </w:pPr>
      <w:ins w:id="1878" w:author="manojk" w:date="2012-04-27T10:24:00Z">
        <w:r w:rsidRPr="00DF6216">
          <w:rPr>
            <w:rPrChange w:id="1879" w:author="manojk" w:date="2012-04-27T10:24:00Z">
              <w:rPr>
                <w:rFonts w:cs="Times New Roman"/>
                <w:b/>
                <w:color w:val="0000FF"/>
                <w:sz w:val="20"/>
                <w:u w:val="single"/>
              </w:rPr>
            </w:rPrChange>
          </w:rPr>
          <w:t xml:space="preserve">As part of </w:t>
        </w:r>
        <w:r w:rsidR="00476751">
          <w:t xml:space="preserve">globalization </w:t>
        </w:r>
      </w:ins>
      <w:ins w:id="1880" w:author="manojk" w:date="2012-04-27T10:27:00Z">
        <w:r w:rsidR="00476751">
          <w:t xml:space="preserve">the </w:t>
        </w:r>
      </w:ins>
      <w:ins w:id="1881" w:author="manojk" w:date="2012-04-27T10:41:00Z">
        <w:r w:rsidR="00BC3C93">
          <w:t>framework</w:t>
        </w:r>
      </w:ins>
      <w:ins w:id="1882" w:author="manojk" w:date="2012-04-27T10:28:00Z">
        <w:r w:rsidR="00476751">
          <w:t xml:space="preserve"> will support and labels of various controls on </w:t>
        </w:r>
      </w:ins>
      <w:ins w:id="1883" w:author="manojk" w:date="2012-04-27T10:41:00Z">
        <w:r w:rsidR="00BC3C93">
          <w:t>screen</w:t>
        </w:r>
      </w:ins>
      <w:ins w:id="1884" w:author="manojk" w:date="2012-04-27T10:28:00Z">
        <w:r w:rsidR="00476751">
          <w:t xml:space="preserve">, </w:t>
        </w:r>
      </w:ins>
      <w:ins w:id="1885" w:author="manojk" w:date="2012-04-27T10:42:00Z">
        <w:r w:rsidR="00317A29">
          <w:t>tooltip</w:t>
        </w:r>
      </w:ins>
      <w:ins w:id="1886" w:author="manojk" w:date="2012-04-27T10:28:00Z">
        <w:r w:rsidR="00476751">
          <w:t xml:space="preserve"> etc. in language based upon individual</w:t>
        </w:r>
      </w:ins>
      <w:ins w:id="1887" w:author="manojk" w:date="2012-04-27T10:29:00Z">
        <w:r w:rsidR="00476751">
          <w:t>’s locale. But from initial implementation perspective we’ll be limiting our scope to English language only.</w:t>
        </w:r>
      </w:ins>
    </w:p>
    <w:p w:rsidR="00000000" w:rsidRDefault="00DF6216">
      <w:pPr>
        <w:numPr>
          <w:ilvl w:val="0"/>
          <w:numId w:val="24"/>
        </w:numPr>
        <w:rPr>
          <w:ins w:id="1888" w:author="manojk" w:date="2012-04-27T10:31:00Z"/>
          <w:b/>
          <w:rPrChange w:id="1889" w:author="manojk" w:date="2012-04-27T10:31:00Z">
            <w:rPr>
              <w:ins w:id="1890" w:author="manojk" w:date="2012-04-27T10:31:00Z"/>
            </w:rPr>
          </w:rPrChange>
        </w:rPr>
        <w:pPrChange w:id="1891" w:author="manojk" w:date="2012-04-27T10:23:00Z">
          <w:pPr/>
        </w:pPrChange>
      </w:pPr>
      <w:ins w:id="1892" w:author="manojk" w:date="2012-04-27T10:31:00Z">
        <w:r w:rsidRPr="00DF6216">
          <w:rPr>
            <w:b/>
            <w:rPrChange w:id="1893" w:author="manojk" w:date="2012-04-27T10:31:00Z">
              <w:rPr>
                <w:rFonts w:cs="Times New Roman"/>
                <w:color w:val="0000FF"/>
                <w:sz w:val="20"/>
                <w:u w:val="single"/>
              </w:rPr>
            </w:rPrChange>
          </w:rPr>
          <w:t xml:space="preserve">User </w:t>
        </w:r>
      </w:ins>
      <w:ins w:id="1894" w:author="manojk" w:date="2012-04-27T10:32:00Z">
        <w:r w:rsidR="00BC3C93">
          <w:rPr>
            <w:b/>
          </w:rPr>
          <w:t xml:space="preserve">Role </w:t>
        </w:r>
      </w:ins>
      <w:ins w:id="1895" w:author="manojk" w:date="2012-04-27T10:31:00Z">
        <w:r w:rsidRPr="00DF6216">
          <w:rPr>
            <w:b/>
            <w:rPrChange w:id="1896" w:author="manojk" w:date="2012-04-27T10:31:00Z">
              <w:rPr>
                <w:rFonts w:cs="Times New Roman"/>
                <w:color w:val="0000FF"/>
                <w:sz w:val="20"/>
                <w:u w:val="single"/>
              </w:rPr>
            </w:rPrChange>
          </w:rPr>
          <w:t>Access Control</w:t>
        </w:r>
      </w:ins>
    </w:p>
    <w:p w:rsidR="00000000" w:rsidRDefault="00476751">
      <w:pPr>
        <w:ind w:left="540"/>
        <w:jc w:val="both"/>
        <w:rPr>
          <w:ins w:id="1897" w:author="manojk" w:date="2012-04-27T10:12:00Z"/>
        </w:rPr>
        <w:pPrChange w:id="1898" w:author="manojk" w:date="2012-05-13T13:35:00Z">
          <w:pPr/>
        </w:pPrChange>
      </w:pPr>
      <w:ins w:id="1899" w:author="manojk" w:date="2012-04-27T10:31:00Z">
        <w:r>
          <w:t xml:space="preserve">User will get to see control on screen based upon </w:t>
        </w:r>
      </w:ins>
      <w:ins w:id="1900" w:author="manojk" w:date="2012-04-27T10:32:00Z">
        <w:r>
          <w:t>his/her roles</w:t>
        </w:r>
        <w:r w:rsidR="00BC3C93">
          <w:t xml:space="preserve"> as part of User Role access control.</w:t>
        </w:r>
      </w:ins>
    </w:p>
    <w:p w:rsidR="00000000" w:rsidRDefault="006A5941">
      <w:pPr>
        <w:ind w:left="540"/>
        <w:rPr>
          <w:ins w:id="1901" w:author="atuld" w:date="2012-04-26T14:46:00Z"/>
          <w:del w:id="1902" w:author="manojk" w:date="2012-04-27T10:33:00Z"/>
        </w:rPr>
        <w:pPrChange w:id="1903" w:author="manojk" w:date="2012-04-27T10:33:00Z">
          <w:pPr/>
        </w:pPrChange>
      </w:pPr>
      <w:bookmarkStart w:id="1904" w:name="_Toc324653704"/>
      <w:bookmarkStart w:id="1905" w:name="_Toc324654036"/>
      <w:bookmarkStart w:id="1906" w:name="_Toc324654224"/>
      <w:bookmarkStart w:id="1907" w:name="_Toc324654412"/>
      <w:bookmarkStart w:id="1908" w:name="_Toc324654599"/>
      <w:bookmarkStart w:id="1909" w:name="_Toc324678988"/>
      <w:bookmarkStart w:id="1910" w:name="_Toc324760720"/>
      <w:bookmarkStart w:id="1911" w:name="_Toc324760933"/>
      <w:bookmarkStart w:id="1912" w:name="_Toc326167323"/>
      <w:bookmarkEnd w:id="1904"/>
      <w:bookmarkEnd w:id="1905"/>
      <w:bookmarkEnd w:id="1906"/>
      <w:bookmarkEnd w:id="1907"/>
      <w:bookmarkEnd w:id="1908"/>
      <w:bookmarkEnd w:id="1909"/>
      <w:bookmarkEnd w:id="1910"/>
      <w:bookmarkEnd w:id="1911"/>
      <w:bookmarkEnd w:id="1912"/>
    </w:p>
    <w:p w:rsidR="00000000" w:rsidRDefault="00F64F03">
      <w:pPr>
        <w:numPr>
          <w:ins w:id="1913" w:author="atuld" w:date="2012-04-26T14:46:00Z"/>
        </w:numPr>
        <w:tabs>
          <w:tab w:val="left" w:pos="1260"/>
        </w:tabs>
        <w:ind w:left="180" w:hanging="1170"/>
        <w:jc w:val="both"/>
        <w:rPr>
          <w:ins w:id="1914" w:author="atuld" w:date="2012-04-26T14:48:00Z"/>
          <w:del w:id="1915" w:author="manojk" w:date="2012-04-27T10:33:00Z"/>
        </w:rPr>
        <w:pPrChange w:id="1916" w:author="atuld" w:date="2012-04-26T14:54:00Z">
          <w:pPr>
            <w:tabs>
              <w:tab w:val="left" w:pos="1260"/>
            </w:tabs>
            <w:ind w:hanging="1170"/>
          </w:pPr>
        </w:pPrChange>
      </w:pPr>
      <w:ins w:id="1917" w:author="atuld" w:date="2012-04-26T14:54:00Z">
        <w:del w:id="1918" w:author="manojk" w:date="2012-04-27T10:33:00Z">
          <w:r w:rsidDel="00BC3C93">
            <w:tab/>
          </w:r>
        </w:del>
      </w:ins>
      <w:ins w:id="1919" w:author="atuld" w:date="2012-04-26T14:46:00Z">
        <w:del w:id="1920" w:author="manojk" w:date="2012-04-27T10:33:00Z">
          <w:r w:rsidDel="00BC3C93">
            <w:delText>1</w:delText>
          </w:r>
        </w:del>
        <w:del w:id="1921" w:author="manojk" w:date="2012-04-27T09:52:00Z">
          <w:r w:rsidDel="00606349">
            <w:delText>)</w:delText>
          </w:r>
        </w:del>
        <w:del w:id="1922" w:author="manojk" w:date="2012-04-27T10:33:00Z">
          <w:r w:rsidDel="00BC3C93">
            <w:delText>Branding :-Branding  would require profiling the user , who has logged into the system  and then ap</w:delText>
          </w:r>
        </w:del>
      </w:ins>
      <w:ins w:id="1923" w:author="atuld" w:date="2012-04-26T14:47:00Z">
        <w:del w:id="1924" w:author="manojk" w:date="2012-04-27T10:33:00Z">
          <w:r w:rsidDel="00BC3C93">
            <w:delText>plying  the custom css and images to GXT controls.</w:delText>
          </w:r>
        </w:del>
      </w:ins>
      <w:bookmarkStart w:id="1925" w:name="_Toc324653705"/>
      <w:bookmarkStart w:id="1926" w:name="_Toc324654037"/>
      <w:bookmarkStart w:id="1927" w:name="_Toc324654225"/>
      <w:bookmarkStart w:id="1928" w:name="_Toc324654413"/>
      <w:bookmarkStart w:id="1929" w:name="_Toc324654600"/>
      <w:bookmarkStart w:id="1930" w:name="_Toc324678989"/>
      <w:bookmarkStart w:id="1931" w:name="_Toc324760721"/>
      <w:bookmarkStart w:id="1932" w:name="_Toc324760934"/>
      <w:bookmarkStart w:id="1933" w:name="_Toc326167324"/>
      <w:bookmarkEnd w:id="1925"/>
      <w:bookmarkEnd w:id="1926"/>
      <w:bookmarkEnd w:id="1927"/>
      <w:bookmarkEnd w:id="1928"/>
      <w:bookmarkEnd w:id="1929"/>
      <w:bookmarkEnd w:id="1930"/>
      <w:bookmarkEnd w:id="1931"/>
      <w:bookmarkEnd w:id="1932"/>
      <w:bookmarkEnd w:id="1933"/>
    </w:p>
    <w:p w:rsidR="00000000" w:rsidRDefault="00F64F03">
      <w:pPr>
        <w:numPr>
          <w:ins w:id="1934" w:author="atuld" w:date="2012-04-26T14:48:00Z"/>
        </w:numPr>
        <w:ind w:left="270" w:hanging="90"/>
        <w:rPr>
          <w:ins w:id="1935" w:author="atuld" w:date="2012-04-26T14:52:00Z"/>
          <w:del w:id="1936" w:author="manojk" w:date="2012-04-27T10:33:00Z"/>
        </w:rPr>
        <w:pPrChange w:id="1937" w:author="atuld" w:date="2012-04-26T14:55:00Z">
          <w:pPr>
            <w:ind w:hanging="90"/>
          </w:pPr>
        </w:pPrChange>
      </w:pPr>
      <w:ins w:id="1938" w:author="atuld" w:date="2012-04-26T14:48:00Z">
        <w:del w:id="1939" w:author="manojk" w:date="2012-04-27T10:33:00Z">
          <w:r w:rsidDel="00BC3C93">
            <w:delText>2) Globalisation:- GXT widgets would be cutomised based on the locales /language a user would prefe</w:delText>
          </w:r>
        </w:del>
      </w:ins>
      <w:ins w:id="1940" w:author="atuld" w:date="2012-04-26T14:49:00Z">
        <w:del w:id="1941" w:author="manojk" w:date="2012-04-27T10:33:00Z">
          <w:r w:rsidDel="00BC3C93">
            <w:delText>r .</w:delText>
          </w:r>
        </w:del>
      </w:ins>
      <w:bookmarkStart w:id="1942" w:name="_Toc324653706"/>
      <w:bookmarkStart w:id="1943" w:name="_Toc324654038"/>
      <w:bookmarkStart w:id="1944" w:name="_Toc324654226"/>
      <w:bookmarkStart w:id="1945" w:name="_Toc324654414"/>
      <w:bookmarkStart w:id="1946" w:name="_Toc324654601"/>
      <w:bookmarkStart w:id="1947" w:name="_Toc324678990"/>
      <w:bookmarkStart w:id="1948" w:name="_Toc324760722"/>
      <w:bookmarkStart w:id="1949" w:name="_Toc324760935"/>
      <w:bookmarkStart w:id="1950" w:name="_Toc326167325"/>
      <w:bookmarkEnd w:id="1942"/>
      <w:bookmarkEnd w:id="1943"/>
      <w:bookmarkEnd w:id="1944"/>
      <w:bookmarkEnd w:id="1945"/>
      <w:bookmarkEnd w:id="1946"/>
      <w:bookmarkEnd w:id="1947"/>
      <w:bookmarkEnd w:id="1948"/>
      <w:bookmarkEnd w:id="1949"/>
      <w:bookmarkEnd w:id="1950"/>
    </w:p>
    <w:p w:rsidR="00000000" w:rsidRDefault="00F64F03">
      <w:pPr>
        <w:numPr>
          <w:ins w:id="1951" w:author="atuld" w:date="2012-04-26T14:49:00Z"/>
        </w:numPr>
        <w:tabs>
          <w:tab w:val="left" w:pos="90"/>
        </w:tabs>
        <w:ind w:left="270" w:hanging="1170"/>
        <w:rPr>
          <w:ins w:id="1952" w:author="atuld" w:date="2012-04-26T14:55:00Z"/>
          <w:del w:id="1953" w:author="manojk" w:date="2012-04-27T10:33:00Z"/>
        </w:rPr>
        <w:pPrChange w:id="1954" w:author="atuld" w:date="2012-04-26T14:55:00Z">
          <w:pPr>
            <w:tabs>
              <w:tab w:val="left" w:pos="90"/>
            </w:tabs>
            <w:ind w:hanging="1170"/>
          </w:pPr>
        </w:pPrChange>
      </w:pPr>
      <w:ins w:id="1955" w:author="atuld" w:date="2012-04-26T14:55:00Z">
        <w:del w:id="1956" w:author="manojk" w:date="2012-04-27T10:33:00Z">
          <w:r w:rsidDel="00BC3C93">
            <w:tab/>
          </w:r>
        </w:del>
      </w:ins>
      <w:ins w:id="1957" w:author="atuld" w:date="2012-04-26T14:52:00Z">
        <w:del w:id="1958" w:author="manojk" w:date="2012-04-27T10:33:00Z">
          <w:r w:rsidDel="00BC3C93">
            <w:delText>3) User Acces Control:-Framework would provide support of limiting the access of some features of w</w:delText>
          </w:r>
        </w:del>
      </w:ins>
      <w:ins w:id="1959" w:author="atuld" w:date="2012-04-26T14:54:00Z">
        <w:del w:id="1960" w:author="manojk" w:date="2012-04-27T10:33:00Z">
          <w:r w:rsidDel="00BC3C93">
            <w:delText xml:space="preserve">idgets </w:delText>
          </w:r>
        </w:del>
      </w:ins>
      <w:ins w:id="1961" w:author="atuld" w:date="2012-04-26T14:55:00Z">
        <w:del w:id="1962" w:author="manojk" w:date="2012-04-27T10:33:00Z">
          <w:r w:rsidDel="00BC3C93">
            <w:delText xml:space="preserve">  by providing read only and is-visible features mapped with controls and profiles</w:delText>
          </w:r>
          <w:bookmarkStart w:id="1963" w:name="_Toc324653707"/>
          <w:bookmarkStart w:id="1964" w:name="_Toc324654039"/>
          <w:bookmarkStart w:id="1965" w:name="_Toc324654227"/>
          <w:bookmarkStart w:id="1966" w:name="_Toc324654415"/>
          <w:bookmarkStart w:id="1967" w:name="_Toc324654602"/>
          <w:bookmarkStart w:id="1968" w:name="_Toc324678991"/>
          <w:bookmarkStart w:id="1969" w:name="_Toc324760723"/>
          <w:bookmarkStart w:id="1970" w:name="_Toc324760936"/>
          <w:bookmarkStart w:id="1971" w:name="_Toc326167326"/>
          <w:bookmarkEnd w:id="1963"/>
          <w:bookmarkEnd w:id="1964"/>
          <w:bookmarkEnd w:id="1965"/>
          <w:bookmarkEnd w:id="1966"/>
          <w:bookmarkEnd w:id="1967"/>
          <w:bookmarkEnd w:id="1968"/>
          <w:bookmarkEnd w:id="1969"/>
          <w:bookmarkEnd w:id="1970"/>
          <w:bookmarkEnd w:id="1971"/>
        </w:del>
      </w:ins>
    </w:p>
    <w:p w:rsidR="00000000" w:rsidRDefault="00F64F03">
      <w:pPr>
        <w:numPr>
          <w:ins w:id="1972" w:author="atuld" w:date="2012-04-26T14:56:00Z"/>
        </w:numPr>
        <w:tabs>
          <w:tab w:val="left" w:pos="90"/>
        </w:tabs>
        <w:ind w:left="270" w:hanging="1170"/>
        <w:rPr>
          <w:del w:id="1973" w:author="manojk" w:date="2012-04-27T10:33:00Z"/>
          <w:rPrChange w:id="1974" w:author="atuld" w:date="2012-04-26T14:55:00Z">
            <w:rPr>
              <w:del w:id="1975" w:author="manojk" w:date="2012-04-27T10:33:00Z"/>
              <w:i/>
            </w:rPr>
          </w:rPrChange>
        </w:rPr>
        <w:pPrChange w:id="1976" w:author="atuld" w:date="2012-04-26T14:55:00Z">
          <w:pPr>
            <w:tabs>
              <w:tab w:val="left" w:pos="90"/>
            </w:tabs>
            <w:ind w:hanging="1170"/>
          </w:pPr>
        </w:pPrChange>
      </w:pPr>
      <w:ins w:id="1977" w:author="atuld" w:date="2012-04-26T14:56:00Z">
        <w:del w:id="1978" w:author="manojk" w:date="2012-04-27T10:33:00Z">
          <w:r w:rsidDel="00BC3C93">
            <w:tab/>
            <w:delText>4) Multiapplication Support:-Framework provides support for multiple application to be used by same  databa</w:delText>
          </w:r>
        </w:del>
      </w:ins>
      <w:ins w:id="1979" w:author="atuld" w:date="2012-04-26T14:58:00Z">
        <w:del w:id="1980" w:author="manojk" w:date="2012-04-27T10:33:00Z">
          <w:r w:rsidDel="00BC3C93">
            <w:delText>se .</w:delText>
          </w:r>
        </w:del>
      </w:ins>
      <w:bookmarkStart w:id="1981" w:name="_Toc324653708"/>
      <w:bookmarkStart w:id="1982" w:name="_Toc324654040"/>
      <w:bookmarkStart w:id="1983" w:name="_Toc324654228"/>
      <w:bookmarkStart w:id="1984" w:name="_Toc324654416"/>
      <w:bookmarkStart w:id="1985" w:name="_Toc324654603"/>
      <w:bookmarkStart w:id="1986" w:name="_Toc324678992"/>
      <w:bookmarkStart w:id="1987" w:name="_Toc324760724"/>
      <w:bookmarkStart w:id="1988" w:name="_Toc324760937"/>
      <w:bookmarkStart w:id="1989" w:name="_Toc326167327"/>
      <w:bookmarkEnd w:id="1981"/>
      <w:bookmarkEnd w:id="1982"/>
      <w:bookmarkEnd w:id="1983"/>
      <w:bookmarkEnd w:id="1984"/>
      <w:bookmarkEnd w:id="1985"/>
      <w:bookmarkEnd w:id="1986"/>
      <w:bookmarkEnd w:id="1987"/>
      <w:bookmarkEnd w:id="1988"/>
      <w:bookmarkEnd w:id="1989"/>
    </w:p>
    <w:p w:rsidR="00F64F03" w:rsidRDefault="00F64F03" w:rsidP="008C1F52">
      <w:pPr>
        <w:pStyle w:val="Heading2"/>
        <w:rPr>
          <w:i/>
        </w:rPr>
      </w:pPr>
      <w:bookmarkStart w:id="1990" w:name="_Toc326167328"/>
      <w:r w:rsidRPr="008C1F52">
        <w:rPr>
          <w:rFonts w:cs="Calibri"/>
        </w:rPr>
        <w:t>Software</w:t>
      </w:r>
      <w:r w:rsidRPr="00376A74">
        <w:t>Requirement</w:t>
      </w:r>
      <w:bookmarkEnd w:id="1990"/>
    </w:p>
    <w:p w:rsidR="00317A29" w:rsidRDefault="00F64F03" w:rsidP="008C1F52">
      <w:del w:id="1991" w:author="manojk" w:date="2012-04-27T10:43:00Z">
        <w:r w:rsidDel="00317A29">
          <w:rPr>
            <w:i/>
          </w:rPr>
          <w:delText>&lt;</w:delText>
        </w:r>
        <w:r w:rsidRPr="008C1F52" w:rsidDel="00317A29">
          <w:rPr>
            <w:i/>
            <w:color w:val="0070C0"/>
          </w:rPr>
          <w:delText>List down the software’s that we are goi</w:delText>
        </w:r>
      </w:del>
      <w:del w:id="1992" w:author="manojk" w:date="2012-04-27T10:42:00Z">
        <w:r w:rsidRPr="008C1F52" w:rsidDel="00317A29">
          <w:rPr>
            <w:i/>
            <w:color w:val="0070C0"/>
          </w:rPr>
          <w:delText>n</w:delText>
        </w:r>
      </w:del>
      <w:del w:id="1993" w:author="manojk" w:date="2012-04-27T10:43:00Z">
        <w:r w:rsidRPr="008C1F52" w:rsidDel="00317A29">
          <w:rPr>
            <w:i/>
            <w:color w:val="0070C0"/>
          </w:rPr>
          <w:delText>g to use in the design of the portal framework with their version numbers</w:delText>
        </w:r>
        <w:r w:rsidDel="00317A29">
          <w:delText>&gt;</w:delText>
        </w:r>
      </w:del>
      <w:ins w:id="1994" w:author="manojk" w:date="2012-04-27T10:42:00Z">
        <w:r w:rsidR="00317A29">
          <w:t xml:space="preserve">Here is the software stack we plan to use </w:t>
        </w:r>
      </w:ins>
    </w:p>
    <w:p w:rsidR="00F64F03" w:rsidRDefault="00F64F03" w:rsidP="00070F0F">
      <w:pPr>
        <w:pStyle w:val="ListParagraph"/>
        <w:numPr>
          <w:ilvl w:val="0"/>
          <w:numId w:val="8"/>
        </w:numPr>
        <w:jc w:val="both"/>
      </w:pPr>
      <w:del w:id="1995" w:author="manojk" w:date="2012-04-27T10:34:00Z">
        <w:r w:rsidDel="00BC3C93">
          <w:delText>Ext-GWT</w:delText>
        </w:r>
      </w:del>
      <w:ins w:id="1996" w:author="manojk" w:date="2012-04-27T10:34:00Z">
        <w:r w:rsidR="00BC3C93">
          <w:t>GXT</w:t>
        </w:r>
      </w:ins>
      <w:r>
        <w:t xml:space="preserve"> 3.0</w:t>
      </w:r>
    </w:p>
    <w:p w:rsidR="00F64F03" w:rsidRDefault="00F64F03" w:rsidP="00070F0F">
      <w:pPr>
        <w:pStyle w:val="ListParagraph"/>
        <w:numPr>
          <w:ilvl w:val="0"/>
          <w:numId w:val="8"/>
        </w:numPr>
        <w:jc w:val="both"/>
      </w:pPr>
      <w:r>
        <w:t>GWT</w:t>
      </w:r>
      <w:ins w:id="1997" w:author="manojk" w:date="2012-04-27T10:34:00Z">
        <w:r w:rsidR="00BC3C93">
          <w:t xml:space="preserve"> 2.4</w:t>
        </w:r>
      </w:ins>
    </w:p>
    <w:p w:rsidR="00F64F03" w:rsidRDefault="00F64F03" w:rsidP="00070F0F">
      <w:pPr>
        <w:pStyle w:val="ListParagraph"/>
        <w:numPr>
          <w:ilvl w:val="0"/>
          <w:numId w:val="8"/>
        </w:numPr>
        <w:jc w:val="both"/>
      </w:pPr>
      <w:r>
        <w:t>Java 6+</w:t>
      </w:r>
    </w:p>
    <w:p w:rsidR="00F64F03" w:rsidRDefault="00F64F03" w:rsidP="00070F0F">
      <w:pPr>
        <w:pStyle w:val="ListParagraph"/>
        <w:numPr>
          <w:ilvl w:val="0"/>
          <w:numId w:val="8"/>
        </w:numPr>
        <w:jc w:val="both"/>
      </w:pPr>
      <w:r>
        <w:t>Spring 3.x ( MVC, Web Services)</w:t>
      </w:r>
    </w:p>
    <w:p w:rsidR="00F64F03" w:rsidRDefault="00F64F03" w:rsidP="00070F0F">
      <w:pPr>
        <w:pStyle w:val="ListParagraph"/>
        <w:numPr>
          <w:ilvl w:val="0"/>
          <w:numId w:val="8"/>
        </w:numPr>
        <w:jc w:val="both"/>
      </w:pPr>
      <w:r>
        <w:t xml:space="preserve">Hibernate </w:t>
      </w:r>
      <w:ins w:id="1998" w:author="manojk" w:date="2012-04-27T10:35:00Z">
        <w:r w:rsidR="00BC3C93">
          <w:t xml:space="preserve">Core </w:t>
        </w:r>
      </w:ins>
      <w:r>
        <w:t>3.</w:t>
      </w:r>
      <w:del w:id="1999" w:author="manojk" w:date="2012-04-27T10:35:00Z">
        <w:r w:rsidDel="00BC3C93">
          <w:delText>5</w:delText>
        </w:r>
      </w:del>
      <w:ins w:id="2000" w:author="manojk" w:date="2012-05-23T08:46:00Z">
        <w:r w:rsidR="00956962">
          <w:t>5</w:t>
        </w:r>
      </w:ins>
      <w:r>
        <w:t>.x</w:t>
      </w:r>
    </w:p>
    <w:p w:rsidR="00F64F03" w:rsidRDefault="00F64F03" w:rsidP="00070F0F">
      <w:pPr>
        <w:pStyle w:val="ListParagraph"/>
        <w:numPr>
          <w:ilvl w:val="0"/>
          <w:numId w:val="8"/>
        </w:numPr>
        <w:jc w:val="both"/>
      </w:pPr>
      <w:r>
        <w:t>Oracle 11g</w:t>
      </w:r>
    </w:p>
    <w:p w:rsidR="00F64F03" w:rsidRDefault="00F64F03" w:rsidP="00070F0F">
      <w:pPr>
        <w:pStyle w:val="ListParagraph"/>
        <w:numPr>
          <w:ilvl w:val="0"/>
          <w:numId w:val="8"/>
        </w:numPr>
        <w:jc w:val="both"/>
      </w:pPr>
      <w:r>
        <w:t>Oracle JDBC driver</w:t>
      </w:r>
    </w:p>
    <w:p w:rsidR="00F64F03" w:rsidDel="00BC3C93" w:rsidRDefault="00F64F03" w:rsidP="00070F0F">
      <w:pPr>
        <w:pStyle w:val="ListParagraph"/>
        <w:numPr>
          <w:ilvl w:val="0"/>
          <w:numId w:val="8"/>
        </w:numPr>
        <w:jc w:val="both"/>
        <w:rPr>
          <w:del w:id="2001" w:author="manojk" w:date="2012-04-27T10:38:00Z"/>
        </w:rPr>
      </w:pPr>
      <w:del w:id="2002" w:author="manojk" w:date="2012-04-27T10:38:00Z">
        <w:r w:rsidDel="00BC3C93">
          <w:delText>Google Guava collections library 10.0.1 (Concurrency, String processing, I/O)</w:delText>
        </w:r>
      </w:del>
    </w:p>
    <w:p w:rsidR="00F64F03" w:rsidRDefault="00F64F03" w:rsidP="00070F0F">
      <w:pPr>
        <w:pStyle w:val="ListParagraph"/>
        <w:numPr>
          <w:ilvl w:val="0"/>
          <w:numId w:val="8"/>
        </w:numPr>
        <w:jc w:val="both"/>
      </w:pPr>
      <w:r>
        <w:t xml:space="preserve">Jackson library  1.9.1 ( </w:t>
      </w:r>
      <w:del w:id="2003" w:author="manojk" w:date="2012-04-27T10:40:00Z">
        <w:r w:rsidDel="00BC3C93">
          <w:delText xml:space="preserve">for parsing &amp; creating </w:delText>
        </w:r>
      </w:del>
      <w:ins w:id="2004" w:author="manojk" w:date="2012-04-27T10:40:00Z">
        <w:r w:rsidR="00BC3C93">
          <w:t xml:space="preserve">For </w:t>
        </w:r>
      </w:ins>
      <w:r>
        <w:t>JSON)</w:t>
      </w:r>
    </w:p>
    <w:p w:rsidR="00F64F03" w:rsidRDefault="00F64F03" w:rsidP="00070F0F">
      <w:pPr>
        <w:pStyle w:val="ListParagraph"/>
        <w:numPr>
          <w:ilvl w:val="0"/>
          <w:numId w:val="8"/>
        </w:numPr>
        <w:jc w:val="both"/>
      </w:pPr>
      <w:r>
        <w:t>JAXB 2.x ( for parsing &amp; creating xml data structure)</w:t>
      </w:r>
    </w:p>
    <w:p w:rsidR="00F64F03" w:rsidRDefault="00F64F03" w:rsidP="00070F0F">
      <w:pPr>
        <w:pStyle w:val="ListParagraph"/>
        <w:numPr>
          <w:ilvl w:val="0"/>
          <w:numId w:val="8"/>
        </w:numPr>
        <w:jc w:val="both"/>
      </w:pPr>
      <w:proofErr w:type="spellStart"/>
      <w:r>
        <w:t>JBoss</w:t>
      </w:r>
      <w:proofErr w:type="spellEnd"/>
      <w:r>
        <w:t xml:space="preserve"> 7</w:t>
      </w:r>
      <w:ins w:id="2005" w:author="manojk" w:date="2012-04-27T10:47:00Z">
        <w:r w:rsidR="00317A29">
          <w:t>.x</w:t>
        </w:r>
      </w:ins>
      <w:r>
        <w:t xml:space="preserve"> Application Server</w:t>
      </w:r>
    </w:p>
    <w:p w:rsidR="00F64F03" w:rsidRDefault="00F64F03" w:rsidP="00070F0F">
      <w:pPr>
        <w:pStyle w:val="ListParagraph"/>
        <w:numPr>
          <w:ilvl w:val="0"/>
          <w:numId w:val="8"/>
        </w:numPr>
        <w:jc w:val="both"/>
      </w:pPr>
      <w:r>
        <w:t>Apache Jackrabbit 2.2.9 (</w:t>
      </w:r>
      <w:del w:id="2006" w:author="manojk" w:date="2012-04-27T10:47:00Z">
        <w:r w:rsidDel="00317A29">
          <w:delText xml:space="preserve">WebDav </w:delText>
        </w:r>
      </w:del>
      <w:ins w:id="2007" w:author="manojk" w:date="2012-04-27T10:47:00Z">
        <w:r w:rsidR="00317A29">
          <w:t xml:space="preserve">WebDAV </w:t>
        </w:r>
      </w:ins>
      <w:r>
        <w:t>Server)</w:t>
      </w:r>
    </w:p>
    <w:p w:rsidR="00F64F03" w:rsidRDefault="00F64F03" w:rsidP="00070F0F">
      <w:pPr>
        <w:pStyle w:val="ListParagraph"/>
        <w:numPr>
          <w:ilvl w:val="0"/>
          <w:numId w:val="8"/>
        </w:numPr>
        <w:jc w:val="both"/>
      </w:pPr>
      <w:r>
        <w:t>Apache CXF/</w:t>
      </w:r>
      <w:proofErr w:type="spellStart"/>
      <w:r>
        <w:t>JBoss</w:t>
      </w:r>
      <w:proofErr w:type="spellEnd"/>
      <w:r>
        <w:t xml:space="preserve"> Rest Easy (for REST implementation)</w:t>
      </w:r>
    </w:p>
    <w:p w:rsidR="00F64F03" w:rsidDel="00606349" w:rsidRDefault="00F64F03" w:rsidP="00070F0F">
      <w:pPr>
        <w:pStyle w:val="ListParagraph"/>
        <w:numPr>
          <w:ilvl w:val="0"/>
          <w:numId w:val="8"/>
        </w:numPr>
        <w:jc w:val="both"/>
        <w:rPr>
          <w:del w:id="2008" w:author="manojk" w:date="2012-04-27T09:53:00Z"/>
        </w:rPr>
      </w:pPr>
      <w:r w:rsidRPr="00360C5B">
        <w:t>EhCache</w:t>
      </w:r>
      <w:r>
        <w:t>2</w:t>
      </w:r>
      <w:r w:rsidRPr="00360C5B">
        <w:t>.</w:t>
      </w:r>
      <w:r>
        <w:t>4</w:t>
      </w:r>
      <w:r w:rsidRPr="00360C5B">
        <w:t>.</w:t>
      </w:r>
      <w:r>
        <w:t>6 (</w:t>
      </w:r>
      <w:del w:id="2009" w:author="manojk" w:date="2012-05-13T13:13:00Z">
        <w:r w:rsidDel="00FA76C9">
          <w:delText xml:space="preserve">DB </w:delText>
        </w:r>
      </w:del>
      <w:ins w:id="2010" w:author="manojk" w:date="2012-05-13T13:13:00Z">
        <w:r w:rsidR="00FA76C9">
          <w:t xml:space="preserve">For business objects </w:t>
        </w:r>
      </w:ins>
      <w:r>
        <w:t>Caching)</w:t>
      </w:r>
    </w:p>
    <w:p w:rsidR="00000000" w:rsidRDefault="006A5941">
      <w:pPr>
        <w:pStyle w:val="ListParagraph"/>
        <w:numPr>
          <w:ilvl w:val="0"/>
          <w:numId w:val="8"/>
        </w:numPr>
        <w:jc w:val="both"/>
        <w:rPr>
          <w:del w:id="2011" w:author="manojk" w:date="2012-04-27T09:53:00Z"/>
        </w:rPr>
        <w:pPrChange w:id="2012" w:author="manojk" w:date="2012-04-27T09:53:00Z">
          <w:pPr/>
        </w:pPrChange>
      </w:pPr>
    </w:p>
    <w:p w:rsidR="00000000" w:rsidRDefault="006A5941">
      <w:pPr>
        <w:pStyle w:val="ListParagraph"/>
        <w:numPr>
          <w:ilvl w:val="0"/>
          <w:numId w:val="8"/>
        </w:numPr>
        <w:jc w:val="both"/>
        <w:rPr>
          <w:ins w:id="2013" w:author="atuld" w:date="2012-04-26T16:28:00Z"/>
          <w:del w:id="2014" w:author="manojk" w:date="2012-04-27T09:53:00Z"/>
        </w:rPr>
        <w:pPrChange w:id="2015" w:author="manojk" w:date="2012-04-27T09:53:00Z">
          <w:pPr>
            <w:pStyle w:val="Heading2"/>
            <w:numPr>
              <w:ilvl w:val="0"/>
              <w:numId w:val="0"/>
            </w:numPr>
            <w:ind w:left="0" w:firstLine="0"/>
          </w:pPr>
        </w:pPrChange>
      </w:pPr>
      <w:bookmarkStart w:id="2016" w:name="_Toc311915642"/>
    </w:p>
    <w:p w:rsidR="00000000" w:rsidRDefault="006A5941">
      <w:pPr>
        <w:pStyle w:val="ListParagraph"/>
        <w:numPr>
          <w:ilvl w:val="0"/>
          <w:numId w:val="8"/>
        </w:numPr>
        <w:jc w:val="both"/>
        <w:rPr>
          <w:ins w:id="2017" w:author="atuld" w:date="2012-04-26T16:28:00Z"/>
        </w:rPr>
        <w:pPrChange w:id="2018" w:author="manojk" w:date="2012-04-27T09:53:00Z">
          <w:pPr>
            <w:pStyle w:val="Heading2"/>
            <w:numPr>
              <w:ilvl w:val="0"/>
              <w:numId w:val="0"/>
            </w:numPr>
            <w:ind w:left="0" w:firstLine="0"/>
          </w:pPr>
        </w:pPrChange>
      </w:pPr>
    </w:p>
    <w:p w:rsidR="00000000" w:rsidRDefault="00F64F03">
      <w:pPr>
        <w:pStyle w:val="Heading2"/>
        <w:numPr>
          <w:ins w:id="2019" w:author="Unknown"/>
        </w:numPr>
        <w:pPrChange w:id="2020" w:author="atuld" w:date="2012-04-26T16:28:00Z">
          <w:pPr>
            <w:pStyle w:val="Heading2"/>
            <w:ind w:left="0"/>
          </w:pPr>
        </w:pPrChange>
      </w:pPr>
      <w:bookmarkStart w:id="2021" w:name="_Toc326167329"/>
      <w:r w:rsidRPr="002634B8">
        <w:t>Definitions, Acronyms &amp; Abbreviations</w:t>
      </w:r>
      <w:bookmarkEnd w:id="2016"/>
      <w:bookmarkEnd w:id="2021"/>
    </w:p>
    <w:tbl>
      <w:tblPr>
        <w:tblW w:w="8388" w:type="dxa"/>
        <w:jc w:val="center"/>
        <w:tblInd w:w="720" w:type="dxa"/>
        <w:tblLook w:val="00A0"/>
        <w:tblPrChange w:id="2022" w:author="manojk" w:date="2012-05-13T13:29:00Z">
          <w:tblPr>
            <w:tblW w:w="9245" w:type="dxa"/>
            <w:jc w:val="center"/>
            <w:tblLook w:val="00A0"/>
          </w:tblPr>
        </w:tblPrChange>
      </w:tblPr>
      <w:tblGrid>
        <w:gridCol w:w="2076"/>
        <w:gridCol w:w="5571"/>
        <w:gridCol w:w="741"/>
        <w:tblGridChange w:id="2023">
          <w:tblGrid>
            <w:gridCol w:w="2217"/>
            <w:gridCol w:w="7028"/>
          </w:tblGrid>
        </w:tblGridChange>
      </w:tblGrid>
      <w:tr w:rsidR="00F64F03" w:rsidRPr="000F6A1B" w:rsidDel="006651AF" w:rsidTr="00A7530F">
        <w:trPr>
          <w:trHeight w:val="315"/>
          <w:jc w:val="center"/>
          <w:del w:id="2024" w:author="manojk" w:date="2012-05-13T13:15:00Z"/>
          <w:trPrChange w:id="2025" w:author="manojk" w:date="2012-05-13T13:29:00Z">
            <w:trPr>
              <w:trHeight w:val="315"/>
              <w:jc w:val="center"/>
            </w:trPr>
          </w:trPrChange>
        </w:trPr>
        <w:tc>
          <w:tcPr>
            <w:tcW w:w="2217" w:type="dxa"/>
            <w:tcBorders>
              <w:top w:val="single" w:sz="4" w:space="0" w:color="auto"/>
              <w:left w:val="single" w:sz="4" w:space="0" w:color="auto"/>
              <w:bottom w:val="single" w:sz="4" w:space="0" w:color="auto"/>
              <w:right w:val="single" w:sz="4" w:space="0" w:color="auto"/>
            </w:tcBorders>
            <w:shd w:val="clear" w:color="auto" w:fill="000000"/>
            <w:tcPrChange w:id="2026" w:author="manojk" w:date="2012-05-13T13:29:00Z">
              <w:tcPr>
                <w:tcW w:w="2217" w:type="dxa"/>
                <w:tcBorders>
                  <w:top w:val="single" w:sz="4" w:space="0" w:color="auto"/>
                  <w:left w:val="single" w:sz="4" w:space="0" w:color="auto"/>
                  <w:bottom w:val="single" w:sz="4" w:space="0" w:color="auto"/>
                  <w:right w:val="single" w:sz="4" w:space="0" w:color="auto"/>
                </w:tcBorders>
                <w:shd w:val="clear" w:color="000000" w:fill="4F6228"/>
              </w:tcPr>
            </w:tcPrChange>
          </w:tcPr>
          <w:p w:rsidR="00F64F03" w:rsidRPr="00B40072" w:rsidDel="006651AF" w:rsidRDefault="00F64F03" w:rsidP="00252C0A">
            <w:pPr>
              <w:widowControl/>
              <w:autoSpaceDE/>
              <w:autoSpaceDN/>
              <w:adjustRightInd/>
              <w:rPr>
                <w:del w:id="2027" w:author="manojk" w:date="2012-05-13T13:15:00Z"/>
                <w:rFonts w:cs="Calibri"/>
                <w:b/>
                <w:bCs/>
                <w:color w:val="EBF1DE"/>
                <w:szCs w:val="22"/>
                <w:shd w:val="clear" w:color="auto" w:fill="auto"/>
                <w:lang w:val="en-IN"/>
              </w:rPr>
            </w:pPr>
            <w:del w:id="2028" w:author="manojk" w:date="2012-05-13T13:15:00Z">
              <w:r w:rsidDel="006651AF">
                <w:rPr>
                  <w:rFonts w:cs="Calibri"/>
                  <w:b/>
                  <w:bCs/>
                  <w:color w:val="EBF1DE"/>
                  <w:szCs w:val="22"/>
                  <w:shd w:val="clear" w:color="auto" w:fill="auto"/>
                  <w:lang w:val="en-IN"/>
                </w:rPr>
                <w:delText>Term</w:delText>
              </w:r>
            </w:del>
          </w:p>
        </w:tc>
        <w:tc>
          <w:tcPr>
            <w:tcW w:w="7028" w:type="dxa"/>
            <w:gridSpan w:val="2"/>
            <w:tcBorders>
              <w:top w:val="single" w:sz="4" w:space="0" w:color="auto"/>
              <w:left w:val="nil"/>
              <w:bottom w:val="single" w:sz="4" w:space="0" w:color="auto"/>
              <w:right w:val="single" w:sz="4" w:space="0" w:color="auto"/>
            </w:tcBorders>
            <w:shd w:val="clear" w:color="auto" w:fill="4F6228"/>
            <w:tcPrChange w:id="2029" w:author="manojk" w:date="2012-05-13T13:29:00Z">
              <w:tcPr>
                <w:tcW w:w="7028" w:type="dxa"/>
                <w:tcBorders>
                  <w:top w:val="single" w:sz="4" w:space="0" w:color="auto"/>
                  <w:left w:val="nil"/>
                  <w:bottom w:val="single" w:sz="4" w:space="0" w:color="auto"/>
                  <w:right w:val="single" w:sz="4" w:space="0" w:color="auto"/>
                </w:tcBorders>
                <w:shd w:val="clear" w:color="000000" w:fill="4F6228"/>
              </w:tcPr>
            </w:tcPrChange>
          </w:tcPr>
          <w:p w:rsidR="00F64F03" w:rsidRPr="00B40072" w:rsidDel="006651AF" w:rsidRDefault="00F64F03" w:rsidP="00252C0A">
            <w:pPr>
              <w:widowControl/>
              <w:autoSpaceDE/>
              <w:autoSpaceDN/>
              <w:adjustRightInd/>
              <w:rPr>
                <w:del w:id="2030" w:author="manojk" w:date="2012-05-13T13:15:00Z"/>
                <w:rFonts w:cs="Calibri"/>
                <w:b/>
                <w:bCs/>
                <w:color w:val="EBF1DE"/>
                <w:szCs w:val="22"/>
                <w:shd w:val="clear" w:color="auto" w:fill="auto"/>
                <w:lang w:val="en-IN"/>
              </w:rPr>
            </w:pPr>
            <w:del w:id="2031" w:author="manojk" w:date="2012-05-13T13:15:00Z">
              <w:r w:rsidDel="006651AF">
                <w:rPr>
                  <w:rFonts w:cs="Calibri"/>
                  <w:b/>
                  <w:bCs/>
                  <w:color w:val="EBF1DE"/>
                  <w:szCs w:val="22"/>
                  <w:shd w:val="clear" w:color="auto" w:fill="auto"/>
                  <w:lang w:val="en-IN"/>
                </w:rPr>
                <w:delText>Definition</w:delText>
              </w:r>
            </w:del>
          </w:p>
        </w:tc>
      </w:tr>
      <w:tr w:rsidR="006651AF" w:rsidTr="006708A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32" w:author="manojk" w:date="2012-05-29T18:02: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ins w:id="2033" w:author="manojk" w:date="2012-05-13T13:14:00Z"/>
        </w:trPr>
        <w:tc>
          <w:tcPr>
            <w:tcW w:w="2217" w:type="dxa"/>
            <w:shd w:val="clear" w:color="auto" w:fill="948A54"/>
            <w:tcPrChange w:id="2034" w:author="manojk" w:date="2012-05-29T18:02:00Z">
              <w:tcPr>
                <w:tcW w:w="2217" w:type="dxa"/>
              </w:tcPr>
            </w:tcPrChange>
          </w:tcPr>
          <w:p w:rsidR="006651AF" w:rsidRDefault="006651AF" w:rsidP="00252C0A">
            <w:pPr>
              <w:rPr>
                <w:ins w:id="2035" w:author="manojk" w:date="2012-05-13T13:14:00Z"/>
              </w:rPr>
            </w:pPr>
            <w:ins w:id="2036" w:author="manojk" w:date="2012-05-13T13:14:00Z">
              <w:r>
                <w:rPr>
                  <w:rFonts w:cs="Calibri"/>
                  <w:b/>
                  <w:bCs/>
                  <w:color w:val="EBF1DE"/>
                  <w:szCs w:val="22"/>
                  <w:shd w:val="clear" w:color="auto" w:fill="auto"/>
                  <w:lang w:val="en-IN"/>
                </w:rPr>
                <w:t>Term</w:t>
              </w:r>
            </w:ins>
          </w:p>
        </w:tc>
        <w:tc>
          <w:tcPr>
            <w:tcW w:w="6171" w:type="dxa"/>
            <w:shd w:val="clear" w:color="auto" w:fill="948A54"/>
            <w:tcPrChange w:id="2037" w:author="manojk" w:date="2012-05-29T18:02:00Z">
              <w:tcPr>
                <w:tcW w:w="7028" w:type="dxa"/>
              </w:tcPr>
            </w:tcPrChange>
          </w:tcPr>
          <w:p w:rsidR="00000000" w:rsidRDefault="00DF6216">
            <w:pPr>
              <w:widowControl/>
              <w:autoSpaceDE/>
              <w:autoSpaceDN/>
              <w:adjustRightInd/>
              <w:rPr>
                <w:ins w:id="2038" w:author="manojk" w:date="2012-05-13T13:14:00Z"/>
                <w:rFonts w:ascii="Times New Roman" w:hAnsi="Times New Roman"/>
                <w:szCs w:val="18"/>
              </w:rPr>
              <w:pPrChange w:id="2039" w:author="manojk" w:date="2012-05-13T13:15: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040" w:author="manojk" w:date="2012-05-13T13:14:00Z">
              <w:r w:rsidRPr="00DF6216">
                <w:rPr>
                  <w:rFonts w:cs="Calibri"/>
                  <w:b/>
                  <w:bCs/>
                  <w:color w:val="EBF1DE"/>
                  <w:szCs w:val="22"/>
                  <w:shd w:val="clear" w:color="auto" w:fill="auto"/>
                  <w:lang w:val="en-IN"/>
                  <w:rPrChange w:id="2041" w:author="manojk" w:date="2012-05-13T13:15:00Z">
                    <w:rPr>
                      <w:rFonts w:cs="Times New Roman"/>
                      <w:color w:val="0000FF"/>
                      <w:sz w:val="20"/>
                      <w:u w:val="single"/>
                    </w:rPr>
                  </w:rPrChange>
                </w:rPr>
                <w:t>Definition</w:t>
              </w:r>
            </w:ins>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42"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43" w:author="manojk" w:date="2012-05-13T13:29:00Z">
              <w:tcPr>
                <w:tcW w:w="2217" w:type="dxa"/>
              </w:tcPr>
            </w:tcPrChange>
          </w:tcPr>
          <w:p w:rsidR="00F64F03" w:rsidRDefault="00F64F03" w:rsidP="00252C0A">
            <w:r>
              <w:t>GWT</w:t>
            </w:r>
          </w:p>
        </w:tc>
        <w:tc>
          <w:tcPr>
            <w:tcW w:w="6171" w:type="dxa"/>
            <w:tcPrChange w:id="2044" w:author="manojk" w:date="2012-05-13T13:29:00Z">
              <w:tcPr>
                <w:tcW w:w="7028" w:type="dxa"/>
              </w:tcPr>
            </w:tcPrChange>
          </w:tcPr>
          <w:p w:rsidR="00F64F03" w:rsidRDefault="00F64F03" w:rsidP="00252C0A">
            <w:r>
              <w:t>Google web toolkit</w:t>
            </w:r>
          </w:p>
        </w:tc>
      </w:tr>
      <w:tr w:rsidR="00317A29"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45"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ins w:id="2046" w:author="manojk" w:date="2012-04-27T10:48:00Z"/>
        </w:trPr>
        <w:tc>
          <w:tcPr>
            <w:tcW w:w="2217" w:type="dxa"/>
            <w:tcPrChange w:id="2047" w:author="manojk" w:date="2012-05-13T13:29:00Z">
              <w:tcPr>
                <w:tcW w:w="2217" w:type="dxa"/>
              </w:tcPr>
            </w:tcPrChange>
          </w:tcPr>
          <w:p w:rsidR="00317A29" w:rsidRDefault="00317A29" w:rsidP="00252C0A">
            <w:pPr>
              <w:rPr>
                <w:ins w:id="2048" w:author="manojk" w:date="2012-04-27T10:48:00Z"/>
              </w:rPr>
            </w:pPr>
            <w:ins w:id="2049" w:author="manojk" w:date="2012-04-27T10:48:00Z">
              <w:r>
                <w:t>GXT</w:t>
              </w:r>
            </w:ins>
          </w:p>
        </w:tc>
        <w:tc>
          <w:tcPr>
            <w:tcW w:w="6171" w:type="dxa"/>
            <w:tcPrChange w:id="2050" w:author="manojk" w:date="2012-05-13T13:29:00Z">
              <w:tcPr>
                <w:tcW w:w="7028" w:type="dxa"/>
              </w:tcPr>
            </w:tcPrChange>
          </w:tcPr>
          <w:p w:rsidR="00317A29" w:rsidRDefault="00317A29" w:rsidP="00252C0A">
            <w:pPr>
              <w:rPr>
                <w:ins w:id="2051" w:author="manojk" w:date="2012-04-27T10:48:00Z"/>
              </w:rPr>
            </w:pPr>
            <w:ins w:id="2052" w:author="manojk" w:date="2012-04-27T10:48:00Z">
              <w:r>
                <w:t>Ext-GWT (extension of GWT)</w:t>
              </w:r>
            </w:ins>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53"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54" w:author="manojk" w:date="2012-05-13T13:29:00Z">
              <w:tcPr>
                <w:tcW w:w="2217" w:type="dxa"/>
              </w:tcPr>
            </w:tcPrChange>
          </w:tcPr>
          <w:p w:rsidR="00F64F03" w:rsidRDefault="00F64F03" w:rsidP="00252C0A">
            <w:r>
              <w:t>ORM</w:t>
            </w:r>
          </w:p>
        </w:tc>
        <w:tc>
          <w:tcPr>
            <w:tcW w:w="6171" w:type="dxa"/>
            <w:tcPrChange w:id="2055" w:author="manojk" w:date="2012-05-13T13:29:00Z">
              <w:tcPr>
                <w:tcW w:w="7028" w:type="dxa"/>
              </w:tcPr>
            </w:tcPrChange>
          </w:tcPr>
          <w:p w:rsidR="00F64F03" w:rsidRDefault="00F64F03" w:rsidP="00252C0A">
            <w:r>
              <w:t>Object  Relation  Mapping</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56"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57" w:author="manojk" w:date="2012-05-13T13:29:00Z">
              <w:tcPr>
                <w:tcW w:w="2217" w:type="dxa"/>
              </w:tcPr>
            </w:tcPrChange>
          </w:tcPr>
          <w:p w:rsidR="00F64F03" w:rsidRDefault="00F64F03" w:rsidP="00252C0A">
            <w:r>
              <w:t>GUI</w:t>
            </w:r>
          </w:p>
        </w:tc>
        <w:tc>
          <w:tcPr>
            <w:tcW w:w="6171" w:type="dxa"/>
            <w:tcPrChange w:id="2058" w:author="manojk" w:date="2012-05-13T13:29:00Z">
              <w:tcPr>
                <w:tcW w:w="7028" w:type="dxa"/>
              </w:tcPr>
            </w:tcPrChange>
          </w:tcPr>
          <w:p w:rsidR="00F64F03" w:rsidRDefault="00F64F03" w:rsidP="00252C0A">
            <w:r>
              <w:t>Graphic user interface</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59"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60" w:author="manojk" w:date="2012-05-13T13:29:00Z">
              <w:tcPr>
                <w:tcW w:w="2217" w:type="dxa"/>
              </w:tcPr>
            </w:tcPrChange>
          </w:tcPr>
          <w:p w:rsidR="00F64F03" w:rsidRDefault="00F64F03" w:rsidP="00252C0A">
            <w:r>
              <w:t>Subsystem</w:t>
            </w:r>
          </w:p>
        </w:tc>
        <w:tc>
          <w:tcPr>
            <w:tcW w:w="6171" w:type="dxa"/>
            <w:tcPrChange w:id="2061" w:author="manojk" w:date="2012-05-13T13:29:00Z">
              <w:tcPr>
                <w:tcW w:w="7028" w:type="dxa"/>
              </w:tcPr>
            </w:tcPrChange>
          </w:tcPr>
          <w:p w:rsidR="00F64F03" w:rsidRDefault="00F64F03" w:rsidP="00252C0A">
            <w:r>
              <w:t>Logical parts of the software system</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62"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63" w:author="manojk" w:date="2012-05-13T13:29:00Z">
              <w:tcPr>
                <w:tcW w:w="2217" w:type="dxa"/>
              </w:tcPr>
            </w:tcPrChange>
          </w:tcPr>
          <w:p w:rsidR="00F64F03" w:rsidRDefault="00F64F03" w:rsidP="00252C0A">
            <w:r>
              <w:t>UI</w:t>
            </w:r>
          </w:p>
        </w:tc>
        <w:tc>
          <w:tcPr>
            <w:tcW w:w="6171" w:type="dxa"/>
            <w:tcPrChange w:id="2064" w:author="manojk" w:date="2012-05-13T13:29:00Z">
              <w:tcPr>
                <w:tcW w:w="7028" w:type="dxa"/>
              </w:tcPr>
            </w:tcPrChange>
          </w:tcPr>
          <w:p w:rsidR="00F64F03" w:rsidRDefault="00F64F03" w:rsidP="00252C0A">
            <w:r>
              <w:t>User interface</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65"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66" w:author="manojk" w:date="2012-05-13T13:29:00Z">
              <w:tcPr>
                <w:tcW w:w="2217" w:type="dxa"/>
              </w:tcPr>
            </w:tcPrChange>
          </w:tcPr>
          <w:p w:rsidR="00F64F03" w:rsidRDefault="00F64F03" w:rsidP="00252C0A">
            <w:r>
              <w:t>SOA</w:t>
            </w:r>
          </w:p>
        </w:tc>
        <w:tc>
          <w:tcPr>
            <w:tcW w:w="6171" w:type="dxa"/>
            <w:tcPrChange w:id="2067" w:author="manojk" w:date="2012-05-13T13:29:00Z">
              <w:tcPr>
                <w:tcW w:w="7028" w:type="dxa"/>
              </w:tcPr>
            </w:tcPrChange>
          </w:tcPr>
          <w:p w:rsidR="00F64F03" w:rsidRDefault="00F64F03" w:rsidP="00252C0A">
            <w:r>
              <w:t>Service oriented architecture</w:t>
            </w:r>
          </w:p>
        </w:tc>
      </w:tr>
      <w:tr w:rsidR="00F64F03" w:rsidDel="00C255D9"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68"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del w:id="2069" w:author="manojk" w:date="2012-04-27T10:50:00Z"/>
        </w:trPr>
        <w:tc>
          <w:tcPr>
            <w:tcW w:w="2217" w:type="dxa"/>
            <w:tcPrChange w:id="2070" w:author="manojk" w:date="2012-05-13T13:29:00Z">
              <w:tcPr>
                <w:tcW w:w="2217" w:type="dxa"/>
              </w:tcPr>
            </w:tcPrChange>
          </w:tcPr>
          <w:p w:rsidR="00F64F03" w:rsidDel="00C255D9" w:rsidRDefault="00F64F03" w:rsidP="00252C0A">
            <w:pPr>
              <w:rPr>
                <w:del w:id="2071" w:author="manojk" w:date="2012-04-27T10:50:00Z"/>
              </w:rPr>
            </w:pPr>
            <w:del w:id="2072" w:author="manojk" w:date="2012-04-27T10:50:00Z">
              <w:r w:rsidDel="00C255D9">
                <w:delText>ESB</w:delText>
              </w:r>
            </w:del>
          </w:p>
        </w:tc>
        <w:tc>
          <w:tcPr>
            <w:tcW w:w="6171" w:type="dxa"/>
            <w:tcPrChange w:id="2073" w:author="manojk" w:date="2012-05-13T13:29:00Z">
              <w:tcPr>
                <w:tcW w:w="7028" w:type="dxa"/>
              </w:tcPr>
            </w:tcPrChange>
          </w:tcPr>
          <w:p w:rsidR="00F64F03" w:rsidDel="00C255D9" w:rsidRDefault="00F64F03" w:rsidP="00252C0A">
            <w:pPr>
              <w:rPr>
                <w:del w:id="2074" w:author="manojk" w:date="2012-04-27T10:50:00Z"/>
              </w:rPr>
            </w:pPr>
            <w:del w:id="2075" w:author="manojk" w:date="2012-04-27T10:50:00Z">
              <w:r w:rsidDel="00C255D9">
                <w:delText>Enterprise service bus</w:delText>
              </w:r>
            </w:del>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76"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77" w:author="manojk" w:date="2012-05-13T13:29:00Z">
              <w:tcPr>
                <w:tcW w:w="2217" w:type="dxa"/>
              </w:tcPr>
            </w:tcPrChange>
          </w:tcPr>
          <w:p w:rsidR="00F64F03" w:rsidRDefault="00F64F03" w:rsidP="00252C0A">
            <w:r w:rsidRPr="00321A8F">
              <w:t>WebDAV</w:t>
            </w:r>
          </w:p>
        </w:tc>
        <w:tc>
          <w:tcPr>
            <w:tcW w:w="6171" w:type="dxa"/>
            <w:tcPrChange w:id="2078" w:author="manojk" w:date="2012-05-13T13:29:00Z">
              <w:tcPr>
                <w:tcW w:w="7028" w:type="dxa"/>
              </w:tcPr>
            </w:tcPrChange>
          </w:tcPr>
          <w:p w:rsidR="00F64F03" w:rsidRDefault="00F64F03" w:rsidP="00252C0A">
            <w:r w:rsidRPr="00321A8F">
              <w:t>Web-based Distributed Authoring and Versioning</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79"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80" w:author="manojk" w:date="2012-05-13T13:29:00Z">
              <w:tcPr>
                <w:tcW w:w="2217" w:type="dxa"/>
              </w:tcPr>
            </w:tcPrChange>
          </w:tcPr>
          <w:p w:rsidR="00F64F03" w:rsidRPr="00321A8F" w:rsidRDefault="00F64F03" w:rsidP="00252C0A">
            <w:r>
              <w:t>XML</w:t>
            </w:r>
          </w:p>
        </w:tc>
        <w:tc>
          <w:tcPr>
            <w:tcW w:w="6171" w:type="dxa"/>
            <w:tcPrChange w:id="2081" w:author="manojk" w:date="2012-05-13T13:29:00Z">
              <w:tcPr>
                <w:tcW w:w="7028" w:type="dxa"/>
              </w:tcPr>
            </w:tcPrChange>
          </w:tcPr>
          <w:p w:rsidR="00F64F03" w:rsidRPr="00321A8F" w:rsidRDefault="00F64F03" w:rsidP="00252C0A">
            <w:r>
              <w:t>Extensible mark-up language</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82"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83" w:author="manojk" w:date="2012-05-13T13:29:00Z">
              <w:tcPr>
                <w:tcW w:w="2217" w:type="dxa"/>
              </w:tcPr>
            </w:tcPrChange>
          </w:tcPr>
          <w:p w:rsidR="00F64F03" w:rsidRDefault="00F64F03" w:rsidP="00252C0A">
            <w:r>
              <w:t>JSON</w:t>
            </w:r>
          </w:p>
        </w:tc>
        <w:tc>
          <w:tcPr>
            <w:tcW w:w="6171" w:type="dxa"/>
            <w:tcPrChange w:id="2084" w:author="manojk" w:date="2012-05-13T13:29:00Z">
              <w:tcPr>
                <w:tcW w:w="7028" w:type="dxa"/>
              </w:tcPr>
            </w:tcPrChange>
          </w:tcPr>
          <w:p w:rsidR="00F64F03" w:rsidRDefault="00F64F03" w:rsidP="00252C0A">
            <w:r>
              <w:t>Java script Object notation</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85"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86" w:author="manojk" w:date="2012-05-13T13:29:00Z">
              <w:tcPr>
                <w:tcW w:w="2217" w:type="dxa"/>
              </w:tcPr>
            </w:tcPrChange>
          </w:tcPr>
          <w:p w:rsidR="00F64F03" w:rsidRDefault="00F64F03" w:rsidP="00252C0A">
            <w:r>
              <w:t>GUI</w:t>
            </w:r>
          </w:p>
        </w:tc>
        <w:tc>
          <w:tcPr>
            <w:tcW w:w="6171" w:type="dxa"/>
            <w:tcPrChange w:id="2087" w:author="manojk" w:date="2012-05-13T13:29:00Z">
              <w:tcPr>
                <w:tcW w:w="7028" w:type="dxa"/>
              </w:tcPr>
            </w:tcPrChange>
          </w:tcPr>
          <w:p w:rsidR="00F64F03" w:rsidRDefault="00F64F03" w:rsidP="00252C0A">
            <w:r>
              <w:t>Graphical User interface</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88"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89" w:author="manojk" w:date="2012-05-13T13:29:00Z">
              <w:tcPr>
                <w:tcW w:w="2217" w:type="dxa"/>
              </w:tcPr>
            </w:tcPrChange>
          </w:tcPr>
          <w:p w:rsidR="00F64F03" w:rsidRDefault="00F64F03" w:rsidP="00252C0A">
            <w:r>
              <w:t>CSS</w:t>
            </w:r>
          </w:p>
        </w:tc>
        <w:tc>
          <w:tcPr>
            <w:tcW w:w="6171" w:type="dxa"/>
            <w:tcPrChange w:id="2090" w:author="manojk" w:date="2012-05-13T13:29:00Z">
              <w:tcPr>
                <w:tcW w:w="7028" w:type="dxa"/>
              </w:tcPr>
            </w:tcPrChange>
          </w:tcPr>
          <w:p w:rsidR="00F64F03" w:rsidRDefault="00F64F03" w:rsidP="00252C0A">
            <w:r>
              <w:t>Cascading style sheets</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91"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92" w:author="manojk" w:date="2012-05-13T13:29:00Z">
              <w:tcPr>
                <w:tcW w:w="2217" w:type="dxa"/>
              </w:tcPr>
            </w:tcPrChange>
          </w:tcPr>
          <w:p w:rsidR="00F64F03" w:rsidRDefault="00F64F03" w:rsidP="00252C0A">
            <w:r>
              <w:t>OEM</w:t>
            </w:r>
          </w:p>
        </w:tc>
        <w:tc>
          <w:tcPr>
            <w:tcW w:w="6171" w:type="dxa"/>
            <w:tcPrChange w:id="2093" w:author="manojk" w:date="2012-05-13T13:29:00Z">
              <w:tcPr>
                <w:tcW w:w="7028" w:type="dxa"/>
              </w:tcPr>
            </w:tcPrChange>
          </w:tcPr>
          <w:p w:rsidR="00F64F03" w:rsidRDefault="00F64F03" w:rsidP="00252C0A">
            <w:r>
              <w:t>Original equipment manufacturer</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94"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95" w:author="manojk" w:date="2012-05-13T13:29:00Z">
              <w:tcPr>
                <w:tcW w:w="2217" w:type="dxa"/>
              </w:tcPr>
            </w:tcPrChange>
          </w:tcPr>
          <w:p w:rsidR="00F64F03" w:rsidRDefault="00F64F03" w:rsidP="00252C0A">
            <w:r>
              <w:t>MVP</w:t>
            </w:r>
          </w:p>
        </w:tc>
        <w:tc>
          <w:tcPr>
            <w:tcW w:w="6171" w:type="dxa"/>
            <w:tcPrChange w:id="2096" w:author="manojk" w:date="2012-05-13T13:29:00Z">
              <w:tcPr>
                <w:tcW w:w="7028" w:type="dxa"/>
              </w:tcPr>
            </w:tcPrChange>
          </w:tcPr>
          <w:p w:rsidR="00F64F03" w:rsidRDefault="00F64F03" w:rsidP="00252C0A">
            <w:r>
              <w:t>Model view presenter</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097"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098" w:author="manojk" w:date="2012-05-13T13:29:00Z">
              <w:tcPr>
                <w:tcW w:w="2217" w:type="dxa"/>
              </w:tcPr>
            </w:tcPrChange>
          </w:tcPr>
          <w:p w:rsidR="00F64F03" w:rsidRDefault="00F64F03" w:rsidP="00252C0A">
            <w:r>
              <w:t>MVC</w:t>
            </w:r>
          </w:p>
        </w:tc>
        <w:tc>
          <w:tcPr>
            <w:tcW w:w="6171" w:type="dxa"/>
            <w:tcPrChange w:id="2099" w:author="manojk" w:date="2012-05-13T13:29:00Z">
              <w:tcPr>
                <w:tcW w:w="7028" w:type="dxa"/>
              </w:tcPr>
            </w:tcPrChange>
          </w:tcPr>
          <w:p w:rsidR="00F64F03" w:rsidRDefault="00F64F03" w:rsidP="00252C0A">
            <w:r>
              <w:t>Model view controller</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00"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01" w:author="manojk" w:date="2012-05-13T13:29:00Z">
              <w:tcPr>
                <w:tcW w:w="2217" w:type="dxa"/>
              </w:tcPr>
            </w:tcPrChange>
          </w:tcPr>
          <w:p w:rsidR="00F64F03" w:rsidRDefault="00F64F03" w:rsidP="00252C0A">
            <w:r>
              <w:t>REST</w:t>
            </w:r>
          </w:p>
        </w:tc>
        <w:tc>
          <w:tcPr>
            <w:tcW w:w="6171" w:type="dxa"/>
            <w:tcPrChange w:id="2102" w:author="manojk" w:date="2012-05-13T13:29:00Z">
              <w:tcPr>
                <w:tcW w:w="7028" w:type="dxa"/>
              </w:tcPr>
            </w:tcPrChange>
          </w:tcPr>
          <w:p w:rsidR="00F64F03" w:rsidRDefault="00F64F03" w:rsidP="00252C0A">
            <w:r>
              <w:t>Representational state transfer</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03"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04" w:author="manojk" w:date="2012-05-13T13:29:00Z">
              <w:tcPr>
                <w:tcW w:w="2217" w:type="dxa"/>
              </w:tcPr>
            </w:tcPrChange>
          </w:tcPr>
          <w:p w:rsidR="00F64F03" w:rsidRDefault="00F64F03" w:rsidP="00252C0A">
            <w:r>
              <w:t>AJAX</w:t>
            </w:r>
          </w:p>
        </w:tc>
        <w:tc>
          <w:tcPr>
            <w:tcW w:w="6171" w:type="dxa"/>
            <w:tcPrChange w:id="2105" w:author="manojk" w:date="2012-05-13T13:29:00Z">
              <w:tcPr>
                <w:tcW w:w="7028" w:type="dxa"/>
              </w:tcPr>
            </w:tcPrChange>
          </w:tcPr>
          <w:p w:rsidR="00F64F03" w:rsidRDefault="00F64F03" w:rsidP="00252C0A">
            <w:r>
              <w:t>Asynchronous JavaScript and xml</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06"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07" w:author="manojk" w:date="2012-05-13T13:29:00Z">
              <w:tcPr>
                <w:tcW w:w="2217" w:type="dxa"/>
              </w:tcPr>
            </w:tcPrChange>
          </w:tcPr>
          <w:p w:rsidR="00F64F03" w:rsidRDefault="00F64F03" w:rsidP="00252C0A">
            <w:r>
              <w:t>HTTP</w:t>
            </w:r>
          </w:p>
        </w:tc>
        <w:tc>
          <w:tcPr>
            <w:tcW w:w="6171" w:type="dxa"/>
            <w:tcPrChange w:id="2108" w:author="manojk" w:date="2012-05-13T13:29:00Z">
              <w:tcPr>
                <w:tcW w:w="7028" w:type="dxa"/>
              </w:tcPr>
            </w:tcPrChange>
          </w:tcPr>
          <w:p w:rsidR="00F64F03" w:rsidRDefault="00F64F03" w:rsidP="00252C0A">
            <w:r>
              <w:t>Hypertext transfer protocol</w:t>
            </w:r>
          </w:p>
        </w:tc>
      </w:tr>
      <w:tr w:rsidR="00F64F03" w:rsidDel="00317A29"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09"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del w:id="2110" w:author="manojk" w:date="2012-04-27T10:48:00Z"/>
        </w:trPr>
        <w:tc>
          <w:tcPr>
            <w:tcW w:w="2217" w:type="dxa"/>
            <w:tcPrChange w:id="2111" w:author="manojk" w:date="2012-05-13T13:29:00Z">
              <w:tcPr>
                <w:tcW w:w="2217" w:type="dxa"/>
              </w:tcPr>
            </w:tcPrChange>
          </w:tcPr>
          <w:p w:rsidR="00F64F03" w:rsidDel="00317A29" w:rsidRDefault="00F64F03" w:rsidP="00252C0A">
            <w:pPr>
              <w:rPr>
                <w:del w:id="2112" w:author="manojk" w:date="2012-04-27T10:48:00Z"/>
              </w:rPr>
            </w:pPr>
            <w:del w:id="2113" w:author="manojk" w:date="2012-04-27T10:48:00Z">
              <w:r w:rsidDel="00317A29">
                <w:delText>SOA</w:delText>
              </w:r>
            </w:del>
          </w:p>
        </w:tc>
        <w:tc>
          <w:tcPr>
            <w:tcW w:w="6171" w:type="dxa"/>
            <w:tcPrChange w:id="2114" w:author="manojk" w:date="2012-05-13T13:29:00Z">
              <w:tcPr>
                <w:tcW w:w="7028" w:type="dxa"/>
              </w:tcPr>
            </w:tcPrChange>
          </w:tcPr>
          <w:p w:rsidR="00F64F03" w:rsidDel="00317A29" w:rsidRDefault="00F64F03" w:rsidP="00252C0A">
            <w:pPr>
              <w:rPr>
                <w:del w:id="2115" w:author="manojk" w:date="2012-04-27T10:48:00Z"/>
              </w:rPr>
            </w:pPr>
            <w:del w:id="2116" w:author="manojk" w:date="2012-04-27T10:48:00Z">
              <w:r w:rsidDel="00317A29">
                <w:delText>Service oriented architecture</w:delText>
              </w:r>
            </w:del>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17"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18" w:author="manojk" w:date="2012-05-13T13:29:00Z">
              <w:tcPr>
                <w:tcW w:w="2217" w:type="dxa"/>
              </w:tcPr>
            </w:tcPrChange>
          </w:tcPr>
          <w:p w:rsidR="00F64F03" w:rsidRDefault="00F64F03" w:rsidP="00252C0A">
            <w:r>
              <w:t>DAO</w:t>
            </w:r>
          </w:p>
        </w:tc>
        <w:tc>
          <w:tcPr>
            <w:tcW w:w="6171" w:type="dxa"/>
            <w:tcPrChange w:id="2119" w:author="manojk" w:date="2012-05-13T13:29:00Z">
              <w:tcPr>
                <w:tcW w:w="7028" w:type="dxa"/>
              </w:tcPr>
            </w:tcPrChange>
          </w:tcPr>
          <w:p w:rsidR="00F64F03" w:rsidRDefault="00F64F03" w:rsidP="00252C0A">
            <w:r>
              <w:t>Data access object</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20"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21" w:author="manojk" w:date="2012-05-13T13:29:00Z">
              <w:tcPr>
                <w:tcW w:w="2217" w:type="dxa"/>
              </w:tcPr>
            </w:tcPrChange>
          </w:tcPr>
          <w:p w:rsidR="00F64F03" w:rsidRDefault="00F64F03" w:rsidP="00252C0A">
            <w:r>
              <w:t>JPA</w:t>
            </w:r>
          </w:p>
        </w:tc>
        <w:tc>
          <w:tcPr>
            <w:tcW w:w="6171" w:type="dxa"/>
            <w:tcPrChange w:id="2122" w:author="manojk" w:date="2012-05-13T13:29:00Z">
              <w:tcPr>
                <w:tcW w:w="7028" w:type="dxa"/>
              </w:tcPr>
            </w:tcPrChange>
          </w:tcPr>
          <w:p w:rsidR="00F64F03" w:rsidRDefault="00F64F03" w:rsidP="00252C0A">
            <w:r>
              <w:t>Java persistence API</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23"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24" w:author="manojk" w:date="2012-05-13T13:29:00Z">
              <w:tcPr>
                <w:tcW w:w="2217" w:type="dxa"/>
              </w:tcPr>
            </w:tcPrChange>
          </w:tcPr>
          <w:p w:rsidR="00F64F03" w:rsidRDefault="00F64F03" w:rsidP="00252C0A">
            <w:r>
              <w:t>JAXRS</w:t>
            </w:r>
          </w:p>
        </w:tc>
        <w:tc>
          <w:tcPr>
            <w:tcW w:w="6171" w:type="dxa"/>
            <w:tcPrChange w:id="2125" w:author="manojk" w:date="2012-05-13T13:29:00Z">
              <w:tcPr>
                <w:tcW w:w="7028" w:type="dxa"/>
              </w:tcPr>
            </w:tcPrChange>
          </w:tcPr>
          <w:p w:rsidR="00F64F03" w:rsidRDefault="00F64F03" w:rsidP="00252C0A">
            <w:r w:rsidRPr="007E64D0">
              <w:t xml:space="preserve">Java API for </w:t>
            </w:r>
            <w:proofErr w:type="spellStart"/>
            <w:r w:rsidRPr="007E64D0">
              <w:t>RESTful</w:t>
            </w:r>
            <w:proofErr w:type="spellEnd"/>
            <w:r w:rsidRPr="007E64D0">
              <w:t xml:space="preserve"> Web Services</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26"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27" w:author="manojk" w:date="2012-05-13T13:29:00Z">
              <w:tcPr>
                <w:tcW w:w="2217" w:type="dxa"/>
              </w:tcPr>
            </w:tcPrChange>
          </w:tcPr>
          <w:p w:rsidR="00F64F03" w:rsidRDefault="00F64F03" w:rsidP="00252C0A">
            <w:r>
              <w:t>JAXB</w:t>
            </w:r>
          </w:p>
        </w:tc>
        <w:tc>
          <w:tcPr>
            <w:tcW w:w="6171" w:type="dxa"/>
            <w:tcPrChange w:id="2128" w:author="manojk" w:date="2012-05-13T13:29:00Z">
              <w:tcPr>
                <w:tcW w:w="7028" w:type="dxa"/>
              </w:tcPr>
            </w:tcPrChange>
          </w:tcPr>
          <w:p w:rsidR="00F64F03" w:rsidRPr="007E64D0" w:rsidRDefault="00F64F03" w:rsidP="00252C0A">
            <w:r>
              <w:t>Java API for XML Binding</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29"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30" w:author="manojk" w:date="2012-05-13T13:29:00Z">
              <w:tcPr>
                <w:tcW w:w="2217" w:type="dxa"/>
              </w:tcPr>
            </w:tcPrChange>
          </w:tcPr>
          <w:p w:rsidR="00F64F03" w:rsidRDefault="00F64F03" w:rsidP="00252C0A">
            <w:r>
              <w:t>HTML</w:t>
            </w:r>
          </w:p>
        </w:tc>
        <w:tc>
          <w:tcPr>
            <w:tcW w:w="6171" w:type="dxa"/>
            <w:tcPrChange w:id="2131" w:author="manojk" w:date="2012-05-13T13:29:00Z">
              <w:tcPr>
                <w:tcW w:w="7028" w:type="dxa"/>
              </w:tcPr>
            </w:tcPrChange>
          </w:tcPr>
          <w:p w:rsidR="00F64F03" w:rsidRDefault="00F64F03" w:rsidP="00252C0A">
            <w:r>
              <w:t>Hypertext mark-up language</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32"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33" w:author="manojk" w:date="2012-05-13T13:29:00Z">
              <w:tcPr>
                <w:tcW w:w="2217" w:type="dxa"/>
              </w:tcPr>
            </w:tcPrChange>
          </w:tcPr>
          <w:p w:rsidR="00F64F03" w:rsidRDefault="00F64F03" w:rsidP="00252C0A">
            <w:r>
              <w:t>JDBC</w:t>
            </w:r>
          </w:p>
        </w:tc>
        <w:tc>
          <w:tcPr>
            <w:tcW w:w="6171" w:type="dxa"/>
            <w:tcPrChange w:id="2134" w:author="manojk" w:date="2012-05-13T13:29:00Z">
              <w:tcPr>
                <w:tcW w:w="7028" w:type="dxa"/>
              </w:tcPr>
            </w:tcPrChange>
          </w:tcPr>
          <w:p w:rsidR="00F64F03" w:rsidRDefault="00F64F03" w:rsidP="00252C0A">
            <w:r>
              <w:t>Java database connectivity</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35"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36" w:author="manojk" w:date="2012-05-13T13:29:00Z">
              <w:tcPr>
                <w:tcW w:w="2217" w:type="dxa"/>
              </w:tcPr>
            </w:tcPrChange>
          </w:tcPr>
          <w:p w:rsidR="00F64F03" w:rsidRDefault="00F64F03" w:rsidP="00252C0A">
            <w:r>
              <w:t>SSO</w:t>
            </w:r>
          </w:p>
        </w:tc>
        <w:tc>
          <w:tcPr>
            <w:tcW w:w="6171" w:type="dxa"/>
            <w:tcPrChange w:id="2137" w:author="manojk" w:date="2012-05-13T13:29:00Z">
              <w:tcPr>
                <w:tcW w:w="7028" w:type="dxa"/>
              </w:tcPr>
            </w:tcPrChange>
          </w:tcPr>
          <w:p w:rsidR="00F64F03" w:rsidRDefault="00F64F03" w:rsidP="00252C0A">
            <w:r>
              <w:t>Single sign-on</w:t>
            </w:r>
          </w:p>
        </w:tc>
      </w:tr>
      <w:tr w:rsidR="00F64F03" w:rsidTr="00A753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Change w:id="2138" w:author="manojk" w:date="2012-05-13T13:29:00Z">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blPrExChange>
        </w:tblPrEx>
        <w:trPr>
          <w:gridAfter w:val="1"/>
          <w:wAfter w:w="741" w:type="dxa"/>
        </w:trPr>
        <w:tc>
          <w:tcPr>
            <w:tcW w:w="2217" w:type="dxa"/>
            <w:tcPrChange w:id="2139" w:author="manojk" w:date="2012-05-13T13:29:00Z">
              <w:tcPr>
                <w:tcW w:w="2217" w:type="dxa"/>
              </w:tcPr>
            </w:tcPrChange>
          </w:tcPr>
          <w:p w:rsidR="00F64F03" w:rsidRDefault="00F64F03" w:rsidP="00252C0A">
            <w:r>
              <w:t>MIME</w:t>
            </w:r>
          </w:p>
        </w:tc>
        <w:tc>
          <w:tcPr>
            <w:tcW w:w="6171" w:type="dxa"/>
            <w:tcPrChange w:id="2140" w:author="manojk" w:date="2012-05-13T13:29:00Z">
              <w:tcPr>
                <w:tcW w:w="7028" w:type="dxa"/>
              </w:tcPr>
            </w:tcPrChange>
          </w:tcPr>
          <w:p w:rsidR="00F64F03" w:rsidRDefault="00F64F03" w:rsidP="00252C0A">
            <w:pPr>
              <w:keepNext/>
            </w:pPr>
            <w:r w:rsidRPr="007E64D0">
              <w:t>Multipurpose Internet Mail Extensions</w:t>
            </w:r>
          </w:p>
        </w:tc>
      </w:tr>
    </w:tbl>
    <w:p w:rsidR="00F64F03" w:rsidRDefault="00F64F03" w:rsidP="008C1F52">
      <w:pPr>
        <w:pStyle w:val="Caption"/>
        <w:jc w:val="center"/>
        <w:rPr>
          <w:b w:val="0"/>
          <w:i/>
        </w:rPr>
      </w:pPr>
      <w:bookmarkStart w:id="2141" w:name="_Toc323190948"/>
      <w:r w:rsidRPr="008C1F52">
        <w:rPr>
          <w:b w:val="0"/>
          <w:i/>
        </w:rPr>
        <w:t xml:space="preserve">Table </w:t>
      </w:r>
      <w:r w:rsidR="00DF6216" w:rsidRPr="008C1F52">
        <w:rPr>
          <w:b w:val="0"/>
          <w:i/>
        </w:rPr>
        <w:fldChar w:fldCharType="begin"/>
      </w:r>
      <w:r w:rsidRPr="008C1F52">
        <w:rPr>
          <w:b w:val="0"/>
          <w:i/>
        </w:rPr>
        <w:instrText xml:space="preserve"> SEQ Table \* ARABIC </w:instrText>
      </w:r>
      <w:r w:rsidR="00DF6216" w:rsidRPr="008C1F52">
        <w:rPr>
          <w:b w:val="0"/>
          <w:i/>
        </w:rPr>
        <w:fldChar w:fldCharType="separate"/>
      </w:r>
      <w:r>
        <w:rPr>
          <w:b w:val="0"/>
          <w:i/>
          <w:noProof/>
        </w:rPr>
        <w:t>1</w:t>
      </w:r>
      <w:r w:rsidR="00DF6216" w:rsidRPr="008C1F52">
        <w:rPr>
          <w:b w:val="0"/>
          <w:i/>
        </w:rPr>
        <w:fldChar w:fldCharType="end"/>
      </w:r>
      <w:r w:rsidRPr="008C1F52">
        <w:rPr>
          <w:b w:val="0"/>
          <w:i/>
        </w:rPr>
        <w:t>: Abbreviations</w:t>
      </w:r>
      <w:bookmarkEnd w:id="2141"/>
    </w:p>
    <w:p w:rsidR="00F64F03" w:rsidRDefault="00F64F03" w:rsidP="008C1F52"/>
    <w:p w:rsidR="00F64F03" w:rsidRDefault="00F64F03" w:rsidP="008C1F52">
      <w:pPr>
        <w:pStyle w:val="Heading2"/>
      </w:pPr>
      <w:bookmarkStart w:id="2142" w:name="_Toc311915643"/>
      <w:bookmarkStart w:id="2143" w:name="_Toc326167330"/>
      <w:r>
        <w:t>Assumptions, Constraints &amp; Dependencies</w:t>
      </w:r>
      <w:bookmarkEnd w:id="2142"/>
      <w:bookmarkEnd w:id="2143"/>
    </w:p>
    <w:p w:rsidR="00F64F03" w:rsidRDefault="00F64F03" w:rsidP="00014E91">
      <w:pPr>
        <w:pStyle w:val="Heading3"/>
      </w:pPr>
      <w:bookmarkStart w:id="2144" w:name="_Toc311915644"/>
      <w:bookmarkStart w:id="2145" w:name="_Toc326167331"/>
      <w:r>
        <w:t>Assumptions</w:t>
      </w:r>
      <w:bookmarkEnd w:id="2144"/>
      <w:bookmarkEnd w:id="2145"/>
    </w:p>
    <w:p w:rsidR="00000000" w:rsidRDefault="00F64F03">
      <w:pPr>
        <w:pStyle w:val="ListParagraph"/>
        <w:pPrChange w:id="2146" w:author="manojk" w:date="2012-05-13T13:20:00Z">
          <w:pPr>
            <w:jc w:val="both"/>
          </w:pPr>
        </w:pPrChange>
      </w:pPr>
      <w:r>
        <w:t>Portal framework design is based on following assumptions.</w:t>
      </w:r>
    </w:p>
    <w:p w:rsidR="00000000" w:rsidRDefault="00F64F03">
      <w:pPr>
        <w:pStyle w:val="ListParagraph"/>
        <w:numPr>
          <w:ilvl w:val="0"/>
          <w:numId w:val="48"/>
        </w:numPr>
        <w:pPrChange w:id="2147" w:author="manojk" w:date="2012-05-13T13:21:00Z">
          <w:pPr>
            <w:pStyle w:val="ListParagraph"/>
            <w:numPr>
              <w:numId w:val="5"/>
            </w:numPr>
            <w:ind w:hanging="360"/>
            <w:jc w:val="both"/>
          </w:pPr>
        </w:pPrChange>
      </w:pPr>
      <w:r>
        <w:t>&lt;</w:t>
      </w:r>
      <w:r w:rsidRPr="008C1F52">
        <w:rPr>
          <w:i/>
          <w:color w:val="0070C0"/>
        </w:rPr>
        <w:t>Assumption 1</w:t>
      </w:r>
      <w:r>
        <w:t>&gt;</w:t>
      </w:r>
    </w:p>
    <w:p w:rsidR="00000000" w:rsidRDefault="00F64F03">
      <w:pPr>
        <w:pStyle w:val="ListParagraph"/>
        <w:numPr>
          <w:ilvl w:val="0"/>
          <w:numId w:val="48"/>
        </w:numPr>
        <w:pPrChange w:id="2148" w:author="manojk" w:date="2012-05-13T13:21:00Z">
          <w:pPr>
            <w:pStyle w:val="ListParagraph"/>
            <w:numPr>
              <w:numId w:val="5"/>
            </w:numPr>
            <w:ind w:hanging="360"/>
            <w:jc w:val="both"/>
          </w:pPr>
        </w:pPrChange>
      </w:pPr>
      <w:r>
        <w:t>&lt;</w:t>
      </w:r>
      <w:r w:rsidRPr="008C1F52">
        <w:rPr>
          <w:i/>
          <w:color w:val="0070C0"/>
        </w:rPr>
        <w:t>Assumption 2</w:t>
      </w:r>
      <w:r>
        <w:t>&gt;</w:t>
      </w:r>
    </w:p>
    <w:p w:rsidR="00F64F03" w:rsidRDefault="00F64F03" w:rsidP="008C1F52">
      <w:pPr>
        <w:pStyle w:val="Heading3"/>
      </w:pPr>
      <w:bookmarkStart w:id="2149" w:name="_Toc311915645"/>
      <w:bookmarkStart w:id="2150" w:name="_Toc326167332"/>
      <w:r>
        <w:t>Constraints</w:t>
      </w:r>
      <w:bookmarkEnd w:id="2149"/>
      <w:ins w:id="2151" w:author="manojk" w:date="2012-04-27T11:03:00Z">
        <w:r w:rsidR="00CC431B">
          <w:t>/Limitation</w:t>
        </w:r>
      </w:ins>
      <w:bookmarkEnd w:id="2150"/>
    </w:p>
    <w:p w:rsidR="00F64F03" w:rsidRPr="008C1F52" w:rsidDel="00DE67C3" w:rsidRDefault="00F64F03" w:rsidP="008C1F52">
      <w:pPr>
        <w:rPr>
          <w:del w:id="2152" w:author="manojk" w:date="2012-05-13T23:06:00Z"/>
        </w:rPr>
      </w:pPr>
    </w:p>
    <w:p w:rsidR="00000000" w:rsidRDefault="00F64F03">
      <w:pPr>
        <w:pStyle w:val="ListParagraph"/>
        <w:pPrChange w:id="2153" w:author="manojk" w:date="2012-05-13T13:20:00Z">
          <w:pPr>
            <w:jc w:val="both"/>
          </w:pPr>
        </w:pPrChange>
      </w:pPr>
      <w:bookmarkStart w:id="2154" w:name="_Toc300227152"/>
      <w:bookmarkStart w:id="2155" w:name="_Toc300323825"/>
      <w:r>
        <w:t>Portal framework design has the following constraints:</w:t>
      </w:r>
    </w:p>
    <w:p w:rsidR="00000000" w:rsidRDefault="005A18BB">
      <w:pPr>
        <w:pStyle w:val="ListParagraph"/>
        <w:numPr>
          <w:ilvl w:val="1"/>
          <w:numId w:val="50"/>
        </w:numPr>
        <w:pPrChange w:id="2156" w:author="manojk" w:date="2012-05-13T13:22:00Z">
          <w:pPr>
            <w:pStyle w:val="ListParagraph"/>
            <w:numPr>
              <w:numId w:val="5"/>
            </w:numPr>
            <w:ind w:left="0" w:hanging="360"/>
            <w:jc w:val="both"/>
          </w:pPr>
        </w:pPrChange>
      </w:pPr>
      <w:ins w:id="2157" w:author="manojk" w:date="2012-04-27T10:56:00Z">
        <w:r>
          <w:t>Any GUI related changes like creating a new layout, additions</w:t>
        </w:r>
      </w:ins>
      <w:ins w:id="2158" w:author="manojk" w:date="2012-04-27T10:57:00Z">
        <w:r>
          <w:t>/removal</w:t>
        </w:r>
      </w:ins>
      <w:ins w:id="2159" w:author="manojk" w:date="2012-04-27T10:56:00Z">
        <w:r>
          <w:t xml:space="preserve"> of </w:t>
        </w:r>
      </w:ins>
      <w:ins w:id="2160" w:author="manojk" w:date="2012-04-27T10:57:00Z">
        <w:r>
          <w:t>containers/</w:t>
        </w:r>
      </w:ins>
      <w:ins w:id="2161" w:author="manojk" w:date="2012-04-27T10:56:00Z">
        <w:r>
          <w:t>control</w:t>
        </w:r>
      </w:ins>
      <w:ins w:id="2162" w:author="manojk" w:date="2012-04-27T10:57:00Z">
        <w:r>
          <w:t>s</w:t>
        </w:r>
      </w:ins>
      <w:ins w:id="2163" w:author="manojk" w:date="2012-04-27T10:56:00Z">
        <w:r>
          <w:t xml:space="preserve"> resulting in GUI change </w:t>
        </w:r>
      </w:ins>
      <w:ins w:id="2164" w:author="manojk" w:date="2012-04-27T11:00:00Z">
        <w:r>
          <w:t xml:space="preserve">are not part of framework and will </w:t>
        </w:r>
      </w:ins>
      <w:ins w:id="2165" w:author="manojk" w:date="2012-04-27T11:02:00Z">
        <w:r>
          <w:t>be</w:t>
        </w:r>
      </w:ins>
      <w:ins w:id="2166" w:author="manojk" w:date="2012-04-27T11:00:00Z">
        <w:r>
          <w:t xml:space="preserve">under </w:t>
        </w:r>
      </w:ins>
      <w:ins w:id="2167" w:author="manojk" w:date="2012-04-27T11:02:00Z">
        <w:r w:rsidR="00CC431B">
          <w:t xml:space="preserve">the </w:t>
        </w:r>
      </w:ins>
      <w:ins w:id="2168" w:author="manojk" w:date="2012-04-27T11:00:00Z">
        <w:r>
          <w:t xml:space="preserve">purview of actual portal development and might require development based upon the </w:t>
        </w:r>
      </w:ins>
      <w:ins w:id="2169" w:author="manojk" w:date="2012-04-27T11:01:00Z">
        <w:r>
          <w:t>kind</w:t>
        </w:r>
      </w:ins>
      <w:ins w:id="2170" w:author="manojk" w:date="2012-04-27T11:00:00Z">
        <w:r>
          <w:t xml:space="preserve"> of change.</w:t>
        </w:r>
      </w:ins>
    </w:p>
    <w:p w:rsidR="00000000" w:rsidRDefault="005A18BB">
      <w:pPr>
        <w:pStyle w:val="ListParagraph"/>
        <w:numPr>
          <w:ilvl w:val="1"/>
          <w:numId w:val="50"/>
        </w:numPr>
        <w:rPr>
          <w:ins w:id="2171" w:author="manojk" w:date="2012-04-27T11:02:00Z"/>
        </w:rPr>
        <w:pPrChange w:id="2172" w:author="manojk" w:date="2012-05-13T13:22:00Z">
          <w:pPr>
            <w:pStyle w:val="ListParagraph"/>
            <w:numPr>
              <w:numId w:val="5"/>
            </w:numPr>
            <w:ind w:hanging="360"/>
            <w:jc w:val="both"/>
          </w:pPr>
        </w:pPrChange>
      </w:pPr>
      <w:ins w:id="2173" w:author="manojk" w:date="2012-04-27T10:57:00Z">
        <w:r>
          <w:t>Any customization done in label</w:t>
        </w:r>
      </w:ins>
      <w:ins w:id="2174" w:author="manojk" w:date="2012-04-27T11:00:00Z">
        <w:r>
          <w:t>s, controls</w:t>
        </w:r>
      </w:ins>
      <w:ins w:id="2175" w:author="manojk" w:date="2012-04-27T10:57:00Z">
        <w:r>
          <w:t xml:space="preserve"> in term of content</w:t>
        </w:r>
      </w:ins>
      <w:ins w:id="2176" w:author="manojk" w:date="2012-04-27T11:01:00Z">
        <w:r>
          <w:t xml:space="preserve">, </w:t>
        </w:r>
      </w:ins>
      <w:ins w:id="2177" w:author="manojk" w:date="2012-04-27T10:57:00Z">
        <w:r>
          <w:t>localization</w:t>
        </w:r>
      </w:ins>
      <w:ins w:id="2178" w:author="manojk" w:date="2012-04-27T11:01:00Z">
        <w:r>
          <w:t xml:space="preserve">, access </w:t>
        </w:r>
      </w:ins>
      <w:ins w:id="2179" w:author="manojk" w:date="2012-04-27T11:03:00Z">
        <w:r w:rsidR="00CC431B">
          <w:t>control resulting</w:t>
        </w:r>
      </w:ins>
      <w:ins w:id="2180" w:author="manojk" w:date="2012-04-27T10:59:00Z">
        <w:r>
          <w:t xml:space="preserve">in GUI </w:t>
        </w:r>
      </w:ins>
      <w:ins w:id="2181" w:author="manojk" w:date="2012-04-27T11:01:00Z">
        <w:r>
          <w:t>changes will</w:t>
        </w:r>
      </w:ins>
      <w:ins w:id="2182" w:author="manojk" w:date="2012-04-27T11:02:00Z">
        <w:r w:rsidR="00CC431B">
          <w:t>be under the purview of actual portal development and might require development based upon the kind of change.</w:t>
        </w:r>
      </w:ins>
    </w:p>
    <w:p w:rsidR="00000000" w:rsidRDefault="006A5941">
      <w:pPr>
        <w:pStyle w:val="ListParagraph"/>
        <w:numPr>
          <w:numberingChange w:id="2183" w:author="atuld" w:date="2012-04-26T11:16:00Z" w:original=""/>
        </w:numPr>
        <w:ind w:left="360"/>
        <w:jc w:val="both"/>
        <w:rPr>
          <w:ins w:id="2184" w:author="manojk" w:date="2012-04-27T10:54:00Z"/>
        </w:rPr>
        <w:pPrChange w:id="2185" w:author="manojk" w:date="2012-04-27T11:03:00Z">
          <w:pPr>
            <w:pStyle w:val="ListParagraph"/>
            <w:numPr>
              <w:numId w:val="5"/>
            </w:numPr>
            <w:ind w:left="0" w:hanging="360"/>
            <w:jc w:val="both"/>
          </w:pPr>
        </w:pPrChange>
      </w:pPr>
    </w:p>
    <w:p w:rsidR="00000000" w:rsidRDefault="00F64F03">
      <w:pPr>
        <w:pStyle w:val="ListParagraph"/>
        <w:numPr>
          <w:numberingChange w:id="2186" w:author="atuld" w:date="2012-04-26T11:16:00Z" w:original=""/>
        </w:numPr>
        <w:jc w:val="both"/>
        <w:rPr>
          <w:del w:id="2187" w:author="atuld" w:date="2012-04-26T15:06:00Z"/>
        </w:rPr>
        <w:pPrChange w:id="2188" w:author="manojk" w:date="2012-04-27T11:01:00Z">
          <w:pPr>
            <w:pStyle w:val="ListParagraph"/>
            <w:numPr>
              <w:numId w:val="5"/>
            </w:numPr>
            <w:ind w:hanging="360"/>
            <w:jc w:val="both"/>
          </w:pPr>
        </w:pPrChange>
      </w:pPr>
      <w:ins w:id="2189" w:author="atuld" w:date="2012-04-26T15:08:00Z">
        <w:del w:id="2190" w:author="manojk" w:date="2012-04-27T11:00:00Z">
          <w:r w:rsidDel="005A18BB">
            <w:delText xml:space="preserve">Customisation as well as </w:delText>
          </w:r>
        </w:del>
      </w:ins>
      <w:ins w:id="2191" w:author="atuld" w:date="2012-04-26T15:12:00Z">
        <w:del w:id="2192" w:author="manojk" w:date="2012-04-27T11:00:00Z">
          <w:r w:rsidDel="005A18BB">
            <w:delText xml:space="preserve">access </w:delText>
          </w:r>
        </w:del>
        <w:del w:id="2193" w:author="manojk" w:date="2012-04-27T10:59:00Z">
          <w:r w:rsidDel="005A18BB">
            <w:delText xml:space="preserve">control </w:delText>
          </w:r>
        </w:del>
      </w:ins>
      <w:ins w:id="2194" w:author="atuld" w:date="2012-04-26T15:08:00Z">
        <w:del w:id="2195" w:author="manojk" w:date="2012-04-27T10:59:00Z">
          <w:r w:rsidDel="005A18BB">
            <w:delText xml:space="preserve"> of</w:delText>
          </w:r>
        </w:del>
      </w:ins>
      <w:ins w:id="2196" w:author="atuld" w:date="2012-04-26T15:13:00Z">
        <w:del w:id="2197" w:author="manojk" w:date="2012-04-27T11:00:00Z">
          <w:r w:rsidDel="005A18BB">
            <w:delText>container components would require extra development effort.</w:delText>
          </w:r>
        </w:del>
      </w:ins>
      <w:del w:id="2198" w:author="atuld" w:date="2012-04-26T15:06:00Z">
        <w:r w:rsidDel="00B80A99">
          <w:delText>&lt;</w:delText>
        </w:r>
        <w:r w:rsidRPr="008C1F52" w:rsidDel="00B80A99">
          <w:rPr>
            <w:i/>
            <w:color w:val="0070C0"/>
          </w:rPr>
          <w:delText>Constraint 1</w:delText>
        </w:r>
        <w:r w:rsidDel="00B80A99">
          <w:delText>&gt;</w:delText>
        </w:r>
      </w:del>
    </w:p>
    <w:p w:rsidR="00000000" w:rsidRDefault="00F64F03">
      <w:pPr>
        <w:pStyle w:val="ListParagraph"/>
        <w:numPr>
          <w:numberingChange w:id="2199" w:author="atuld" w:date="2012-04-26T11:16:00Z" w:original=""/>
        </w:numPr>
        <w:jc w:val="both"/>
        <w:rPr>
          <w:del w:id="2200" w:author="manojk" w:date="2012-05-13T13:30:00Z"/>
        </w:rPr>
        <w:pPrChange w:id="2201" w:author="manojk" w:date="2012-04-27T11:01:00Z">
          <w:pPr>
            <w:pStyle w:val="ListParagraph"/>
            <w:numPr>
              <w:numId w:val="5"/>
            </w:numPr>
            <w:ind w:left="0" w:hanging="360"/>
            <w:jc w:val="both"/>
          </w:pPr>
        </w:pPrChange>
      </w:pPr>
      <w:del w:id="2202" w:author="atuld" w:date="2012-04-26T15:06:00Z">
        <w:r w:rsidDel="00B80A99">
          <w:delText>&lt;</w:delText>
        </w:r>
        <w:r w:rsidRPr="008C1F52" w:rsidDel="00B80A99">
          <w:rPr>
            <w:i/>
            <w:color w:val="0070C0"/>
          </w:rPr>
          <w:delText>Constraint 2</w:delText>
        </w:r>
        <w:r w:rsidDel="00B80A99">
          <w:delText>&gt;</w:delText>
        </w:r>
      </w:del>
    </w:p>
    <w:p w:rsidR="00000000" w:rsidRDefault="00F64F03">
      <w:pPr>
        <w:pStyle w:val="ListParagraph"/>
        <w:ind w:left="0"/>
        <w:jc w:val="both"/>
        <w:pPrChange w:id="2203" w:author="manojk" w:date="2012-05-13T13:30:00Z">
          <w:pPr>
            <w:pStyle w:val="Heading1"/>
            <w:numPr>
              <w:numId w:val="0"/>
            </w:numPr>
            <w:ind w:left="0" w:firstLine="0"/>
          </w:pPr>
        </w:pPrChange>
      </w:pPr>
      <w:del w:id="2204" w:author="manojk" w:date="2012-05-13T13:30:00Z">
        <w:r w:rsidDel="00A0157D">
          <w:br w:type="page"/>
        </w:r>
      </w:del>
    </w:p>
    <w:p w:rsidR="00F64F03" w:rsidRDefault="00F64F03" w:rsidP="008C1F52">
      <w:pPr>
        <w:pStyle w:val="Heading1"/>
      </w:pPr>
      <w:bookmarkStart w:id="2205" w:name="_Toc326167333"/>
      <w:r w:rsidRPr="008C1F52">
        <w:t>High Level Design</w:t>
      </w:r>
      <w:bookmarkEnd w:id="2205"/>
    </w:p>
    <w:p w:rsidR="00F64F03" w:rsidDel="0097250A" w:rsidRDefault="00F64F03" w:rsidP="008C1F52">
      <w:pPr>
        <w:pStyle w:val="Heading2"/>
        <w:numPr>
          <w:numberingChange w:id="2206" w:author="atuld" w:date="2012-04-26T11:16:00Z" w:original="%1:2:0:.%2:1:0:"/>
        </w:numPr>
        <w:rPr>
          <w:del w:id="2207" w:author="manojk" w:date="2012-05-13T13:24:00Z"/>
        </w:rPr>
      </w:pPr>
      <w:bookmarkStart w:id="2208" w:name="_Toc326167334"/>
      <w:r>
        <w:t>Component Design</w:t>
      </w:r>
      <w:bookmarkEnd w:id="2208"/>
      <w:ins w:id="2209" w:author="manojk" w:date="2012-04-27T11:03:00Z">
        <w:del w:id="2210" w:author="Atul Duggal" w:date="2012-04-27T19:04:00Z">
          <w:r w:rsidR="00DF6216" w:rsidRPr="00DF6216">
            <w:rPr>
              <w:color w:val="FF0000"/>
              <w:rPrChange w:id="2211" w:author="manojk" w:date="2012-05-13T13:24:00Z">
                <w:rPr>
                  <w:color w:val="auto"/>
                  <w:sz w:val="32"/>
                  <w:szCs w:val="22"/>
                  <w:u w:val="single"/>
                  <w:shd w:val="clear" w:color="auto" w:fill="auto"/>
                  <w:lang w:val="en-IN" w:eastAsia="en-US"/>
                </w:rPr>
              </w:rPrChange>
            </w:rPr>
            <w:delText xml:space="preserve">(Needs fixing from </w:delText>
          </w:r>
        </w:del>
      </w:ins>
      <w:ins w:id="2212" w:author="manojk" w:date="2012-04-27T11:04:00Z">
        <w:del w:id="2213" w:author="Atul Duggal" w:date="2012-04-27T19:04:00Z">
          <w:r w:rsidR="00DF6216" w:rsidRPr="00DF6216">
            <w:rPr>
              <w:color w:val="FF0000"/>
              <w:rPrChange w:id="2214" w:author="manojk" w:date="2012-05-13T13:24:00Z">
                <w:rPr>
                  <w:color w:val="auto"/>
                  <w:sz w:val="32"/>
                  <w:szCs w:val="22"/>
                  <w:u w:val="single"/>
                  <w:shd w:val="clear" w:color="auto" w:fill="auto"/>
                  <w:lang w:val="en-IN" w:eastAsia="en-US"/>
                </w:rPr>
              </w:rPrChange>
            </w:rPr>
            <w:delText>framework perspective)</w:delText>
          </w:r>
        </w:del>
      </w:ins>
    </w:p>
    <w:p w:rsidR="00000000" w:rsidRDefault="006A5941">
      <w:pPr>
        <w:pStyle w:val="Heading2"/>
        <w:rPr>
          <w:i/>
        </w:rPr>
        <w:pPrChange w:id="2215" w:author="manojk" w:date="2012-05-13T13:24:00Z">
          <w:pPr/>
        </w:pPrChange>
      </w:pPr>
      <w:bookmarkStart w:id="2216" w:name="_Toc326167335"/>
      <w:bookmarkEnd w:id="2216"/>
    </w:p>
    <w:p w:rsidR="00000000" w:rsidRDefault="006A5941">
      <w:pPr>
        <w:pStyle w:val="ListParagraph"/>
        <w:rPr>
          <w:ins w:id="2217" w:author="Atul Duggal" w:date="2012-04-27T18:20:00Z"/>
          <w:del w:id="2218" w:author="manojk" w:date="2012-05-13T13:24:00Z"/>
        </w:rPr>
        <w:pPrChange w:id="2219" w:author="manojk" w:date="2012-05-13T13:23:00Z">
          <w:pPr/>
        </w:pPrChange>
      </w:pPr>
      <w:ins w:id="2220" w:author="Atul Duggal" w:date="2012-04-27T19:04:00Z">
        <w:del w:id="2221" w:author="manojk" w:date="2012-05-13T13:23:00Z">
          <w:r w:rsidRPr="00DF6216">
            <w:rPr>
              <w:sz w:val="24"/>
              <w:szCs w:val="24"/>
            </w:rPr>
            <w:pict>
              <v:shape id="_x0000_i1029" type="#_x0000_t75" style="width:492pt;height:520.5pt" fillcolor="window">
                <v:imagedata r:id="rId15" o:title="Image2"/>
              </v:shape>
            </w:pict>
          </w:r>
        </w:del>
      </w:ins>
      <w:ins w:id="2222" w:author="manojk" w:date="2012-05-13T13:23:00Z">
        <w:r w:rsidRPr="00DF6216">
          <w:rPr>
            <w:noProof/>
          </w:rPr>
          <w:pict>
            <v:shape id="Picture 11" o:spid="_x0000_i1030" type="#_x0000_t75" style="width:468pt;height:312pt;visibility:visible;mso-wrap-style:square">
              <v:imagedata r:id="rId16" o:title=""/>
            </v:shape>
          </w:pict>
        </w:r>
      </w:ins>
    </w:p>
    <w:p w:rsidR="0075348C" w:rsidRPr="0075348C" w:rsidDel="004C1096" w:rsidRDefault="0075348C" w:rsidP="0097107C">
      <w:pPr>
        <w:pStyle w:val="Caption"/>
        <w:rPr>
          <w:ins w:id="2223" w:author="Atul Duggal" w:date="2012-04-27T18:20:00Z"/>
          <w:del w:id="2224" w:author="manojk" w:date="2012-05-13T13:24:00Z"/>
          <w:b w:val="0"/>
          <w:i/>
          <w:rPrChange w:id="2225" w:author="Atul Duggal" w:date="2012-04-27T18:23:00Z">
            <w:rPr>
              <w:ins w:id="2226" w:author="Atul Duggal" w:date="2012-04-27T18:20:00Z"/>
              <w:del w:id="2227" w:author="manojk" w:date="2012-05-13T13:24:00Z"/>
            </w:rPr>
          </w:rPrChange>
        </w:rPr>
      </w:pPr>
    </w:p>
    <w:p w:rsidR="00000000" w:rsidRDefault="006A5941">
      <w:pPr>
        <w:pStyle w:val="ListParagraph"/>
        <w:pPrChange w:id="2228" w:author="manojk" w:date="2012-05-13T13:24:00Z">
          <w:pPr/>
        </w:pPrChange>
      </w:pPr>
      <w:del w:id="2229" w:author="Atul Duggal" w:date="2012-04-27T18:19:00Z">
        <w:r>
          <w:rPr>
            <w:noProof/>
          </w:rPr>
          <w:pict>
            <v:shape id="Picture 43" o:spid="_x0000_i1031" type="#_x0000_t75" style="width:449.25pt;height:267pt;visibility:visible" o:bordertopcolor="#0d0d0d" o:borderleftcolor="#0d0d0d" o:borderbottomcolor="#0d0d0d" o:borderrightcolor="#0d0d0d">
              <v:imagedata r:id="rId17" o:title=""/>
              <w10:bordertop type="single" width="6"/>
              <w10:borderleft type="single" width="6"/>
              <w10:borderbottom type="single" width="6"/>
              <w10:borderright type="single" width="6"/>
            </v:shape>
          </w:pict>
        </w:r>
      </w:del>
    </w:p>
    <w:p w:rsidR="00F64F03" w:rsidRPr="002B2008" w:rsidRDefault="00F64F03" w:rsidP="002B2008">
      <w:pPr>
        <w:pStyle w:val="Caption"/>
        <w:jc w:val="center"/>
        <w:rPr>
          <w:b w:val="0"/>
          <w:i/>
        </w:rPr>
      </w:pPr>
      <w:bookmarkStart w:id="2230" w:name="_Toc325517402"/>
      <w:r w:rsidRPr="002B2008">
        <w:rPr>
          <w:b w:val="0"/>
          <w:i/>
        </w:rPr>
        <w:t xml:space="preserve">Figure </w:t>
      </w:r>
      <w:del w:id="2231" w:author="Atul Duggal" w:date="2012-04-27T18:23:00Z">
        <w:r w:rsidR="00DF6216" w:rsidRPr="002B2008" w:rsidDel="0075348C">
          <w:rPr>
            <w:b w:val="0"/>
            <w:i/>
          </w:rPr>
          <w:fldChar w:fldCharType="begin"/>
        </w:r>
        <w:r w:rsidRPr="002B2008" w:rsidDel="0075348C">
          <w:rPr>
            <w:b w:val="0"/>
            <w:i/>
          </w:rPr>
          <w:delInstrText xml:space="preserve"> SEQ Figure \* ARABIC </w:delInstrText>
        </w:r>
        <w:r w:rsidR="00DF6216" w:rsidRPr="002B2008" w:rsidDel="0075348C">
          <w:rPr>
            <w:b w:val="0"/>
            <w:i/>
          </w:rPr>
          <w:fldChar w:fldCharType="separate"/>
        </w:r>
      </w:del>
      <w:del w:id="2232" w:author="Atul Duggal" w:date="2012-04-27T18:20:00Z">
        <w:r w:rsidDel="0075348C">
          <w:rPr>
            <w:b w:val="0"/>
            <w:i/>
            <w:noProof/>
          </w:rPr>
          <w:delText>1</w:delText>
        </w:r>
      </w:del>
      <w:del w:id="2233" w:author="Atul Duggal" w:date="2012-04-27T18:23:00Z">
        <w:r w:rsidR="00DF6216" w:rsidRPr="002B2008" w:rsidDel="0075348C">
          <w:rPr>
            <w:b w:val="0"/>
            <w:i/>
          </w:rPr>
          <w:fldChar w:fldCharType="end"/>
        </w:r>
      </w:del>
      <w:ins w:id="2234" w:author="Atul Duggal" w:date="2012-04-27T18:23:00Z">
        <w:r w:rsidR="0075348C">
          <w:rPr>
            <w:b w:val="0"/>
            <w:i/>
          </w:rPr>
          <w:t>1</w:t>
        </w:r>
      </w:ins>
      <w:r w:rsidRPr="002B2008">
        <w:rPr>
          <w:b w:val="0"/>
          <w:i/>
        </w:rPr>
        <w:t>: High Level Component View</w:t>
      </w:r>
      <w:bookmarkEnd w:id="2230"/>
    </w:p>
    <w:p w:rsidR="00F64F03" w:rsidRDefault="00F64F03" w:rsidP="007705F5">
      <w:pPr>
        <w:jc w:val="both"/>
        <w:rPr>
          <w:b/>
          <w:i/>
        </w:rPr>
      </w:pPr>
    </w:p>
    <w:p w:rsidR="00F64F03" w:rsidRDefault="00F64F03" w:rsidP="007705F5">
      <w:pPr>
        <w:jc w:val="both"/>
        <w:rPr>
          <w:b/>
          <w:i/>
        </w:rPr>
      </w:pPr>
    </w:p>
    <w:p w:rsidR="005838CA" w:rsidRDefault="005838CA" w:rsidP="005838CA">
      <w:pPr>
        <w:pStyle w:val="Heading2"/>
        <w:rPr>
          <w:ins w:id="2235" w:author="manojk" w:date="2012-05-14T10:18:00Z"/>
        </w:rPr>
      </w:pPr>
      <w:bookmarkStart w:id="2236" w:name="_Toc326167336"/>
      <w:ins w:id="2237" w:author="manojk" w:date="2012-05-14T10:19:00Z">
        <w:r>
          <w:t>Request flow - sample</w:t>
        </w:r>
      </w:ins>
      <w:bookmarkEnd w:id="2236"/>
    </w:p>
    <w:p w:rsidR="00000000" w:rsidRDefault="006A5941">
      <w:pPr>
        <w:pStyle w:val="NormalIndent"/>
        <w:keepNext/>
        <w:rPr>
          <w:ins w:id="2238" w:author="manojk" w:date="2012-05-23T06:12:00Z"/>
        </w:rPr>
        <w:pPrChange w:id="2239" w:author="manojk" w:date="2012-05-23T06:12:00Z">
          <w:pPr>
            <w:pStyle w:val="NormalIndent"/>
          </w:pPr>
        </w:pPrChange>
      </w:pPr>
      <w:ins w:id="2240" w:author="manojk" w:date="2012-05-14T10:18:00Z">
        <w:r w:rsidRPr="00DF6216">
          <w:rPr>
            <w:noProof/>
            <w:lang w:val="en-US" w:eastAsia="en-US"/>
          </w:rPr>
          <w:pict>
            <v:shape id="Content Placeholder 7" o:spid="_x0000_i1032" type="#_x0000_t75" style="width:467.25pt;height:223.5pt;visibility:visible;mso-wrap-style:square">
              <v:imagedata r:id="rId18" o:title=""/>
              <o:lock v:ext="edit" grouping="t"/>
            </v:shape>
          </w:pict>
        </w:r>
      </w:ins>
    </w:p>
    <w:p w:rsidR="00000000" w:rsidRDefault="00F505E0">
      <w:pPr>
        <w:pStyle w:val="Caption"/>
        <w:jc w:val="right"/>
        <w:rPr>
          <w:ins w:id="2241" w:author="manojk" w:date="2012-05-23T06:12:00Z"/>
        </w:rPr>
        <w:pPrChange w:id="2242" w:author="manojk" w:date="2012-05-23T06:12:00Z">
          <w:pPr>
            <w:pStyle w:val="Caption"/>
          </w:pPr>
        </w:pPrChange>
      </w:pPr>
      <w:ins w:id="2243" w:author="manojk" w:date="2012-05-23T06:12:00Z">
        <w:r>
          <w:t>Figure 2: Sample request response flow</w:t>
        </w:r>
      </w:ins>
    </w:p>
    <w:p w:rsidR="00F64F03" w:rsidRDefault="00F64F03" w:rsidP="007705F5">
      <w:pPr>
        <w:pStyle w:val="NormalIndent"/>
      </w:pPr>
      <w:del w:id="2244" w:author="manojk" w:date="2012-05-13T13:24:00Z">
        <w:r w:rsidDel="004C1096">
          <w:br w:type="page"/>
        </w:r>
      </w:del>
    </w:p>
    <w:p w:rsidR="00000000" w:rsidRDefault="00425A6A">
      <w:pPr>
        <w:pStyle w:val="Heading2"/>
        <w:numPr>
          <w:numberingChange w:id="2245" w:author="atuld" w:date="2012-04-26T19:35:00Z" w:original="%1:2:0:.%2:1:0:.%3:1:0:"/>
        </w:numPr>
        <w:pPrChange w:id="2246" w:author="manojk" w:date="2012-05-13T13:47:00Z">
          <w:pPr>
            <w:pStyle w:val="Heading3"/>
          </w:pPr>
        </w:pPrChange>
      </w:pPr>
      <w:bookmarkStart w:id="2247" w:name="_Toc326167337"/>
      <w:ins w:id="2248" w:author="manojk" w:date="2012-04-27T11:04:00Z">
        <w:r>
          <w:t xml:space="preserve">Portal </w:t>
        </w:r>
      </w:ins>
      <w:del w:id="2249" w:author="manojk" w:date="2012-04-27T11:04:00Z">
        <w:r w:rsidR="00F64F03" w:rsidDel="00425A6A">
          <w:delText xml:space="preserve">Framework </w:delText>
        </w:r>
      </w:del>
      <w:r w:rsidR="00F64F03">
        <w:t>MV</w:t>
      </w:r>
      <w:r w:rsidR="00DF6216" w:rsidRPr="00DF6216">
        <w:rPr>
          <w:rPrChange w:id="2250" w:author="manojk" w:date="2012-05-13T13:47:00Z">
            <w:rPr>
              <w:b w:val="0"/>
              <w:color w:val="0000FF"/>
              <w:sz w:val="20"/>
              <w:u w:val="single"/>
            </w:rPr>
          </w:rPrChange>
        </w:rPr>
        <w:t>(MVP)</w:t>
      </w:r>
      <w:r w:rsidR="00F64F03" w:rsidRPr="00BD14B2">
        <w:t>C</w:t>
      </w:r>
      <w:r w:rsidR="00F64F03">
        <w:t xml:space="preserve"> Design</w:t>
      </w:r>
      <w:bookmarkEnd w:id="2247"/>
    </w:p>
    <w:p w:rsidR="00F64F03" w:rsidDel="000F406E" w:rsidRDefault="00F64F03">
      <w:pPr>
        <w:rPr>
          <w:del w:id="2251" w:author="manojk" w:date="2012-05-13T13:36:00Z"/>
          <w:i/>
        </w:rPr>
      </w:pPr>
    </w:p>
    <w:p w:rsidR="00000000" w:rsidRDefault="00F64F03">
      <w:pPr>
        <w:pStyle w:val="ListParagraph"/>
        <w:ind w:left="576"/>
        <w:jc w:val="both"/>
        <w:rPr>
          <w:ins w:id="2252" w:author="manojk" w:date="2012-04-27T11:05:00Z"/>
        </w:rPr>
        <w:pPrChange w:id="2253" w:author="manojk" w:date="2012-05-13T13:48:00Z">
          <w:pPr>
            <w:jc w:val="both"/>
          </w:pPr>
        </w:pPrChange>
      </w:pPr>
      <w:r>
        <w:t xml:space="preserve">The overall OSS-B </w:t>
      </w:r>
      <w:del w:id="2254" w:author="manojk" w:date="2012-04-27T11:05:00Z">
        <w:r w:rsidDel="00987477">
          <w:delText xml:space="preserve">framework </w:delText>
        </w:r>
      </w:del>
      <w:ins w:id="2255" w:author="manojk" w:date="2012-04-27T11:05:00Z">
        <w:r w:rsidR="00987477">
          <w:t xml:space="preserve">portal </w:t>
        </w:r>
      </w:ins>
      <w:r>
        <w:t xml:space="preserve">architecture is based on the MVC architectural pattern, with the view component being further decomposed into multiple components based on MVP (model-view-presenter) design pattern. </w:t>
      </w:r>
    </w:p>
    <w:p w:rsidR="00000000" w:rsidRDefault="006A5941">
      <w:pPr>
        <w:pStyle w:val="ListParagraph"/>
        <w:rPr>
          <w:ins w:id="2256" w:author="manojk" w:date="2012-04-27T11:05:00Z"/>
        </w:rPr>
        <w:pPrChange w:id="2257" w:author="manojk" w:date="2012-05-13T13:33:00Z">
          <w:pPr>
            <w:jc w:val="both"/>
          </w:pPr>
        </w:pPrChange>
      </w:pPr>
    </w:p>
    <w:p w:rsidR="00000000" w:rsidRDefault="00987477">
      <w:pPr>
        <w:pStyle w:val="ListParagraph"/>
        <w:ind w:left="576"/>
        <w:rPr>
          <w:ins w:id="2258" w:author="manojk" w:date="2012-04-27T11:05:00Z"/>
        </w:rPr>
        <w:pPrChange w:id="2259" w:author="manojk" w:date="2012-05-13T13:48:00Z">
          <w:pPr>
            <w:jc w:val="both"/>
          </w:pPr>
        </w:pPrChange>
      </w:pPr>
      <w:ins w:id="2260" w:author="manojk" w:date="2012-04-27T11:05:00Z">
        <w:r>
          <w:t>Out of this the portal framework will encompass below components</w:t>
        </w:r>
      </w:ins>
      <w:ins w:id="2261" w:author="manojk" w:date="2012-05-13T13:37:00Z">
        <w:r w:rsidR="00227B67">
          <w:t>:</w:t>
        </w:r>
      </w:ins>
    </w:p>
    <w:p w:rsidR="00000000" w:rsidRDefault="00DF6216">
      <w:pPr>
        <w:pStyle w:val="ListParagraph"/>
        <w:numPr>
          <w:ilvl w:val="0"/>
          <w:numId w:val="51"/>
        </w:numPr>
        <w:ind w:left="1296"/>
        <w:rPr>
          <w:ins w:id="2262" w:author="manojk" w:date="2012-04-27T11:07:00Z"/>
          <w:b/>
          <w:rPrChange w:id="2263" w:author="manojk" w:date="2012-04-27T11:09:00Z">
            <w:rPr>
              <w:ins w:id="2264" w:author="manojk" w:date="2012-04-27T11:07:00Z"/>
            </w:rPr>
          </w:rPrChange>
        </w:rPr>
        <w:pPrChange w:id="2265" w:author="manojk" w:date="2012-05-13T13:48:00Z">
          <w:pPr>
            <w:jc w:val="both"/>
          </w:pPr>
        </w:pPrChange>
      </w:pPr>
      <w:ins w:id="2266" w:author="manojk" w:date="2012-04-27T11:07:00Z">
        <w:r w:rsidRPr="00DF6216">
          <w:rPr>
            <w:b/>
            <w:rPrChange w:id="2267" w:author="manojk" w:date="2012-04-27T11:09:00Z">
              <w:rPr>
                <w:color w:val="0000FF"/>
                <w:sz w:val="20"/>
                <w:u w:val="single"/>
              </w:rPr>
            </w:rPrChange>
          </w:rPr>
          <w:t>Custom Widgets</w:t>
        </w:r>
      </w:ins>
    </w:p>
    <w:p w:rsidR="00000000" w:rsidRDefault="00987477">
      <w:pPr>
        <w:pStyle w:val="ListParagraph"/>
        <w:ind w:left="936"/>
        <w:jc w:val="both"/>
        <w:rPr>
          <w:ins w:id="2268" w:author="manojk" w:date="2012-04-27T11:07:00Z"/>
        </w:rPr>
        <w:pPrChange w:id="2269" w:author="manojk" w:date="2012-05-13T13:48:00Z">
          <w:pPr>
            <w:jc w:val="both"/>
          </w:pPr>
        </w:pPrChange>
      </w:pPr>
      <w:ins w:id="2270" w:author="manojk" w:date="2012-04-27T11:07:00Z">
        <w:r w:rsidRPr="00014E91">
          <w:t xml:space="preserve">This will encompass a set of custom widgets having </w:t>
        </w:r>
      </w:ins>
      <w:ins w:id="2271" w:author="manojk" w:date="2012-04-27T11:08:00Z">
        <w:r w:rsidRPr="00934DA6">
          <w:t>properties like length, height etc. customized and available to individual portals in form of jar file</w:t>
        </w:r>
      </w:ins>
      <w:ins w:id="2272" w:author="manojk" w:date="2012-05-13T13:32:00Z">
        <w:r w:rsidR="008D0F2E" w:rsidRPr="005B3B03">
          <w:t>. The custom widgets will be used by v</w:t>
        </w:r>
        <w:r w:rsidR="008D0F2E" w:rsidRPr="00F505E0">
          <w:t>iew layer to render controls on screens</w:t>
        </w:r>
      </w:ins>
      <w:ins w:id="2273" w:author="manojk" w:date="2012-05-13T13:33:00Z">
        <w:r w:rsidR="00CD610C" w:rsidRPr="00F505E0">
          <w:t xml:space="preserve"> of portals</w:t>
        </w:r>
      </w:ins>
      <w:ins w:id="2274" w:author="manojk" w:date="2012-05-13T13:32:00Z">
        <w:r w:rsidR="008D0F2E" w:rsidRPr="00696CAA">
          <w:t>.</w:t>
        </w:r>
      </w:ins>
    </w:p>
    <w:p w:rsidR="00000000" w:rsidRDefault="00987477">
      <w:pPr>
        <w:pStyle w:val="ListParagraph"/>
        <w:numPr>
          <w:ilvl w:val="0"/>
          <w:numId w:val="51"/>
        </w:numPr>
        <w:ind w:left="1296"/>
        <w:rPr>
          <w:ins w:id="2275" w:author="manojk" w:date="2012-04-27T11:09:00Z"/>
          <w:b/>
        </w:rPr>
        <w:pPrChange w:id="2276" w:author="manojk" w:date="2012-05-13T13:48:00Z">
          <w:pPr>
            <w:jc w:val="both"/>
          </w:pPr>
        </w:pPrChange>
      </w:pPr>
      <w:ins w:id="2277" w:author="manojk" w:date="2012-04-27T11:07:00Z">
        <w:r>
          <w:rPr>
            <w:b/>
          </w:rPr>
          <w:t>Framework Serve</w:t>
        </w:r>
      </w:ins>
      <w:ins w:id="2278" w:author="manojk" w:date="2012-04-27T11:09:00Z">
        <w:r>
          <w:rPr>
            <w:b/>
          </w:rPr>
          <w:t>r</w:t>
        </w:r>
      </w:ins>
    </w:p>
    <w:p w:rsidR="00000000" w:rsidRDefault="00987477">
      <w:pPr>
        <w:pStyle w:val="ListParagraph"/>
        <w:ind w:left="936"/>
        <w:jc w:val="both"/>
        <w:rPr>
          <w:del w:id="2279" w:author="manojk" w:date="2012-04-27T11:13:00Z"/>
        </w:rPr>
        <w:pPrChange w:id="2280" w:author="manojk" w:date="2012-05-13T13:48:00Z">
          <w:pPr>
            <w:jc w:val="both"/>
          </w:pPr>
        </w:pPrChange>
      </w:pPr>
      <w:ins w:id="2281" w:author="manojk" w:date="2012-04-27T11:09:00Z">
        <w:r>
          <w:t xml:space="preserve">The framework server will be responsible for </w:t>
        </w:r>
      </w:ins>
      <w:ins w:id="2282" w:author="manojk" w:date="2012-04-27T11:10:00Z">
        <w:r>
          <w:t xml:space="preserve">caching all the framework metadata (controls, menus, </w:t>
        </w:r>
      </w:ins>
      <w:ins w:id="2283" w:author="manojk" w:date="2012-04-27T11:11:00Z">
        <w:r>
          <w:t xml:space="preserve">globalization data </w:t>
        </w:r>
      </w:ins>
      <w:ins w:id="2284" w:author="manojk" w:date="2012-04-27T11:12:00Z">
        <w:r>
          <w:t>and access</w:t>
        </w:r>
      </w:ins>
      <w:ins w:id="2285" w:author="manojk" w:date="2012-04-27T11:11:00Z">
        <w:r>
          <w:t xml:space="preserve"> control</w:t>
        </w:r>
      </w:ins>
      <w:ins w:id="2286" w:author="manojk" w:date="2012-04-27T11:12:00Z">
        <w:r>
          <w:t xml:space="preserve">) and provide this data to </w:t>
        </w:r>
        <w:r w:rsidR="008E39AF">
          <w:t xml:space="preserve">the portals based upon request parameters like </w:t>
        </w:r>
      </w:ins>
      <w:ins w:id="2287" w:author="manojk" w:date="2012-04-27T11:13:00Z">
        <w:r w:rsidR="008E39AF">
          <w:t xml:space="preserve">user, profile, role etc. The framework </w:t>
        </w:r>
        <w:r w:rsidR="001176A5">
          <w:t>server also will be available a</w:t>
        </w:r>
      </w:ins>
      <w:ins w:id="2288" w:author="manojk" w:date="2012-05-13T13:31:00Z">
        <w:r w:rsidR="001176A5">
          <w:t>s</w:t>
        </w:r>
      </w:ins>
      <w:ins w:id="2289" w:author="manojk" w:date="2012-04-27T11:13:00Z">
        <w:r w:rsidR="008E39AF">
          <w:t xml:space="preserve"> jar/</w:t>
        </w:r>
        <w:proofErr w:type="spellStart"/>
        <w:r w:rsidR="008E39AF">
          <w:t>api</w:t>
        </w:r>
        <w:proofErr w:type="spellEnd"/>
        <w:r w:rsidR="008E39AF">
          <w:t xml:space="preserve"> to individual portals</w:t>
        </w:r>
      </w:ins>
      <w:ins w:id="2290" w:author="manojk" w:date="2012-05-13T13:31:00Z">
        <w:r w:rsidR="001176A5">
          <w:t>.</w:t>
        </w:r>
      </w:ins>
    </w:p>
    <w:p w:rsidR="00000000" w:rsidRDefault="006A5941">
      <w:pPr>
        <w:pStyle w:val="ListParagraph"/>
        <w:ind w:left="936"/>
        <w:jc w:val="both"/>
        <w:pPrChange w:id="2291" w:author="manojk" w:date="2012-05-13T13:48:00Z">
          <w:pPr>
            <w:jc w:val="both"/>
          </w:pPr>
        </w:pPrChange>
      </w:pPr>
    </w:p>
    <w:p w:rsidR="00F64F03" w:rsidRDefault="00F64F03" w:rsidP="007705F5">
      <w:pPr>
        <w:jc w:val="both"/>
      </w:pPr>
    </w:p>
    <w:p w:rsidR="00F64F03" w:rsidRDefault="00F64F03" w:rsidP="007705F5">
      <w:pPr>
        <w:jc w:val="both"/>
      </w:pPr>
    </w:p>
    <w:p w:rsidR="00000000" w:rsidRDefault="006A5941">
      <w:pPr>
        <w:pStyle w:val="ListParagraph"/>
        <w:pPrChange w:id="2292" w:author="manojk" w:date="2012-05-13T13:38:00Z">
          <w:pPr>
            <w:jc w:val="both"/>
          </w:pPr>
        </w:pPrChange>
      </w:pPr>
      <w:r>
        <w:rPr>
          <w:noProof/>
        </w:rPr>
        <w:pict>
          <v:shape id="Picture 5" o:spid="_x0000_i1033" type="#_x0000_t75" alt="http://www.beansoftware.com/ASP.NET-Tutorials/Images/MVC-Diagram.gif" style="width:330pt;height:260.25pt;visibility:visible" o:bordertopcolor="#0d0d0d" o:borderleftcolor="#0d0d0d" o:borderbottomcolor="#0d0d0d" o:borderrightcolor="#0d0d0d">
            <v:imagedata r:id="rId19" o:title=""/>
            <w10:bordertop type="single" width="6"/>
            <w10:borderleft type="single" width="6"/>
            <w10:borderbottom type="single" width="6"/>
            <w10:borderright type="single" width="6"/>
          </v:shape>
        </w:pict>
      </w:r>
    </w:p>
    <w:p w:rsidR="00000000" w:rsidRDefault="0075348C">
      <w:pPr>
        <w:pStyle w:val="Caption"/>
        <w:numPr>
          <w:ins w:id="2293" w:author="atuld" w:date="2012-04-26T12:45:00Z"/>
        </w:numPr>
        <w:rPr>
          <w:ins w:id="2294" w:author="atuld" w:date="2012-04-26T12:45:00Z"/>
          <w:b w:val="0"/>
          <w:i/>
        </w:rPr>
        <w:pPrChange w:id="2295" w:author="atuld" w:date="2012-04-26T12:45:00Z">
          <w:pPr>
            <w:pStyle w:val="Caption"/>
            <w:jc w:val="center"/>
          </w:pPr>
        </w:pPrChange>
      </w:pPr>
      <w:ins w:id="2296" w:author="Atul Duggal" w:date="2012-04-27T18:24:00Z">
        <w:r>
          <w:rPr>
            <w:b w:val="0"/>
            <w:i/>
          </w:rPr>
          <w:tab/>
        </w:r>
        <w:r>
          <w:rPr>
            <w:b w:val="0"/>
            <w:i/>
          </w:rPr>
          <w:tab/>
        </w:r>
      </w:ins>
      <w:ins w:id="2297" w:author="atuld" w:date="2012-04-26T12:45:00Z">
        <w:r w:rsidR="00F64F03" w:rsidRPr="002B2008">
          <w:rPr>
            <w:b w:val="0"/>
            <w:i/>
          </w:rPr>
          <w:t xml:space="preserve">Figure </w:t>
        </w:r>
        <w:del w:id="2298" w:author="manojk" w:date="2012-05-23T06:12:00Z">
          <w:r w:rsidR="00F64F03" w:rsidDel="00F505E0">
            <w:rPr>
              <w:b w:val="0"/>
              <w:i/>
            </w:rPr>
            <w:delText>2</w:delText>
          </w:r>
        </w:del>
      </w:ins>
      <w:ins w:id="2299" w:author="manojk" w:date="2012-05-23T06:12:00Z">
        <w:r w:rsidR="00F505E0">
          <w:rPr>
            <w:b w:val="0"/>
            <w:i/>
          </w:rPr>
          <w:t>3</w:t>
        </w:r>
      </w:ins>
      <w:ins w:id="2300" w:author="atuld" w:date="2012-04-26T12:45:00Z">
        <w:r w:rsidR="00F64F03">
          <w:rPr>
            <w:b w:val="0"/>
            <w:i/>
          </w:rPr>
          <w:t>: Core MVC Architecture</w:t>
        </w:r>
      </w:ins>
    </w:p>
    <w:p w:rsidR="00000000" w:rsidRDefault="00F64F03">
      <w:pPr>
        <w:pStyle w:val="Heading3"/>
        <w:numPr>
          <w:numberingChange w:id="2301" w:author="atuld" w:date="2012-04-26T19:35:00Z" w:original="%1:2:0:.%2:1:0:.%3:1:0:.%4:1:0:"/>
        </w:numPr>
        <w:pPrChange w:id="2302" w:author="manojk" w:date="2012-05-13T16:24:00Z">
          <w:pPr>
            <w:pStyle w:val="Heading4"/>
          </w:pPr>
        </w:pPrChange>
      </w:pPr>
      <w:r>
        <w:rPr>
          <w:i/>
        </w:rPr>
        <w:br w:type="page"/>
      </w:r>
      <w:bookmarkStart w:id="2303" w:name="_Toc326167338"/>
      <w:r w:rsidRPr="00014E91">
        <w:t>Framework View</w:t>
      </w:r>
      <w:ins w:id="2304" w:author="manojk" w:date="2012-05-13T15:59:00Z">
        <w:r w:rsidR="00464297" w:rsidRPr="00934DA6">
          <w:t xml:space="preserve"> (MVP Design)</w:t>
        </w:r>
      </w:ins>
      <w:bookmarkEnd w:id="2303"/>
    </w:p>
    <w:p w:rsidR="00000000" w:rsidRDefault="00F64F03">
      <w:pPr>
        <w:pStyle w:val="Heading4"/>
        <w:numPr>
          <w:numberingChange w:id="2305" w:author="atuld" w:date="2012-04-26T19:35:00Z" w:original="%1:2:0:.%2:1:0:.%3:1:0:.%4:1:0:.%5:1:0:"/>
        </w:numPr>
        <w:rPr>
          <w:del w:id="2306" w:author="manojk" w:date="2012-05-13T15:59:00Z"/>
        </w:rPr>
        <w:pPrChange w:id="2307" w:author="manojk" w:date="2012-05-13T13:52:00Z">
          <w:pPr>
            <w:pStyle w:val="Heading5"/>
          </w:pPr>
        </w:pPrChange>
      </w:pPr>
      <w:del w:id="2308" w:author="manojk" w:date="2012-05-13T15:59:00Z">
        <w:r w:rsidDel="00464297">
          <w:delText>MVP Design</w:delText>
        </w:r>
      </w:del>
    </w:p>
    <w:p w:rsidR="00F64F03" w:rsidDel="00636568" w:rsidRDefault="00F64F03" w:rsidP="007705F5">
      <w:pPr>
        <w:pStyle w:val="Heading6"/>
        <w:numPr>
          <w:numberingChange w:id="2309" w:author="atuld" w:date="2012-04-26T11:16:00Z" w:original="%1:2:0:.%2:1:0:.%3:1:0:.%4:1:0:.%5:1:0:.%6:1:0:"/>
        </w:numPr>
        <w:rPr>
          <w:del w:id="2310" w:author="atuld" w:date="2012-04-26T12:44:00Z"/>
        </w:rPr>
      </w:pPr>
      <w:del w:id="2311" w:author="atuld" w:date="2012-04-26T12:44:00Z">
        <w:r w:rsidDel="00636568">
          <w:delText>View</w:delText>
        </w:r>
      </w:del>
    </w:p>
    <w:p w:rsidR="00F64F03" w:rsidDel="00636568" w:rsidRDefault="00F64F03" w:rsidP="007705F5">
      <w:pPr>
        <w:pStyle w:val="Heading6"/>
        <w:numPr>
          <w:numberingChange w:id="2312" w:author="atuld" w:date="2012-04-26T11:16:00Z" w:original="%1:2:0:.%2:1:0:.%3:1:0:.%4:1:0:.%5:1:0:.%6:1:0:"/>
        </w:numPr>
        <w:rPr>
          <w:del w:id="2313" w:author="atuld" w:date="2012-04-26T12:44:00Z"/>
        </w:rPr>
      </w:pPr>
      <w:del w:id="2314" w:author="atuld" w:date="2012-04-26T12:44:00Z">
        <w:r w:rsidDel="00636568">
          <w:delText>Presenter</w:delText>
        </w:r>
      </w:del>
    </w:p>
    <w:p w:rsidR="00F64F03" w:rsidDel="00636568" w:rsidRDefault="00F64F03" w:rsidP="007705F5">
      <w:pPr>
        <w:pStyle w:val="Heading6"/>
        <w:numPr>
          <w:numberingChange w:id="2315" w:author="atuld" w:date="2012-04-26T11:16:00Z" w:original="%1:2:0:.%2:1:0:.%3:1:0:.%4:1:0:.%5:1:0:.%6:1:0:"/>
        </w:numPr>
        <w:rPr>
          <w:del w:id="2316" w:author="atuld" w:date="2012-04-26T12:44:00Z"/>
        </w:rPr>
      </w:pPr>
      <w:del w:id="2317" w:author="atuld" w:date="2012-04-26T12:44:00Z">
        <w:r w:rsidDel="00636568">
          <w:delText>Model</w:delText>
        </w:r>
      </w:del>
    </w:p>
    <w:p w:rsidR="00F64F03" w:rsidDel="00636568" w:rsidRDefault="00F64F03" w:rsidP="007705F5">
      <w:pPr>
        <w:pStyle w:val="Heading4"/>
        <w:numPr>
          <w:numberingChange w:id="2318" w:author="atuld" w:date="2012-04-26T11:16:00Z" w:original="%1:2:0:.%2:1:0:.%3:1:0:.%4:2:0:"/>
        </w:numPr>
        <w:rPr>
          <w:del w:id="2319" w:author="atuld" w:date="2012-04-26T12:44:00Z"/>
        </w:rPr>
      </w:pPr>
      <w:del w:id="2320" w:author="atuld" w:date="2012-04-26T12:44:00Z">
        <w:r w:rsidDel="00636568">
          <w:delText>Framework Controller</w:delText>
        </w:r>
      </w:del>
    </w:p>
    <w:p w:rsidR="00F64F03" w:rsidRPr="00BD14B2" w:rsidDel="00636568" w:rsidRDefault="00F64F03" w:rsidP="007705F5">
      <w:pPr>
        <w:pStyle w:val="Heading4"/>
        <w:numPr>
          <w:numberingChange w:id="2321" w:author="atuld" w:date="2012-04-26T11:16:00Z" w:original="%1:2:0:.%2:1:0:.%3:1:0:.%4:2:0:"/>
        </w:numPr>
        <w:rPr>
          <w:del w:id="2322" w:author="atuld" w:date="2012-04-26T12:44:00Z"/>
        </w:rPr>
      </w:pPr>
      <w:del w:id="2323" w:author="atuld" w:date="2012-04-26T12:44:00Z">
        <w:r w:rsidDel="00636568">
          <w:delText>Framework Model</w:delText>
        </w:r>
      </w:del>
    </w:p>
    <w:p w:rsidR="00F64F03" w:rsidRDefault="00F64F03" w:rsidP="008C1F52">
      <w:pPr>
        <w:rPr>
          <w:ins w:id="2324" w:author="atuld" w:date="2012-04-26T12:44:00Z"/>
          <w:i/>
        </w:rPr>
      </w:pPr>
    </w:p>
    <w:p w:rsidR="00000000" w:rsidRDefault="006A5941">
      <w:pPr>
        <w:pStyle w:val="ListParagraph"/>
        <w:rPr>
          <w:ins w:id="2325" w:author="atuld" w:date="2012-04-26T12:44:00Z"/>
          <w:del w:id="2326" w:author="manojk" w:date="2012-04-27T11:14:00Z"/>
          <w:rPrChange w:id="2327" w:author="Unknown">
            <w:rPr>
              <w:ins w:id="2328" w:author="atuld" w:date="2012-04-26T12:44:00Z"/>
              <w:del w:id="2329" w:author="manojk" w:date="2012-04-27T11:14:00Z"/>
              <w:i/>
            </w:rPr>
          </w:rPrChange>
        </w:rPr>
        <w:pPrChange w:id="2330" w:author="manojk" w:date="2012-05-13T15:59:00Z">
          <w:pPr/>
        </w:pPrChange>
      </w:pPr>
    </w:p>
    <w:p w:rsidR="00000000" w:rsidRDefault="006A5941">
      <w:pPr>
        <w:pStyle w:val="ListParagraph"/>
        <w:rPr>
          <w:ins w:id="2331" w:author="atuld" w:date="2012-04-26T12:44:00Z"/>
          <w:del w:id="2332" w:author="manojk" w:date="2012-04-27T11:14:00Z"/>
          <w:rPrChange w:id="2333" w:author="Unknown">
            <w:rPr>
              <w:ins w:id="2334" w:author="atuld" w:date="2012-04-26T12:44:00Z"/>
              <w:del w:id="2335" w:author="manojk" w:date="2012-04-27T11:14:00Z"/>
              <w:i/>
            </w:rPr>
          </w:rPrChange>
        </w:rPr>
        <w:pPrChange w:id="2336" w:author="manojk" w:date="2012-05-13T15:59:00Z">
          <w:pPr/>
        </w:pPrChange>
      </w:pPr>
    </w:p>
    <w:p w:rsidR="00000000" w:rsidRDefault="006A5941">
      <w:pPr>
        <w:pStyle w:val="ListParagraph"/>
        <w:rPr>
          <w:ins w:id="2337" w:author="atuld" w:date="2012-04-26T12:44:00Z"/>
          <w:del w:id="2338" w:author="manojk" w:date="2012-04-27T11:14:00Z"/>
          <w:rPrChange w:id="2339" w:author="Unknown">
            <w:rPr>
              <w:ins w:id="2340" w:author="atuld" w:date="2012-04-26T12:44:00Z"/>
              <w:del w:id="2341" w:author="manojk" w:date="2012-04-27T11:14:00Z"/>
              <w:i/>
            </w:rPr>
          </w:rPrChange>
        </w:rPr>
        <w:pPrChange w:id="2342" w:author="manojk" w:date="2012-05-13T15:59:00Z">
          <w:pPr/>
        </w:pPrChange>
      </w:pPr>
    </w:p>
    <w:p w:rsidR="00000000" w:rsidRDefault="00F64F03">
      <w:pPr>
        <w:pStyle w:val="ListParagraph"/>
        <w:numPr>
          <w:ins w:id="2343" w:author="atuld" w:date="2012-04-26T12:44:00Z"/>
        </w:numPr>
        <w:rPr>
          <w:ins w:id="2344" w:author="atuld" w:date="2012-04-26T12:44:00Z"/>
        </w:rPr>
        <w:pPrChange w:id="2345" w:author="manojk" w:date="2012-05-13T15:59:00Z">
          <w:pPr/>
        </w:pPrChange>
      </w:pPr>
      <w:ins w:id="2346" w:author="atuld" w:date="2012-04-26T12:44:00Z">
        <w:r>
          <w:t>The MVC View is implemented using model-view-presenter pattern.</w:t>
        </w:r>
      </w:ins>
    </w:p>
    <w:p w:rsidR="00000000" w:rsidRDefault="006A5941">
      <w:pPr>
        <w:pStyle w:val="ListParagraph"/>
        <w:numPr>
          <w:ins w:id="2347" w:author="atuld" w:date="2012-04-26T12:44:00Z"/>
        </w:numPr>
        <w:rPr>
          <w:ins w:id="2348" w:author="atuld" w:date="2012-04-26T12:44:00Z"/>
        </w:rPr>
        <w:pPrChange w:id="2349" w:author="manojk" w:date="2012-05-13T15:59:00Z">
          <w:pPr/>
        </w:pPrChange>
      </w:pPr>
    </w:p>
    <w:p w:rsidR="00000000" w:rsidRDefault="006A5941">
      <w:pPr>
        <w:pStyle w:val="ListParagraph"/>
        <w:rPr>
          <w:ins w:id="2350" w:author="atuld" w:date="2012-04-26T12:44:00Z"/>
          <w:rPrChange w:id="2351" w:author="Unknown">
            <w:rPr>
              <w:ins w:id="2352" w:author="atuld" w:date="2012-04-26T12:44:00Z"/>
              <w:i/>
            </w:rPr>
          </w:rPrChange>
        </w:rPr>
        <w:pPrChange w:id="2353" w:author="manojk" w:date="2012-05-13T15:59:00Z">
          <w:pPr/>
        </w:pPrChange>
      </w:pPr>
      <w:ins w:id="2354" w:author="atuld" w:date="2012-04-26T12:44:00Z">
        <w:r w:rsidRPr="00DF6216">
          <w:rPr>
            <w:noProof/>
            <w:lang w:val="en-US"/>
          </w:rPr>
          <w:pict>
            <v:shape id="_x0000_i1034" type="#_x0000_t75" alt="https://lh4.googleusercontent.com/-y07PCBJrKaE/TXCyOZn6QyI/AAAAAAAAACw/yBkBPk6nyMw/s400/MVP1.JPG" style="width:348pt;height:192.75pt;visibility:visible" o:bordertopcolor="#0d0d0d" o:borderleftcolor="#0d0d0d" o:borderbottomcolor="#0d0d0d" o:borderrightcolor="#0d0d0d">
              <v:imagedata r:id="rId20" o:title=""/>
              <w10:bordertop type="single" width="6"/>
              <w10:borderleft type="single" width="6"/>
              <w10:borderbottom type="single" width="6"/>
              <w10:borderright type="single" width="6"/>
            </v:shape>
          </w:pict>
        </w:r>
      </w:ins>
    </w:p>
    <w:p w:rsidR="00000000" w:rsidRDefault="00F64F03">
      <w:pPr>
        <w:pStyle w:val="ListParagraph"/>
        <w:rPr>
          <w:ins w:id="2355" w:author="atuld" w:date="2012-04-26T12:44:00Z"/>
          <w:b/>
          <w:sz w:val="20"/>
          <w:rPrChange w:id="2356" w:author="Unknown">
            <w:rPr>
              <w:ins w:id="2357" w:author="atuld" w:date="2012-04-26T12:44:00Z"/>
              <w:b w:val="0"/>
              <w:i/>
              <w:sz w:val="22"/>
            </w:rPr>
          </w:rPrChange>
        </w:rPr>
        <w:pPrChange w:id="2358" w:author="manojk" w:date="2012-05-13T15:59:00Z">
          <w:pPr>
            <w:pStyle w:val="Caption"/>
          </w:pPr>
        </w:pPrChange>
      </w:pPr>
      <w:ins w:id="2359" w:author="atuld" w:date="2012-04-26T12:45:00Z">
        <w:r>
          <w:tab/>
        </w:r>
        <w:r>
          <w:tab/>
        </w:r>
      </w:ins>
      <w:ins w:id="2360" w:author="atuld" w:date="2012-04-26T12:46:00Z">
        <w:r w:rsidR="00DF6216" w:rsidRPr="00DF6216">
          <w:rPr>
            <w:sz w:val="20"/>
            <w:rPrChange w:id="2361" w:author="atuld" w:date="2012-04-26T16:07:00Z">
              <w:rPr>
                <w:bCs w:val="0"/>
                <w:color w:val="0000FF"/>
                <w:u w:val="single"/>
              </w:rPr>
            </w:rPrChange>
          </w:rPr>
          <w:t xml:space="preserve">Figure </w:t>
        </w:r>
      </w:ins>
      <w:ins w:id="2362" w:author="manojk" w:date="2012-05-23T06:12:00Z">
        <w:r w:rsidR="00F505E0">
          <w:rPr>
            <w:sz w:val="20"/>
          </w:rPr>
          <w:t>4</w:t>
        </w:r>
      </w:ins>
      <w:ins w:id="2363" w:author="atuld" w:date="2012-04-26T16:06:00Z">
        <w:del w:id="2364" w:author="manojk" w:date="2012-05-23T06:12:00Z">
          <w:r w:rsidR="00DF6216" w:rsidRPr="00DF6216">
            <w:rPr>
              <w:sz w:val="20"/>
              <w:rPrChange w:id="2365" w:author="atuld" w:date="2012-04-26T16:07:00Z">
                <w:rPr>
                  <w:bCs w:val="0"/>
                  <w:color w:val="0000FF"/>
                  <w:u w:val="single"/>
                </w:rPr>
              </w:rPrChange>
            </w:rPr>
            <w:delText>3</w:delText>
          </w:r>
        </w:del>
      </w:ins>
      <w:ins w:id="2366" w:author="atuld" w:date="2012-04-26T12:46:00Z">
        <w:r w:rsidR="00DF6216" w:rsidRPr="00DF6216">
          <w:rPr>
            <w:sz w:val="20"/>
            <w:rPrChange w:id="2367" w:author="atuld" w:date="2012-04-26T16:07:00Z">
              <w:rPr>
                <w:b w:val="0"/>
                <w:bCs w:val="0"/>
                <w:i/>
                <w:color w:val="0000FF"/>
                <w:u w:val="single"/>
              </w:rPr>
            </w:rPrChange>
          </w:rPr>
          <w:t>: Core MVP Architecture</w:t>
        </w:r>
      </w:ins>
    </w:p>
    <w:p w:rsidR="00F64F03" w:rsidRPr="00F64F03" w:rsidDel="00464297" w:rsidRDefault="00F64F03" w:rsidP="00636568">
      <w:pPr>
        <w:rPr>
          <w:ins w:id="2368" w:author="atuld" w:date="2012-04-26T12:44:00Z"/>
          <w:del w:id="2369" w:author="manojk" w:date="2012-05-13T16:00:00Z"/>
          <w:rPrChange w:id="2370" w:author="Unknown">
            <w:rPr>
              <w:ins w:id="2371" w:author="atuld" w:date="2012-04-26T12:44:00Z"/>
              <w:del w:id="2372" w:author="manojk" w:date="2012-05-13T16:00:00Z"/>
              <w:i/>
            </w:rPr>
          </w:rPrChange>
        </w:rPr>
      </w:pPr>
    </w:p>
    <w:p w:rsidR="00F64F03" w:rsidRPr="00F64F03" w:rsidDel="00464297" w:rsidRDefault="00F64F03" w:rsidP="00636568">
      <w:pPr>
        <w:rPr>
          <w:ins w:id="2373" w:author="atuld" w:date="2012-04-26T12:44:00Z"/>
          <w:del w:id="2374" w:author="manojk" w:date="2012-05-13T16:00:00Z"/>
          <w:rPrChange w:id="2375" w:author="Unknown">
            <w:rPr>
              <w:ins w:id="2376" w:author="atuld" w:date="2012-04-26T12:44:00Z"/>
              <w:del w:id="2377" w:author="manojk" w:date="2012-05-13T16:00:00Z"/>
              <w:i/>
            </w:rPr>
          </w:rPrChange>
        </w:rPr>
      </w:pPr>
    </w:p>
    <w:p w:rsidR="00F64F03" w:rsidRPr="00F64F03" w:rsidDel="00464297" w:rsidRDefault="00F64F03" w:rsidP="00636568">
      <w:pPr>
        <w:rPr>
          <w:ins w:id="2378" w:author="atuld" w:date="2012-04-26T12:44:00Z"/>
          <w:del w:id="2379" w:author="manojk" w:date="2012-05-13T16:00:00Z"/>
          <w:rPrChange w:id="2380" w:author="Unknown">
            <w:rPr>
              <w:ins w:id="2381" w:author="atuld" w:date="2012-04-26T12:44:00Z"/>
              <w:del w:id="2382" w:author="manojk" w:date="2012-05-13T16:00:00Z"/>
              <w:i/>
            </w:rPr>
          </w:rPrChange>
        </w:rPr>
      </w:pPr>
    </w:p>
    <w:p w:rsidR="00F64F03" w:rsidRPr="00F64F03" w:rsidDel="00464297" w:rsidRDefault="00F64F03" w:rsidP="00636568">
      <w:pPr>
        <w:rPr>
          <w:ins w:id="2383" w:author="atuld" w:date="2012-04-26T12:44:00Z"/>
          <w:del w:id="2384" w:author="manojk" w:date="2012-05-13T16:00:00Z"/>
          <w:rPrChange w:id="2385" w:author="Unknown">
            <w:rPr>
              <w:ins w:id="2386" w:author="atuld" w:date="2012-04-26T12:44:00Z"/>
              <w:del w:id="2387" w:author="manojk" w:date="2012-05-13T16:00:00Z"/>
              <w:i/>
            </w:rPr>
          </w:rPrChange>
        </w:rPr>
      </w:pPr>
    </w:p>
    <w:p w:rsidR="00F64F03" w:rsidRPr="00F64F03" w:rsidDel="00464297" w:rsidRDefault="00F64F03" w:rsidP="00636568">
      <w:pPr>
        <w:rPr>
          <w:ins w:id="2388" w:author="atuld" w:date="2012-04-26T12:44:00Z"/>
          <w:del w:id="2389" w:author="manojk" w:date="2012-05-13T16:00:00Z"/>
          <w:rPrChange w:id="2390" w:author="Unknown">
            <w:rPr>
              <w:ins w:id="2391" w:author="atuld" w:date="2012-04-26T12:44:00Z"/>
              <w:del w:id="2392" w:author="manojk" w:date="2012-05-13T16:00:00Z"/>
              <w:i/>
            </w:rPr>
          </w:rPrChange>
        </w:rPr>
      </w:pPr>
    </w:p>
    <w:p w:rsidR="00F64F03" w:rsidRPr="00F64F03" w:rsidDel="00464297" w:rsidRDefault="00F64F03" w:rsidP="00636568">
      <w:pPr>
        <w:rPr>
          <w:ins w:id="2393" w:author="atuld" w:date="2012-04-26T12:44:00Z"/>
          <w:del w:id="2394" w:author="manojk" w:date="2012-05-13T16:00:00Z"/>
          <w:rPrChange w:id="2395" w:author="Unknown">
            <w:rPr>
              <w:ins w:id="2396" w:author="atuld" w:date="2012-04-26T12:44:00Z"/>
              <w:del w:id="2397" w:author="manojk" w:date="2012-05-13T16:00:00Z"/>
              <w:i/>
            </w:rPr>
          </w:rPrChange>
        </w:rPr>
      </w:pPr>
    </w:p>
    <w:p w:rsidR="00F64F03" w:rsidRPr="00F64F03" w:rsidDel="00464297" w:rsidRDefault="00F64F03" w:rsidP="00636568">
      <w:pPr>
        <w:rPr>
          <w:ins w:id="2398" w:author="atuld" w:date="2012-04-26T12:44:00Z"/>
          <w:del w:id="2399" w:author="manojk" w:date="2012-05-13T16:00:00Z"/>
          <w:rPrChange w:id="2400" w:author="Unknown">
            <w:rPr>
              <w:ins w:id="2401" w:author="atuld" w:date="2012-04-26T12:44:00Z"/>
              <w:del w:id="2402" w:author="manojk" w:date="2012-05-13T16:00:00Z"/>
              <w:i/>
            </w:rPr>
          </w:rPrChange>
        </w:rPr>
      </w:pPr>
    </w:p>
    <w:p w:rsidR="00F64F03" w:rsidRPr="00F64F03" w:rsidDel="00464297" w:rsidRDefault="00F64F03" w:rsidP="00636568">
      <w:pPr>
        <w:rPr>
          <w:ins w:id="2403" w:author="atuld" w:date="2012-04-26T12:44:00Z"/>
          <w:del w:id="2404" w:author="manojk" w:date="2012-05-13T16:00:00Z"/>
          <w:rPrChange w:id="2405" w:author="Unknown">
            <w:rPr>
              <w:ins w:id="2406" w:author="atuld" w:date="2012-04-26T12:44:00Z"/>
              <w:del w:id="2407" w:author="manojk" w:date="2012-05-13T16:00:00Z"/>
              <w:i/>
            </w:rPr>
          </w:rPrChange>
        </w:rPr>
      </w:pPr>
    </w:p>
    <w:p w:rsidR="00F64F03" w:rsidRPr="00F64F03" w:rsidDel="00464297" w:rsidRDefault="00F64F03" w:rsidP="00636568">
      <w:pPr>
        <w:rPr>
          <w:ins w:id="2408" w:author="atuld" w:date="2012-04-26T12:44:00Z"/>
          <w:del w:id="2409" w:author="manojk" w:date="2012-05-13T16:00:00Z"/>
          <w:rPrChange w:id="2410" w:author="Unknown">
            <w:rPr>
              <w:ins w:id="2411" w:author="atuld" w:date="2012-04-26T12:44:00Z"/>
              <w:del w:id="2412" w:author="manojk" w:date="2012-05-13T16:00:00Z"/>
              <w:i/>
            </w:rPr>
          </w:rPrChange>
        </w:rPr>
      </w:pPr>
    </w:p>
    <w:p w:rsidR="00F64F03" w:rsidRPr="00F64F03" w:rsidDel="00464297" w:rsidRDefault="00F64F03" w:rsidP="00636568">
      <w:pPr>
        <w:rPr>
          <w:ins w:id="2413" w:author="atuld" w:date="2012-04-26T12:44:00Z"/>
          <w:del w:id="2414" w:author="manojk" w:date="2012-05-13T16:00:00Z"/>
          <w:rPrChange w:id="2415" w:author="Unknown">
            <w:rPr>
              <w:ins w:id="2416" w:author="atuld" w:date="2012-04-26T12:44:00Z"/>
              <w:del w:id="2417" w:author="manojk" w:date="2012-05-13T16:00:00Z"/>
              <w:i/>
            </w:rPr>
          </w:rPrChange>
        </w:rPr>
      </w:pPr>
    </w:p>
    <w:p w:rsidR="00F64F03" w:rsidRPr="00F64F03" w:rsidDel="00464297" w:rsidRDefault="00F64F03" w:rsidP="00636568">
      <w:pPr>
        <w:rPr>
          <w:ins w:id="2418" w:author="atuld" w:date="2012-04-26T12:44:00Z"/>
          <w:del w:id="2419" w:author="manojk" w:date="2012-05-13T16:00:00Z"/>
          <w:rPrChange w:id="2420" w:author="Unknown">
            <w:rPr>
              <w:ins w:id="2421" w:author="atuld" w:date="2012-04-26T12:44:00Z"/>
              <w:del w:id="2422" w:author="manojk" w:date="2012-05-13T16:00:00Z"/>
              <w:i/>
            </w:rPr>
          </w:rPrChange>
        </w:rPr>
      </w:pPr>
    </w:p>
    <w:p w:rsidR="00F64F03" w:rsidRPr="00F64F03" w:rsidDel="00464297" w:rsidRDefault="00F64F03" w:rsidP="00636568">
      <w:pPr>
        <w:rPr>
          <w:ins w:id="2423" w:author="atuld" w:date="2012-04-26T12:44:00Z"/>
          <w:del w:id="2424" w:author="manojk" w:date="2012-05-13T16:00:00Z"/>
          <w:rPrChange w:id="2425" w:author="Unknown">
            <w:rPr>
              <w:ins w:id="2426" w:author="atuld" w:date="2012-04-26T12:44:00Z"/>
              <w:del w:id="2427" w:author="manojk" w:date="2012-05-13T16:00:00Z"/>
              <w:i/>
            </w:rPr>
          </w:rPrChange>
        </w:rPr>
      </w:pPr>
    </w:p>
    <w:p w:rsidR="00F64F03" w:rsidRPr="00F64F03" w:rsidDel="00464297" w:rsidRDefault="00F64F03" w:rsidP="00636568">
      <w:pPr>
        <w:rPr>
          <w:ins w:id="2428" w:author="atuld" w:date="2012-04-26T12:44:00Z"/>
          <w:del w:id="2429" w:author="manojk" w:date="2012-05-13T16:00:00Z"/>
          <w:rPrChange w:id="2430" w:author="Unknown">
            <w:rPr>
              <w:ins w:id="2431" w:author="atuld" w:date="2012-04-26T12:44:00Z"/>
              <w:del w:id="2432" w:author="manojk" w:date="2012-05-13T16:00:00Z"/>
              <w:i/>
            </w:rPr>
          </w:rPrChange>
        </w:rPr>
      </w:pPr>
    </w:p>
    <w:p w:rsidR="00F64F03" w:rsidDel="00464297" w:rsidRDefault="00F64F03" w:rsidP="008C1F52">
      <w:pPr>
        <w:rPr>
          <w:ins w:id="2433" w:author="atuld" w:date="2012-04-26T12:44:00Z"/>
          <w:del w:id="2434" w:author="manojk" w:date="2012-05-13T16:00:00Z"/>
        </w:rPr>
      </w:pPr>
    </w:p>
    <w:p w:rsidR="00F64F03" w:rsidDel="00464297" w:rsidRDefault="00F64F03" w:rsidP="008C1F52">
      <w:pPr>
        <w:rPr>
          <w:ins w:id="2435" w:author="atuld" w:date="2012-04-26T12:44:00Z"/>
          <w:del w:id="2436" w:author="manojk" w:date="2012-05-13T16:00:00Z"/>
        </w:rPr>
      </w:pPr>
    </w:p>
    <w:p w:rsidR="00F64F03" w:rsidDel="00464297" w:rsidRDefault="00F64F03" w:rsidP="00636568">
      <w:pPr>
        <w:tabs>
          <w:tab w:val="left" w:pos="2325"/>
        </w:tabs>
        <w:rPr>
          <w:ins w:id="2437" w:author="atuld" w:date="2012-04-26T12:44:00Z"/>
          <w:del w:id="2438" w:author="manojk" w:date="2012-05-13T16:00:00Z"/>
        </w:rPr>
      </w:pPr>
      <w:ins w:id="2439" w:author="atuld" w:date="2012-04-26T12:44:00Z">
        <w:del w:id="2440" w:author="manojk" w:date="2012-05-13T16:00:00Z">
          <w:r w:rsidDel="00464297">
            <w:tab/>
          </w:r>
        </w:del>
      </w:ins>
    </w:p>
    <w:p w:rsidR="00F64F03" w:rsidRDefault="00F64F03" w:rsidP="00636568">
      <w:pPr>
        <w:tabs>
          <w:tab w:val="left" w:pos="2325"/>
        </w:tabs>
        <w:rPr>
          <w:ins w:id="2441" w:author="atuld" w:date="2012-04-26T12:44:00Z"/>
        </w:rPr>
      </w:pPr>
      <w:ins w:id="2442" w:author="atuld" w:date="2012-04-26T12:44:00Z">
        <w:r>
          <w:br w:type="page"/>
        </w:r>
      </w:ins>
    </w:p>
    <w:p w:rsidR="00000000" w:rsidRDefault="00F64F03">
      <w:pPr>
        <w:pStyle w:val="Heading5"/>
        <w:numPr>
          <w:ins w:id="2443" w:author="atuld" w:date="2012-04-26T12:44:00Z"/>
        </w:numPr>
        <w:rPr>
          <w:ins w:id="2444" w:author="manojk" w:date="2012-05-13T16:18:00Z"/>
        </w:rPr>
        <w:pPrChange w:id="2445" w:author="manojk" w:date="2012-05-14T12:05:00Z">
          <w:pPr>
            <w:pStyle w:val="Heading6"/>
          </w:pPr>
        </w:pPrChange>
      </w:pPr>
      <w:ins w:id="2446" w:author="atuld" w:date="2012-04-26T12:44:00Z">
        <w:r w:rsidRPr="00934DA6">
          <w:t>View</w:t>
        </w:r>
      </w:ins>
    </w:p>
    <w:p w:rsidR="00000000" w:rsidRDefault="006A5941">
      <w:pPr>
        <w:numPr>
          <w:ins w:id="2447" w:author="atuld" w:date="2012-04-26T12:44:00Z"/>
        </w:numPr>
        <w:rPr>
          <w:ins w:id="2448" w:author="atuld" w:date="2012-04-26T12:44:00Z"/>
        </w:rPr>
        <w:pPrChange w:id="2449" w:author="manojk" w:date="2012-05-13T16:18:00Z">
          <w:pPr>
            <w:pStyle w:val="Heading6"/>
          </w:pPr>
        </w:pPrChange>
      </w:pPr>
    </w:p>
    <w:p w:rsidR="00000000" w:rsidRDefault="00F64F03">
      <w:pPr>
        <w:pStyle w:val="ListParagraph"/>
        <w:numPr>
          <w:ins w:id="2450" w:author="atuld" w:date="2012-04-26T12:49:00Z"/>
        </w:numPr>
        <w:rPr>
          <w:ins w:id="2451" w:author="atuld" w:date="2012-04-26T12:49:00Z"/>
        </w:rPr>
        <w:pPrChange w:id="2452" w:author="manojk" w:date="2012-05-13T16:09:00Z">
          <w:pPr>
            <w:jc w:val="both"/>
          </w:pPr>
        </w:pPrChange>
      </w:pPr>
      <w:ins w:id="2453" w:author="atuld" w:date="2012-04-26T12:49:00Z">
        <w:r w:rsidRPr="00A431E1">
          <w:t>This view is typically an instance of a class that implements the model</w:t>
        </w:r>
        <w:r>
          <w:t xml:space="preserve"> and</w:t>
        </w:r>
        <w:r w:rsidRPr="00A431E1">
          <w:t xml:space="preserve"> holds reference to an instance of the presenter. Between views and presenters, </w:t>
        </w:r>
        <w:r>
          <w:t>there is</w:t>
        </w:r>
        <w:r w:rsidRPr="00A431E1">
          <w:t xml:space="preserve"> a one-to-one cardinality</w:t>
        </w:r>
        <w:r>
          <w:t xml:space="preserve"> (</w:t>
        </w:r>
        <w:r w:rsidRPr="00A431E1">
          <w:t xml:space="preserve">though </w:t>
        </w:r>
        <w:r>
          <w:t xml:space="preserve">the </w:t>
        </w:r>
        <w:r w:rsidRPr="00A431E1">
          <w:t xml:space="preserve">number of presenter classes </w:t>
        </w:r>
        <w:r>
          <w:t xml:space="preserve">will be minimized </w:t>
        </w:r>
        <w:r w:rsidRPr="00A431E1">
          <w:t xml:space="preserve">by creating </w:t>
        </w:r>
        <w:r>
          <w:t xml:space="preserve">a </w:t>
        </w:r>
        <w:r w:rsidRPr="00A431E1">
          <w:t xml:space="preserve">hierarchy and reusing </w:t>
        </w:r>
        <w:r>
          <w:t>the</w:t>
        </w:r>
        <w:r w:rsidRPr="00A431E1">
          <w:t xml:space="preserve"> code</w:t>
        </w:r>
        <w:r>
          <w:t>)</w:t>
        </w:r>
        <w:r w:rsidRPr="00A431E1">
          <w:t>.</w:t>
        </w:r>
      </w:ins>
    </w:p>
    <w:p w:rsidR="00000000" w:rsidRDefault="006A5941">
      <w:pPr>
        <w:pStyle w:val="ListParagraph"/>
        <w:numPr>
          <w:ins w:id="2454" w:author="atuld" w:date="2012-04-26T12:49:00Z"/>
        </w:numPr>
        <w:rPr>
          <w:ins w:id="2455" w:author="atuld" w:date="2012-04-26T12:49:00Z"/>
        </w:rPr>
        <w:pPrChange w:id="2456" w:author="manojk" w:date="2012-05-13T16:09:00Z">
          <w:pPr>
            <w:jc w:val="both"/>
          </w:pPr>
        </w:pPrChange>
      </w:pPr>
    </w:p>
    <w:p w:rsidR="00000000" w:rsidRDefault="00F64F03">
      <w:pPr>
        <w:pStyle w:val="ListParagraph"/>
        <w:numPr>
          <w:ins w:id="2457" w:author="atuld" w:date="2012-04-26T12:49:00Z"/>
        </w:numPr>
        <w:rPr>
          <w:ins w:id="2458" w:author="atuld" w:date="2012-04-26T12:49:00Z"/>
        </w:rPr>
        <w:pPrChange w:id="2459" w:author="manojk" w:date="2012-05-13T16:09:00Z">
          <w:pPr>
            <w:jc w:val="both"/>
          </w:pPr>
        </w:pPrChange>
      </w:pPr>
      <w:ins w:id="2460" w:author="atuld" w:date="2012-04-26T12:49:00Z">
        <w:r>
          <w:t>The initial web view of the application is being segregated out of the Ext-GWT implementation and only the dynamic part of the application will be rendered through this View part. Initial page will be rendered based upon the URI being entered which is resolved by the Apache web server to fetch the correct set of Html/</w:t>
        </w:r>
        <w:proofErr w:type="spellStart"/>
        <w:r>
          <w:t>Css</w:t>
        </w:r>
        <w:proofErr w:type="spellEnd"/>
        <w:r>
          <w:t xml:space="preserve"> files required for the logged in user from </w:t>
        </w:r>
        <w:proofErr w:type="spellStart"/>
        <w:r>
          <w:t>HttpDav</w:t>
        </w:r>
        <w:proofErr w:type="spellEnd"/>
        <w:r>
          <w:t xml:space="preserve"> Server.</w:t>
        </w:r>
      </w:ins>
    </w:p>
    <w:p w:rsidR="00000000" w:rsidRDefault="006A5941">
      <w:pPr>
        <w:pStyle w:val="ListParagraph"/>
        <w:numPr>
          <w:ins w:id="2461" w:author="atuld" w:date="2012-04-26T12:49:00Z"/>
        </w:numPr>
        <w:rPr>
          <w:ins w:id="2462" w:author="atuld" w:date="2012-04-26T12:49:00Z"/>
        </w:rPr>
        <w:pPrChange w:id="2463" w:author="manojk" w:date="2012-05-13T16:09:00Z">
          <w:pPr>
            <w:jc w:val="both"/>
          </w:pPr>
        </w:pPrChange>
      </w:pPr>
    </w:p>
    <w:p w:rsidR="00000000" w:rsidRDefault="00F64F03">
      <w:pPr>
        <w:pStyle w:val="ListParagraph"/>
        <w:numPr>
          <w:ins w:id="2464" w:author="atuld" w:date="2012-04-26T12:49:00Z"/>
        </w:numPr>
        <w:rPr>
          <w:ins w:id="2465" w:author="atuld" w:date="2012-04-26T12:49:00Z"/>
        </w:rPr>
        <w:pPrChange w:id="2466" w:author="manojk" w:date="2012-05-13T16:09:00Z">
          <w:pPr>
            <w:jc w:val="both"/>
          </w:pPr>
        </w:pPrChange>
      </w:pPr>
      <w:ins w:id="2467" w:author="atuld" w:date="2012-04-26T12:49:00Z">
        <w:r>
          <w:t>The view part of the Framework is composed of:-</w:t>
        </w:r>
      </w:ins>
    </w:p>
    <w:p w:rsidR="00000000" w:rsidRDefault="00F64F03">
      <w:pPr>
        <w:pStyle w:val="ListParagraph"/>
        <w:numPr>
          <w:ins w:id="2468" w:author="atuld" w:date="2012-04-26T12:50:00Z"/>
        </w:numPr>
        <w:rPr>
          <w:ins w:id="2469" w:author="atuld" w:date="2012-04-26T12:50:00Z"/>
          <w:b/>
        </w:rPr>
        <w:pPrChange w:id="2470" w:author="manojk" w:date="2012-05-13T16:09:00Z">
          <w:pPr>
            <w:pStyle w:val="ListParagraph"/>
            <w:numPr>
              <w:numId w:val="19"/>
            </w:numPr>
            <w:ind w:hanging="360"/>
            <w:jc w:val="both"/>
          </w:pPr>
        </w:pPrChange>
      </w:pPr>
      <w:ins w:id="2471" w:author="atuld" w:date="2012-04-26T12:50:00Z">
        <w:r>
          <w:rPr>
            <w:b/>
          </w:rPr>
          <w:t>Ext-GWT</w:t>
        </w:r>
        <w:r w:rsidRPr="00A431E1">
          <w:rPr>
            <w:b/>
          </w:rPr>
          <w:t xml:space="preserve"> Widgets:</w:t>
        </w:r>
        <w:r>
          <w:t>Widget refers to an onscreen component (created in html on the web page) that will provide a user control to either depict/input some sort of information from the user. All the widgets solely will be used from the Ext-GWT library only.</w:t>
        </w:r>
      </w:ins>
    </w:p>
    <w:p w:rsidR="00000000" w:rsidRDefault="00F64F03">
      <w:pPr>
        <w:pStyle w:val="ListParagraph"/>
        <w:numPr>
          <w:ins w:id="2472" w:author="atuld" w:date="2012-04-26T12:50:00Z"/>
        </w:numPr>
        <w:rPr>
          <w:ins w:id="2473" w:author="atuld" w:date="2012-04-26T12:50:00Z"/>
        </w:rPr>
        <w:pPrChange w:id="2474" w:author="manojk" w:date="2012-05-13T16:09:00Z">
          <w:pPr>
            <w:pStyle w:val="ListParagraph"/>
            <w:numPr>
              <w:numId w:val="19"/>
            </w:numPr>
            <w:ind w:hanging="360"/>
            <w:jc w:val="both"/>
          </w:pPr>
        </w:pPrChange>
      </w:pPr>
      <w:ins w:id="2475" w:author="atuld" w:date="2012-04-26T12:50:00Z">
        <w:r w:rsidRPr="00946310">
          <w:rPr>
            <w:b/>
          </w:rPr>
          <w:t xml:space="preserve">Custom Widgets: </w:t>
        </w:r>
        <w:r>
          <w:t>Based on re-usability needs, a set of custom widgets need to be created (on top of the default Ext-GWT widgets) to simplify the development work.</w:t>
        </w:r>
      </w:ins>
    </w:p>
    <w:p w:rsidR="00000000" w:rsidRDefault="00AE721A">
      <w:pPr>
        <w:pStyle w:val="Heading5"/>
        <w:rPr>
          <w:ins w:id="2476" w:author="manojk" w:date="2012-05-13T16:10:00Z"/>
        </w:rPr>
        <w:pPrChange w:id="2477" w:author="manojk" w:date="2012-05-14T12:05:00Z">
          <w:pPr>
            <w:pStyle w:val="Heading4"/>
          </w:pPr>
        </w:pPrChange>
      </w:pPr>
      <w:ins w:id="2478" w:author="manojk" w:date="2012-05-13T16:10:00Z">
        <w:r w:rsidRPr="00934DA6">
          <w:t>Presenter</w:t>
        </w:r>
      </w:ins>
    </w:p>
    <w:p w:rsidR="00000000" w:rsidRDefault="006A5941">
      <w:pPr>
        <w:numPr>
          <w:ins w:id="2479" w:author="atuld" w:date="2012-04-26T12:52:00Z"/>
        </w:numPr>
        <w:jc w:val="both"/>
        <w:rPr>
          <w:ins w:id="2480" w:author="atuld" w:date="2012-04-26T12:52:00Z"/>
          <w:del w:id="2481" w:author="manojk" w:date="2012-05-13T16:19:00Z"/>
        </w:rPr>
        <w:pPrChange w:id="2482" w:author="manojk" w:date="2012-05-13T16:19:00Z">
          <w:pPr/>
        </w:pPrChange>
      </w:pPr>
    </w:p>
    <w:p w:rsidR="00000000" w:rsidRDefault="006A5941">
      <w:pPr>
        <w:numPr>
          <w:ins w:id="2483" w:author="atuld" w:date="2012-04-26T12:52:00Z"/>
        </w:numPr>
        <w:jc w:val="both"/>
        <w:rPr>
          <w:ins w:id="2484" w:author="atuld" w:date="2012-04-26T12:52:00Z"/>
          <w:del w:id="2485" w:author="manojk" w:date="2012-05-13T16:19:00Z"/>
        </w:rPr>
        <w:pPrChange w:id="2486" w:author="manojk" w:date="2012-05-13T16:19:00Z">
          <w:pPr/>
        </w:pPrChange>
      </w:pPr>
    </w:p>
    <w:p w:rsidR="00000000" w:rsidRDefault="00F64F03">
      <w:pPr>
        <w:pStyle w:val="Heading6"/>
        <w:numPr>
          <w:ins w:id="2487" w:author="atuld" w:date="2012-04-26T12:52:00Z"/>
        </w:numPr>
        <w:jc w:val="both"/>
        <w:rPr>
          <w:ins w:id="2488" w:author="atuld" w:date="2012-04-26T12:52:00Z"/>
          <w:del w:id="2489" w:author="manojk" w:date="2012-05-13T16:19:00Z"/>
        </w:rPr>
        <w:pPrChange w:id="2490" w:author="manojk" w:date="2012-05-13T16:19:00Z">
          <w:pPr>
            <w:pStyle w:val="Heading6"/>
          </w:pPr>
        </w:pPrChange>
      </w:pPr>
      <w:ins w:id="2491" w:author="atuld" w:date="2012-04-26T12:52:00Z">
        <w:del w:id="2492" w:author="manojk" w:date="2012-05-13T16:19:00Z">
          <w:r w:rsidDel="00AE721A">
            <w:delText>Presenter</w:delText>
          </w:r>
        </w:del>
      </w:ins>
    </w:p>
    <w:p w:rsidR="00000000" w:rsidRDefault="00F64F03">
      <w:pPr>
        <w:pStyle w:val="ListParagraph"/>
        <w:numPr>
          <w:ins w:id="2493" w:author="atuld" w:date="2012-04-26T12:52:00Z"/>
        </w:numPr>
        <w:jc w:val="both"/>
        <w:rPr>
          <w:ins w:id="2494" w:author="atuld" w:date="2012-04-26T12:52:00Z"/>
          <w:del w:id="2495" w:author="manojk" w:date="2012-05-13T16:19:00Z"/>
        </w:rPr>
        <w:pPrChange w:id="2496" w:author="manojk" w:date="2012-05-13T16:19:00Z">
          <w:pPr>
            <w:jc w:val="both"/>
          </w:pPr>
        </w:pPrChange>
      </w:pPr>
      <w:ins w:id="2497" w:author="atuld" w:date="2012-04-26T12:52:00Z">
        <w:r w:rsidRPr="00A82582">
          <w:t>The presenter use</w:t>
        </w:r>
        <w:r>
          <w:t>s</w:t>
        </w:r>
        <w:r w:rsidRPr="00A82582">
          <w:t xml:space="preserve"> view object to grab input values and prepare a call to the middle tier</w:t>
        </w:r>
        <w:r>
          <w:t xml:space="preserve"> through a list of sub-controllers</w:t>
        </w:r>
        <w:r w:rsidRPr="00A82582">
          <w:t>.</w:t>
        </w:r>
        <w:r>
          <w:t xml:space="preserve"> Each sub-controller performs a specific tasks related to the request. It can include performing some business logic over the components or invoking a server side function through http based interfaces.</w:t>
        </w:r>
        <w:r w:rsidRPr="00A82582">
          <w:t xml:space="preserve"> After the response </w:t>
        </w:r>
        <w:r>
          <w:t>is</w:t>
        </w:r>
        <w:r w:rsidRPr="00A82582">
          <w:t xml:space="preserve"> received, the presenter pass</w:t>
        </w:r>
        <w:r>
          <w:t>es</w:t>
        </w:r>
        <w:r w:rsidRPr="00A82582">
          <w:t xml:space="preserve"> data back to the view. </w:t>
        </w:r>
      </w:ins>
    </w:p>
    <w:p w:rsidR="00000000" w:rsidRDefault="00F64F03">
      <w:pPr>
        <w:pStyle w:val="ListParagraph"/>
        <w:numPr>
          <w:ins w:id="2498" w:author="atuld" w:date="2012-04-26T12:52:00Z"/>
        </w:numPr>
        <w:jc w:val="both"/>
        <w:rPr>
          <w:ins w:id="2499" w:author="atuld" w:date="2012-04-26T12:52:00Z"/>
          <w:del w:id="2500" w:author="manojk" w:date="2012-05-13T16:19:00Z"/>
        </w:rPr>
        <w:pPrChange w:id="2501" w:author="manojk" w:date="2012-05-13T16:19:00Z">
          <w:pPr>
            <w:jc w:val="both"/>
          </w:pPr>
        </w:pPrChange>
      </w:pPr>
      <w:ins w:id="2502" w:author="atuld" w:date="2012-04-26T12:52:00Z">
        <w:r>
          <w:t>The Presenter is implemented by standard set of classes provided by Ext-GWT (or will be extended to provide custom functionality depending upon the business use case).</w:t>
        </w:r>
      </w:ins>
    </w:p>
    <w:p w:rsidR="00000000" w:rsidRDefault="00F64F03">
      <w:pPr>
        <w:pStyle w:val="ListParagraph"/>
        <w:numPr>
          <w:ins w:id="2503" w:author="atuld" w:date="2012-04-26T12:50:00Z"/>
        </w:numPr>
        <w:jc w:val="both"/>
        <w:rPr>
          <w:ins w:id="2504" w:author="atuld" w:date="2012-04-26T12:52:00Z"/>
          <w:del w:id="2505" w:author="manojk" w:date="2012-05-13T16:19:00Z"/>
        </w:rPr>
        <w:pPrChange w:id="2506" w:author="manojk" w:date="2012-05-13T16:19:00Z">
          <w:pPr/>
        </w:pPrChange>
      </w:pPr>
      <w:ins w:id="2507" w:author="atuld" w:date="2012-04-26T12:52:00Z">
        <w:r>
          <w:t xml:space="preserve">During initialization, the presenter is fed with the input view, with the events acting as the linkages between them. Once an event is fired from the UI, the presenter receives the event with the view as </w:t>
        </w:r>
      </w:ins>
    </w:p>
    <w:p w:rsidR="00000000" w:rsidRDefault="00F64F03">
      <w:pPr>
        <w:pStyle w:val="ListParagraph"/>
        <w:numPr>
          <w:ins w:id="2508" w:author="atuld" w:date="2012-04-26T12:50:00Z"/>
        </w:numPr>
        <w:jc w:val="both"/>
        <w:rPr>
          <w:ins w:id="2509" w:author="atuld" w:date="2012-04-26T12:50:00Z"/>
        </w:rPr>
        <w:pPrChange w:id="2510" w:author="manojk" w:date="2012-05-13T16:19:00Z">
          <w:pPr/>
        </w:pPrChange>
      </w:pPr>
      <w:ins w:id="2511" w:author="atuld" w:date="2012-04-26T12:52:00Z">
        <w:r>
          <w:t>input and forwards the request to appropriate sub-controller, which modifies the model to reflect the changes back in the UI.</w:t>
        </w:r>
      </w:ins>
      <w:ins w:id="2512" w:author="atuld" w:date="2012-04-26T12:44:00Z">
        <w:r>
          <w:br w:type="page"/>
        </w:r>
      </w:ins>
    </w:p>
    <w:p w:rsidR="00000000" w:rsidRDefault="00F1463C">
      <w:pPr>
        <w:pStyle w:val="Heading5"/>
        <w:rPr>
          <w:ins w:id="2513" w:author="manojk" w:date="2012-05-13T16:20:00Z"/>
        </w:rPr>
        <w:pPrChange w:id="2514" w:author="manojk" w:date="2012-05-14T12:06:00Z">
          <w:pPr>
            <w:pStyle w:val="Heading4"/>
            <w:numPr>
              <w:numId w:val="56"/>
            </w:numPr>
          </w:pPr>
        </w:pPrChange>
      </w:pPr>
      <w:ins w:id="2515" w:author="manojk" w:date="2012-05-13T16:20:00Z">
        <w:r w:rsidRPr="00934DA6">
          <w:t>Model</w:t>
        </w:r>
      </w:ins>
    </w:p>
    <w:p w:rsidR="00F64F03" w:rsidRDefault="00F64F03" w:rsidP="008C1F52">
      <w:pPr>
        <w:numPr>
          <w:ins w:id="2516" w:author="atuld" w:date="2012-04-26T12:50:00Z"/>
        </w:numPr>
        <w:rPr>
          <w:ins w:id="2517" w:author="atuld" w:date="2012-04-26T12:50:00Z"/>
        </w:rPr>
      </w:pPr>
    </w:p>
    <w:p w:rsidR="00F64F03" w:rsidDel="00F1463C" w:rsidRDefault="00F64F03" w:rsidP="00636568">
      <w:pPr>
        <w:pStyle w:val="Heading6"/>
        <w:numPr>
          <w:ins w:id="2518" w:author="atuld" w:date="2012-04-26T12:50:00Z"/>
        </w:numPr>
        <w:rPr>
          <w:ins w:id="2519" w:author="atuld" w:date="2012-04-26T12:53:00Z"/>
          <w:del w:id="2520" w:author="manojk" w:date="2012-05-13T16:20:00Z"/>
        </w:rPr>
      </w:pPr>
      <w:ins w:id="2521" w:author="atuld" w:date="2012-04-26T12:50:00Z">
        <w:del w:id="2522" w:author="manojk" w:date="2012-05-13T16:20:00Z">
          <w:r w:rsidDel="00F1463C">
            <w:delText>Model</w:delText>
          </w:r>
        </w:del>
      </w:ins>
    </w:p>
    <w:p w:rsidR="00000000" w:rsidRDefault="006A5941">
      <w:pPr>
        <w:numPr>
          <w:ins w:id="2523" w:author="atuld" w:date="2012-04-26T12:53:00Z"/>
        </w:numPr>
        <w:rPr>
          <w:ins w:id="2524" w:author="atuld" w:date="2012-04-26T12:53:00Z"/>
          <w:del w:id="2525" w:author="manojk" w:date="2012-05-13T16:20:00Z"/>
        </w:rPr>
        <w:pPrChange w:id="2526" w:author="atuld" w:date="2012-04-26T12:53:00Z">
          <w:pPr>
            <w:pStyle w:val="Heading6"/>
          </w:pPr>
        </w:pPrChange>
      </w:pPr>
    </w:p>
    <w:p w:rsidR="00000000" w:rsidRDefault="00F64F03">
      <w:pPr>
        <w:pStyle w:val="ListParagraph"/>
        <w:numPr>
          <w:ins w:id="2527" w:author="atuld" w:date="2012-04-26T12:53:00Z"/>
        </w:numPr>
        <w:rPr>
          <w:ins w:id="2528" w:author="atuld" w:date="2012-04-26T12:53:00Z"/>
        </w:rPr>
        <w:pPrChange w:id="2529" w:author="manojk" w:date="2012-05-13T16:20:00Z">
          <w:pPr>
            <w:widowControl/>
            <w:autoSpaceDE/>
            <w:autoSpaceDN/>
            <w:adjustRightInd/>
            <w:spacing w:line="217" w:lineRule="atLeast"/>
            <w:jc w:val="both"/>
          </w:pPr>
        </w:pPrChange>
      </w:pPr>
      <w:ins w:id="2530" w:author="atuld" w:date="2012-04-26T12:53:00Z">
        <w:r w:rsidRPr="00DC3962">
          <w:t>The model is the representationof data being worked on in the view</w:t>
        </w:r>
        <w:r>
          <w:t xml:space="preserve">. In Ext-GWT model are being represented by a set of classes whose values are attached to a Widget at the time of initialization. </w:t>
        </w:r>
        <w:r w:rsidRPr="00476C45">
          <w:t>Thus,</w:t>
        </w:r>
        <w:r>
          <w:t xml:space="preserve"> the </w:t>
        </w:r>
        <w:r w:rsidRPr="00476C45">
          <w:t>model is typically a domain level object. It holds application data and provides methods to consistently access it. </w:t>
        </w:r>
      </w:ins>
    </w:p>
    <w:p w:rsidR="00000000" w:rsidRDefault="00F64F03">
      <w:pPr>
        <w:pStyle w:val="ListParagraph"/>
        <w:numPr>
          <w:ins w:id="2531" w:author="atuld" w:date="2012-04-26T12:53:00Z"/>
        </w:numPr>
        <w:rPr>
          <w:ins w:id="2532" w:author="atuld" w:date="2012-04-26T12:53:00Z"/>
        </w:rPr>
        <w:pPrChange w:id="2533" w:author="manojk" w:date="2012-05-13T16:20:00Z">
          <w:pPr>
            <w:jc w:val="both"/>
          </w:pPr>
        </w:pPrChange>
      </w:pPr>
      <w:ins w:id="2534" w:author="atuld" w:date="2012-04-26T12:53:00Z">
        <w:r>
          <w:t xml:space="preserve">A model does not provide an association with the User Interface views. This allows the model to be reused amongst many portal windows having different user interface requirements. </w:t>
        </w:r>
        <w:r>
          <w:br/>
          <w:t>The following diagram represents how the model interacts with the other MVP components:</w:t>
        </w:r>
      </w:ins>
    </w:p>
    <w:p w:rsidR="00000000" w:rsidRDefault="006A5941">
      <w:pPr>
        <w:numPr>
          <w:ins w:id="2535" w:author="atuld" w:date="2012-04-26T12:54:00Z"/>
        </w:numPr>
        <w:rPr>
          <w:ins w:id="2536" w:author="atuld" w:date="2012-04-26T12:54:00Z"/>
        </w:rPr>
        <w:pPrChange w:id="2537" w:author="atuld" w:date="2012-04-26T12:53:00Z">
          <w:pPr>
            <w:pStyle w:val="Heading6"/>
          </w:pPr>
        </w:pPrChange>
      </w:pPr>
    </w:p>
    <w:p w:rsidR="00000000" w:rsidRDefault="006A5941">
      <w:pPr>
        <w:pStyle w:val="ListParagraph"/>
        <w:numPr>
          <w:ins w:id="2538" w:author="atuld" w:date="2012-04-26T12:53:00Z"/>
        </w:numPr>
        <w:rPr>
          <w:ins w:id="2539" w:author="atuld" w:date="2012-04-26T12:50:00Z"/>
        </w:rPr>
        <w:pPrChange w:id="2540" w:author="manojk" w:date="2012-05-13T16:20:00Z">
          <w:pPr>
            <w:pStyle w:val="Heading6"/>
          </w:pPr>
        </w:pPrChange>
      </w:pPr>
      <w:ins w:id="2541" w:author="atuld" w:date="2012-04-26T12:54:00Z">
        <w:r>
          <w:rPr>
            <w:noProof/>
          </w:rPr>
          <w:pict>
            <v:shape id="Picture 25" o:spid="_x0000_i1035" type="#_x0000_t75" alt="http://breathingtech.com/wp-content/uploads/2011/03/MVP.png" style="width:429pt;height:264pt;visibility:visible" o:bordertopcolor="#0d0d0d" o:borderleftcolor="#0d0d0d" o:borderbottomcolor="#0d0d0d" o:borderrightcolor="#0d0d0d">
              <v:imagedata r:id="rId21" o:title=""/>
              <w10:bordertop type="single" width="6"/>
              <w10:borderleft type="single" width="6"/>
              <w10:borderbottom type="single" width="6"/>
              <w10:borderright type="single" width="6"/>
            </v:shape>
          </w:pict>
        </w:r>
      </w:ins>
    </w:p>
    <w:p w:rsidR="00F64F03" w:rsidRDefault="00F64F03" w:rsidP="008C1F52">
      <w:pPr>
        <w:numPr>
          <w:ins w:id="2542" w:author="atuld" w:date="2012-04-26T12:53:00Z"/>
        </w:numPr>
        <w:rPr>
          <w:ins w:id="2543" w:author="atuld" w:date="2012-04-26T12:53:00Z"/>
          <w:i/>
        </w:rPr>
      </w:pPr>
      <w:ins w:id="2544" w:author="atuld" w:date="2012-04-26T12:54:00Z">
        <w:r>
          <w:rPr>
            <w:i/>
          </w:rPr>
          <w:tab/>
        </w:r>
        <w:r>
          <w:rPr>
            <w:i/>
          </w:rPr>
          <w:tab/>
        </w:r>
        <w:r>
          <w:rPr>
            <w:i/>
          </w:rPr>
          <w:tab/>
          <w:t xml:space="preserve">Figure </w:t>
        </w:r>
      </w:ins>
      <w:ins w:id="2545" w:author="atuld" w:date="2012-04-26T16:30:00Z">
        <w:r>
          <w:rPr>
            <w:i/>
          </w:rPr>
          <w:t>4</w:t>
        </w:r>
      </w:ins>
      <w:ins w:id="2546" w:author="atuld" w:date="2012-04-26T12:54:00Z">
        <w:r w:rsidRPr="00636568">
          <w:rPr>
            <w:i/>
          </w:rPr>
          <w:t xml:space="preserve">: </w:t>
        </w:r>
        <w:r>
          <w:rPr>
            <w:i/>
          </w:rPr>
          <w:t xml:space="preserve">Core MVP </w:t>
        </w:r>
        <w:r w:rsidRPr="00636568">
          <w:rPr>
            <w:i/>
          </w:rPr>
          <w:t>Architecture</w:t>
        </w:r>
        <w:r>
          <w:rPr>
            <w:i/>
          </w:rPr>
          <w:t xml:space="preserve"> Data Flow</w:t>
        </w:r>
      </w:ins>
    </w:p>
    <w:p w:rsidR="00F64F03" w:rsidRDefault="00F64F03" w:rsidP="008C1F52">
      <w:pPr>
        <w:numPr>
          <w:ins w:id="2547" w:author="atuld" w:date="2012-04-26T12:53:00Z"/>
        </w:numPr>
        <w:rPr>
          <w:ins w:id="2548" w:author="atuld" w:date="2012-04-26T12:53:00Z"/>
          <w:i/>
        </w:rPr>
      </w:pPr>
    </w:p>
    <w:p w:rsidR="00F64F03" w:rsidRDefault="00F64F03" w:rsidP="008C1F52">
      <w:pPr>
        <w:numPr>
          <w:ins w:id="2549" w:author="atuld" w:date="2012-04-26T12:53:00Z"/>
        </w:numPr>
        <w:rPr>
          <w:ins w:id="2550" w:author="atuld" w:date="2012-04-26T12:53:00Z"/>
          <w:i/>
        </w:rPr>
      </w:pPr>
    </w:p>
    <w:p w:rsidR="00F64F03" w:rsidRDefault="00F64F03" w:rsidP="008C1F52">
      <w:pPr>
        <w:numPr>
          <w:ins w:id="2551" w:author="atuld" w:date="2012-04-26T12:53:00Z"/>
        </w:numPr>
        <w:rPr>
          <w:ins w:id="2552" w:author="atuld" w:date="2012-04-26T12:53:00Z"/>
          <w:i/>
        </w:rPr>
      </w:pPr>
    </w:p>
    <w:p w:rsidR="00F64F03" w:rsidRDefault="00F64F03" w:rsidP="008C1F52">
      <w:pPr>
        <w:numPr>
          <w:ins w:id="2553" w:author="atuld" w:date="2012-04-26T12:53:00Z"/>
        </w:numPr>
        <w:rPr>
          <w:ins w:id="2554" w:author="atuld" w:date="2012-04-26T12:53:00Z"/>
          <w:i/>
        </w:rPr>
      </w:pPr>
    </w:p>
    <w:p w:rsidR="00F64F03" w:rsidRDefault="00F64F03" w:rsidP="008C1F52">
      <w:pPr>
        <w:numPr>
          <w:ins w:id="2555" w:author="atuld" w:date="2012-04-26T12:53:00Z"/>
        </w:numPr>
        <w:rPr>
          <w:ins w:id="2556" w:author="atuld" w:date="2012-04-26T12:53:00Z"/>
          <w:i/>
        </w:rPr>
      </w:pPr>
    </w:p>
    <w:p w:rsidR="00000000" w:rsidRDefault="00F64F03">
      <w:pPr>
        <w:pStyle w:val="Heading3"/>
        <w:rPr>
          <w:ins w:id="2557" w:author="manojk" w:date="2012-05-13T16:21:00Z"/>
        </w:rPr>
        <w:pPrChange w:id="2558" w:author="manojk" w:date="2012-05-13T16:25:00Z">
          <w:pPr>
            <w:pStyle w:val="Heading4"/>
            <w:numPr>
              <w:numId w:val="56"/>
            </w:numPr>
          </w:pPr>
        </w:pPrChange>
      </w:pPr>
      <w:ins w:id="2559" w:author="atuld" w:date="2012-04-26T12:53:00Z">
        <w:r>
          <w:rPr>
            <w:i/>
          </w:rPr>
          <w:br w:type="page"/>
        </w:r>
      </w:ins>
      <w:bookmarkStart w:id="2560" w:name="_Toc326167339"/>
      <w:ins w:id="2561" w:author="manojk" w:date="2012-05-13T16:21:00Z">
        <w:r w:rsidR="00F1463C">
          <w:t>Framework Controller</w:t>
        </w:r>
        <w:bookmarkEnd w:id="2560"/>
      </w:ins>
    </w:p>
    <w:p w:rsidR="00000000" w:rsidRDefault="00F64F03">
      <w:pPr>
        <w:pStyle w:val="ListParagraph"/>
        <w:numPr>
          <w:ins w:id="2562" w:author="atuld" w:date="2012-04-26T12:53:00Z"/>
        </w:numPr>
        <w:jc w:val="both"/>
        <w:rPr>
          <w:ins w:id="2563" w:author="atuld" w:date="2012-04-26T12:53:00Z"/>
          <w:del w:id="2564" w:author="manojk" w:date="2012-05-13T16:21:00Z"/>
        </w:rPr>
        <w:pPrChange w:id="2565" w:author="manojk" w:date="2012-05-13T16:25:00Z">
          <w:pPr>
            <w:pStyle w:val="Heading4"/>
          </w:pPr>
        </w:pPrChange>
      </w:pPr>
      <w:ins w:id="2566" w:author="atuld" w:date="2012-04-26T12:53:00Z">
        <w:del w:id="2567" w:author="manojk" w:date="2012-05-13T16:21:00Z">
          <w:r w:rsidDel="00F1463C">
            <w:delText>Framework Controller</w:delText>
          </w:r>
        </w:del>
      </w:ins>
    </w:p>
    <w:p w:rsidR="00000000" w:rsidRDefault="006A5941">
      <w:pPr>
        <w:pStyle w:val="ListParagraph"/>
        <w:numPr>
          <w:ins w:id="2568" w:author="atuld" w:date="2012-04-26T12:56:00Z"/>
        </w:numPr>
        <w:jc w:val="both"/>
        <w:rPr>
          <w:ins w:id="2569" w:author="atuld" w:date="2012-04-26T12:56:00Z"/>
          <w:del w:id="2570" w:author="manojk" w:date="2012-05-13T16:21:00Z"/>
          <w:i/>
        </w:rPr>
        <w:pPrChange w:id="2571" w:author="manojk" w:date="2012-05-13T16:25:00Z">
          <w:pPr/>
        </w:pPrChange>
      </w:pPr>
    </w:p>
    <w:p w:rsidR="00000000" w:rsidRDefault="00F64F03">
      <w:pPr>
        <w:pStyle w:val="ListParagraph"/>
        <w:numPr>
          <w:ins w:id="2572" w:author="atuld" w:date="2012-04-26T12:57:00Z"/>
        </w:numPr>
        <w:jc w:val="both"/>
        <w:rPr>
          <w:ins w:id="2573" w:author="atuld" w:date="2012-04-26T12:57:00Z"/>
        </w:rPr>
        <w:pPrChange w:id="2574" w:author="manojk" w:date="2012-05-13T16:25:00Z">
          <w:pPr>
            <w:jc w:val="both"/>
          </w:pPr>
        </w:pPrChange>
      </w:pPr>
      <w:ins w:id="2575" w:author="atuld" w:date="2012-04-26T12:57:00Z">
        <w:r>
          <w:t>As the OSS-B portal Framework architecture is based on Spring MVC, the Dispatcher Servlet provided by Spring will acts as the Framework controller (thus implementing the front controller pattern). All the requests originating from the UI will be directly handled by this controller.</w:t>
        </w:r>
      </w:ins>
    </w:p>
    <w:p w:rsidR="00000000" w:rsidRDefault="006A5941">
      <w:pPr>
        <w:pStyle w:val="ListParagraph"/>
        <w:numPr>
          <w:ins w:id="2576" w:author="atuld" w:date="2012-04-26T12:57:00Z"/>
        </w:numPr>
        <w:rPr>
          <w:ins w:id="2577" w:author="atuld" w:date="2012-04-26T12:57:00Z"/>
        </w:rPr>
        <w:pPrChange w:id="2578" w:author="manojk" w:date="2012-05-13T16:25:00Z">
          <w:pPr>
            <w:jc w:val="both"/>
          </w:pPr>
        </w:pPrChange>
      </w:pPr>
    </w:p>
    <w:p w:rsidR="00000000" w:rsidRDefault="00F64F03">
      <w:pPr>
        <w:pStyle w:val="ListParagraph"/>
        <w:numPr>
          <w:ins w:id="2579" w:author="atuld" w:date="2012-04-26T12:57:00Z"/>
        </w:numPr>
        <w:rPr>
          <w:ins w:id="2580" w:author="atuld" w:date="2012-04-26T12:57:00Z"/>
        </w:rPr>
        <w:pPrChange w:id="2581" w:author="manojk" w:date="2012-05-13T16:22:00Z">
          <w:pPr>
            <w:jc w:val="both"/>
          </w:pPr>
        </w:pPrChange>
      </w:pPr>
      <w:ins w:id="2582" w:author="atuld" w:date="2012-04-26T12:57:00Z">
        <w:r w:rsidRPr="00FB7F42">
          <w:t>Controller workflow:</w:t>
        </w:r>
      </w:ins>
    </w:p>
    <w:p w:rsidR="00000000" w:rsidRDefault="00F64F03">
      <w:pPr>
        <w:pStyle w:val="ListParagraph"/>
        <w:numPr>
          <w:ilvl w:val="0"/>
          <w:numId w:val="51"/>
          <w:ins w:id="2583" w:author="atuld" w:date="2012-04-26T12:57:00Z"/>
        </w:numPr>
        <w:jc w:val="both"/>
        <w:rPr>
          <w:ins w:id="2584" w:author="atuld" w:date="2012-04-26T12:57:00Z"/>
        </w:rPr>
        <w:pPrChange w:id="2585" w:author="manojk" w:date="2012-05-13T16:25:00Z">
          <w:pPr>
            <w:widowControl/>
            <w:numPr>
              <w:numId w:val="21"/>
            </w:numPr>
            <w:autoSpaceDE/>
            <w:autoSpaceDN/>
            <w:adjustRightInd/>
            <w:spacing w:before="100" w:beforeAutospacing="1" w:after="100" w:afterAutospacing="1"/>
            <w:ind w:left="720" w:hanging="360"/>
            <w:jc w:val="both"/>
          </w:pPr>
        </w:pPrChange>
      </w:pPr>
      <w:ins w:id="2586" w:author="atuld" w:date="2012-04-26T12:57:00Z">
        <w:r w:rsidRPr="00FB7F42">
          <w:t xml:space="preserve">The Client requests for a Resource in the Web Application </w:t>
        </w:r>
        <w:del w:id="2587" w:author="manojk" w:date="2012-05-13T23:08:00Z">
          <w:r w:rsidRPr="00FB7F42" w:rsidDel="00D80099">
            <w:delText>(in a Res</w:delText>
          </w:r>
          <w:r w:rsidDel="00D80099">
            <w:delText>t</w:delText>
          </w:r>
          <w:r w:rsidRPr="00FB7F42" w:rsidDel="00D80099">
            <w:delText>ful way)</w:delText>
          </w:r>
        </w:del>
      </w:ins>
      <w:ins w:id="2588" w:author="manojk" w:date="2012-05-13T23:08:00Z">
        <w:r w:rsidR="00D80099">
          <w:t>as an http request</w:t>
        </w:r>
      </w:ins>
      <w:ins w:id="2589" w:author="atuld" w:date="2012-04-26T12:57:00Z">
        <w:r w:rsidRPr="00FB7F42">
          <w:t>.</w:t>
        </w:r>
      </w:ins>
    </w:p>
    <w:p w:rsidR="00000000" w:rsidRDefault="00F64F03">
      <w:pPr>
        <w:pStyle w:val="ListParagraph"/>
        <w:numPr>
          <w:ilvl w:val="0"/>
          <w:numId w:val="51"/>
          <w:ins w:id="2590" w:author="atuld" w:date="2012-04-26T12:57:00Z"/>
        </w:numPr>
        <w:jc w:val="both"/>
        <w:rPr>
          <w:ins w:id="2591" w:author="atuld" w:date="2012-04-26T12:57:00Z"/>
        </w:rPr>
        <w:pPrChange w:id="2592" w:author="manojk" w:date="2012-05-13T16:25:00Z">
          <w:pPr>
            <w:widowControl/>
            <w:numPr>
              <w:numId w:val="21"/>
            </w:numPr>
            <w:autoSpaceDE/>
            <w:autoSpaceDN/>
            <w:adjustRightInd/>
            <w:spacing w:before="100" w:beforeAutospacing="1" w:after="100" w:afterAutospacing="1"/>
            <w:ind w:left="720" w:hanging="360"/>
            <w:jc w:val="both"/>
          </w:pPr>
        </w:pPrChange>
      </w:pPr>
      <w:ins w:id="2593" w:author="atuld" w:date="2012-04-26T12:57:00Z">
        <w:r>
          <w:t>The request is analysed by the Spring Security Filters to determine all the aspects of the security are being addressed in the HTTP Request &amp; forwards to the Spring front Controller.</w:t>
        </w:r>
      </w:ins>
    </w:p>
    <w:p w:rsidR="00000000" w:rsidRDefault="00F64F03">
      <w:pPr>
        <w:pStyle w:val="ListParagraph"/>
        <w:numPr>
          <w:ilvl w:val="0"/>
          <w:numId w:val="51"/>
          <w:ins w:id="2594" w:author="atuld" w:date="2012-04-26T12:57:00Z"/>
        </w:numPr>
        <w:jc w:val="both"/>
        <w:rPr>
          <w:ins w:id="2595" w:author="atuld" w:date="2012-04-26T12:57:00Z"/>
        </w:rPr>
        <w:pPrChange w:id="2596" w:author="manojk" w:date="2012-05-13T16:25:00Z">
          <w:pPr>
            <w:widowControl/>
            <w:numPr>
              <w:numId w:val="21"/>
            </w:numPr>
            <w:autoSpaceDE/>
            <w:autoSpaceDN/>
            <w:adjustRightInd/>
            <w:spacing w:before="100" w:beforeAutospacing="1" w:after="100" w:afterAutospacing="1"/>
            <w:ind w:left="720" w:hanging="360"/>
            <w:jc w:val="both"/>
          </w:pPr>
        </w:pPrChange>
      </w:pPr>
      <w:ins w:id="2597" w:author="atuld" w:date="2012-04-26T12:57:00Z">
        <w:r w:rsidRPr="00FB7F42">
          <w:t>The Spring Front Controller, which is implemented as a Servlet, will intercept the Request and then will try to find out the appropriate Handler Mappings</w:t>
        </w:r>
        <w:r>
          <w:t xml:space="preserve"> configured through the annotations</w:t>
        </w:r>
        <w:r w:rsidRPr="00FB7F42">
          <w:t>.</w:t>
        </w:r>
      </w:ins>
    </w:p>
    <w:p w:rsidR="00000000" w:rsidRDefault="00F64F03">
      <w:pPr>
        <w:pStyle w:val="ListParagraph"/>
        <w:numPr>
          <w:ilvl w:val="0"/>
          <w:numId w:val="51"/>
          <w:ins w:id="2598" w:author="atuld" w:date="2012-04-26T12:57:00Z"/>
        </w:numPr>
        <w:jc w:val="both"/>
        <w:rPr>
          <w:ins w:id="2599" w:author="atuld" w:date="2012-04-26T12:57:00Z"/>
        </w:rPr>
        <w:pPrChange w:id="2600" w:author="manojk" w:date="2012-05-13T16:25:00Z">
          <w:pPr>
            <w:widowControl/>
            <w:numPr>
              <w:numId w:val="21"/>
            </w:numPr>
            <w:autoSpaceDE/>
            <w:autoSpaceDN/>
            <w:adjustRightInd/>
            <w:spacing w:before="100" w:beforeAutospacing="1" w:after="100" w:afterAutospacing="1"/>
            <w:ind w:left="720" w:hanging="360"/>
            <w:jc w:val="both"/>
          </w:pPr>
        </w:pPrChange>
      </w:pPr>
      <w:ins w:id="2601" w:author="atuld" w:date="2012-04-26T12:57:00Z">
        <w:r w:rsidRPr="00FB7F42">
          <w:t>The Handle Mappings is used to map a request from the Client to its Controller object by browsing over the various Controllers d</w:t>
        </w:r>
        <w:r>
          <w:t>efined in the controller’s package</w:t>
        </w:r>
        <w:r w:rsidRPr="00FB7F42">
          <w:t>.</w:t>
        </w:r>
      </w:ins>
    </w:p>
    <w:p w:rsidR="00000000" w:rsidRDefault="00F64F03">
      <w:pPr>
        <w:pStyle w:val="ListParagraph"/>
        <w:numPr>
          <w:ilvl w:val="0"/>
          <w:numId w:val="51"/>
          <w:ins w:id="2602" w:author="atuld" w:date="2012-04-26T12:57:00Z"/>
        </w:numPr>
        <w:jc w:val="both"/>
        <w:rPr>
          <w:ins w:id="2603" w:author="atuld" w:date="2012-04-26T12:57:00Z"/>
        </w:rPr>
        <w:pPrChange w:id="2604" w:author="manojk" w:date="2012-05-13T16:25:00Z">
          <w:pPr>
            <w:widowControl/>
            <w:numPr>
              <w:numId w:val="21"/>
            </w:numPr>
            <w:autoSpaceDE/>
            <w:autoSpaceDN/>
            <w:adjustRightInd/>
            <w:spacing w:before="100" w:beforeAutospacing="1" w:after="100" w:afterAutospacing="1"/>
            <w:ind w:left="720" w:hanging="360"/>
            <w:jc w:val="both"/>
          </w:pPr>
        </w:pPrChange>
      </w:pPr>
      <w:ins w:id="2605" w:author="atuld" w:date="2012-04-26T12:57:00Z">
        <w:r w:rsidRPr="00FB7F42">
          <w:t>With the help of Handler Adapters, the Dispatcher Servlet will dispatch the Request to the Controller.</w:t>
        </w:r>
      </w:ins>
    </w:p>
    <w:p w:rsidR="00000000" w:rsidRDefault="00F64F03">
      <w:pPr>
        <w:pStyle w:val="ListParagraph"/>
        <w:numPr>
          <w:ilvl w:val="0"/>
          <w:numId w:val="51"/>
          <w:ins w:id="2606" w:author="atuld" w:date="2012-04-26T12:57:00Z"/>
        </w:numPr>
        <w:jc w:val="both"/>
        <w:rPr>
          <w:ins w:id="2607" w:author="manojk" w:date="2012-05-13T16:22:00Z"/>
        </w:rPr>
        <w:pPrChange w:id="2608" w:author="manojk" w:date="2012-05-13T16:25:00Z">
          <w:pPr>
            <w:widowControl/>
            <w:numPr>
              <w:numId w:val="21"/>
            </w:numPr>
            <w:autoSpaceDE/>
            <w:autoSpaceDN/>
            <w:adjustRightInd/>
            <w:spacing w:before="100" w:beforeAutospacing="1" w:after="100" w:afterAutospacing="1"/>
            <w:ind w:left="720" w:hanging="360"/>
            <w:jc w:val="both"/>
          </w:pPr>
        </w:pPrChange>
      </w:pPr>
      <w:ins w:id="2609" w:author="atuld" w:date="2012-04-26T12:57:00Z">
        <w:r w:rsidRPr="00FB7F42">
          <w:t xml:space="preserve">The Controller processes the Client Request and returns the Model </w:t>
        </w:r>
        <w:r>
          <w:t>in the format as desired by the UI</w:t>
        </w:r>
        <w:r w:rsidRPr="00FB7F42">
          <w:t xml:space="preserve"> back to the Front Controller.</w:t>
        </w:r>
      </w:ins>
    </w:p>
    <w:p w:rsidR="00000000" w:rsidRDefault="006A5941">
      <w:pPr>
        <w:pStyle w:val="ListParagraph"/>
        <w:numPr>
          <w:ins w:id="2610" w:author="atuld" w:date="2012-04-26T12:57:00Z"/>
        </w:numPr>
        <w:ind w:left="1440"/>
        <w:rPr>
          <w:ins w:id="2611" w:author="atuld" w:date="2012-04-26T12:57:00Z"/>
        </w:rPr>
        <w:pPrChange w:id="2612" w:author="manojk" w:date="2012-05-13T16:22:00Z">
          <w:pPr>
            <w:widowControl/>
            <w:numPr>
              <w:numId w:val="21"/>
            </w:numPr>
            <w:autoSpaceDE/>
            <w:autoSpaceDN/>
            <w:adjustRightInd/>
            <w:spacing w:before="100" w:beforeAutospacing="1" w:after="100" w:afterAutospacing="1"/>
            <w:ind w:left="720" w:hanging="360"/>
            <w:jc w:val="both"/>
          </w:pPr>
        </w:pPrChange>
      </w:pPr>
    </w:p>
    <w:p w:rsidR="00000000" w:rsidRDefault="00F64F03">
      <w:pPr>
        <w:pStyle w:val="ListParagraph"/>
        <w:numPr>
          <w:ins w:id="2613" w:author="atuld" w:date="2012-04-26T12:57:00Z"/>
        </w:numPr>
        <w:rPr>
          <w:ins w:id="2614" w:author="atuld" w:date="2012-04-26T12:57:00Z"/>
          <w:del w:id="2615" w:author="manojk" w:date="2012-04-27T11:21:00Z"/>
        </w:rPr>
        <w:pPrChange w:id="2616" w:author="manojk" w:date="2012-05-13T16:26:00Z">
          <w:pPr>
            <w:jc w:val="both"/>
          </w:pPr>
        </w:pPrChange>
      </w:pPr>
      <w:ins w:id="2617" w:author="atuld" w:date="2012-04-26T12:57:00Z">
        <w:r w:rsidRPr="00014E91">
          <w:t>The data returned will be looked upon by security filter (if any case, the modification needs to be either to the data or to the headers passed in the re</w:t>
        </w:r>
        <w:r w:rsidRPr="00934DA6">
          <w:t>sponse).</w:t>
        </w:r>
      </w:ins>
    </w:p>
    <w:p w:rsidR="00000000" w:rsidRDefault="006A5941">
      <w:pPr>
        <w:pStyle w:val="ListParagraph"/>
        <w:numPr>
          <w:ins w:id="2618" w:author="atuld" w:date="2012-04-26T12:58:00Z"/>
        </w:numPr>
        <w:rPr>
          <w:ins w:id="2619" w:author="atuld" w:date="2012-04-26T12:58:00Z"/>
        </w:rPr>
        <w:pPrChange w:id="2620" w:author="manojk" w:date="2012-05-13T16:26:00Z">
          <w:pPr>
            <w:pStyle w:val="Heading4"/>
            <w:numPr>
              <w:numId w:val="0"/>
            </w:numPr>
            <w:ind w:left="0" w:firstLine="0"/>
          </w:pPr>
        </w:pPrChange>
      </w:pPr>
    </w:p>
    <w:p w:rsidR="00000000" w:rsidRDefault="00F64F03">
      <w:pPr>
        <w:pStyle w:val="Heading3"/>
        <w:numPr>
          <w:ins w:id="2621" w:author="atuld" w:date="2012-04-26T12:58:00Z"/>
        </w:numPr>
        <w:rPr>
          <w:ins w:id="2622" w:author="atuld" w:date="2012-04-26T12:59:00Z"/>
        </w:rPr>
        <w:pPrChange w:id="2623" w:author="manojk" w:date="2012-05-13T16:26:00Z">
          <w:pPr>
            <w:pStyle w:val="Heading4"/>
            <w:ind w:left="0"/>
          </w:pPr>
        </w:pPrChange>
      </w:pPr>
      <w:bookmarkStart w:id="2624" w:name="_Toc326167340"/>
      <w:ins w:id="2625" w:author="atuld" w:date="2012-04-26T12:58:00Z">
        <w:r w:rsidRPr="00F91EDC">
          <w:t>Framework Model</w:t>
        </w:r>
      </w:ins>
      <w:bookmarkEnd w:id="2624"/>
    </w:p>
    <w:p w:rsidR="00000000" w:rsidRDefault="00F64F03">
      <w:pPr>
        <w:pStyle w:val="ListParagraph"/>
        <w:numPr>
          <w:ins w:id="2626" w:author="atuld" w:date="2012-04-26T12:59:00Z"/>
        </w:numPr>
        <w:jc w:val="both"/>
        <w:rPr>
          <w:ins w:id="2627" w:author="manojk" w:date="2012-05-13T23:09:00Z"/>
        </w:rPr>
        <w:pPrChange w:id="2628" w:author="manojk" w:date="2012-05-13T16:26:00Z">
          <w:pPr>
            <w:jc w:val="both"/>
          </w:pPr>
        </w:pPrChange>
      </w:pPr>
      <w:ins w:id="2629" w:author="atuld" w:date="2012-04-26T12:59:00Z">
        <w:r>
          <w:t xml:space="preserve">In </w:t>
        </w:r>
        <w:r w:rsidRPr="00F7600C">
          <w:t>Spring MVC</w:t>
        </w:r>
        <w:r>
          <w:t xml:space="preserve"> context</w:t>
        </w:r>
        <w:r w:rsidRPr="00F7600C">
          <w:t>, a model represents the data that will be passed to and from an operation (defined i</w:t>
        </w:r>
        <w:r>
          <w:t xml:space="preserve">n a web controller) on a resource invoked by a unique Restful URI associated with the resource. </w:t>
        </w:r>
      </w:ins>
    </w:p>
    <w:p w:rsidR="00000000" w:rsidRDefault="006A5941">
      <w:pPr>
        <w:pStyle w:val="ListParagraph"/>
        <w:numPr>
          <w:ins w:id="2630" w:author="atuld" w:date="2012-04-26T12:59:00Z"/>
        </w:numPr>
        <w:jc w:val="both"/>
        <w:rPr>
          <w:ins w:id="2631" w:author="atuld" w:date="2012-04-26T12:59:00Z"/>
        </w:rPr>
        <w:pPrChange w:id="2632" w:author="manojk" w:date="2012-05-13T16:26:00Z">
          <w:pPr>
            <w:jc w:val="both"/>
          </w:pPr>
        </w:pPrChange>
      </w:pPr>
    </w:p>
    <w:p w:rsidR="00000000" w:rsidRDefault="00F64F03">
      <w:pPr>
        <w:pStyle w:val="ListParagraph"/>
        <w:numPr>
          <w:ins w:id="2633" w:author="atuld" w:date="2012-04-26T12:59:00Z"/>
        </w:numPr>
        <w:jc w:val="both"/>
        <w:rPr>
          <w:ins w:id="2634" w:author="atuld" w:date="2012-04-26T12:59:00Z"/>
        </w:rPr>
        <w:pPrChange w:id="2635" w:author="manojk" w:date="2012-05-13T16:26:00Z">
          <w:pPr>
            <w:jc w:val="both"/>
          </w:pPr>
        </w:pPrChange>
      </w:pPr>
      <w:ins w:id="2636" w:author="atuld" w:date="2012-04-26T12:59:00Z">
        <w:r>
          <w:t>All the models will be represented by a set of beans arranged in a proper set of packages; with the individual model has no information about the type of resources with which it can be linked with. This helps in clearly separately the line of responsibility for each of the component and allow the model classes to be reused anywhere in the application, e.g. the Product JPA Entity bean can be reused  as the model bean, to return back the details of a specific product.</w:t>
        </w:r>
      </w:ins>
    </w:p>
    <w:p w:rsidR="00000000" w:rsidRDefault="006A5941">
      <w:pPr>
        <w:pStyle w:val="ListParagraph"/>
        <w:numPr>
          <w:ins w:id="2637" w:author="atuld" w:date="2012-04-26T12:59:00Z"/>
        </w:numPr>
        <w:jc w:val="both"/>
        <w:rPr>
          <w:ins w:id="2638" w:author="atuld" w:date="2012-04-26T12:59:00Z"/>
        </w:rPr>
        <w:pPrChange w:id="2639" w:author="manojk" w:date="2012-05-13T16:26:00Z">
          <w:pPr>
            <w:jc w:val="both"/>
          </w:pPr>
        </w:pPrChange>
      </w:pPr>
    </w:p>
    <w:p w:rsidR="00000000" w:rsidRDefault="00F64F03">
      <w:pPr>
        <w:pStyle w:val="ListParagraph"/>
        <w:numPr>
          <w:ins w:id="2640" w:author="atuld" w:date="2012-04-26T12:59:00Z"/>
        </w:numPr>
        <w:jc w:val="both"/>
        <w:rPr>
          <w:ins w:id="2641" w:author="atuld" w:date="2012-04-26T12:59:00Z"/>
        </w:rPr>
        <w:pPrChange w:id="2642" w:author="manojk" w:date="2012-05-13T16:26:00Z">
          <w:pPr>
            <w:jc w:val="both"/>
          </w:pPr>
        </w:pPrChange>
      </w:pPr>
      <w:ins w:id="2643" w:author="atuld" w:date="2012-04-26T12:59:00Z">
        <w:r>
          <w:t xml:space="preserve">All the models will be populated by various Spring based services written on top of the Business services &amp; External services. Using Spring, the same set of services can be exposed as a web service, if required directly. </w:t>
        </w:r>
      </w:ins>
    </w:p>
    <w:p w:rsidR="00000000" w:rsidRDefault="006A5941">
      <w:pPr>
        <w:pStyle w:val="ListParagraph"/>
        <w:numPr>
          <w:ins w:id="2644" w:author="atuld" w:date="2012-04-26T12:59:00Z"/>
        </w:numPr>
        <w:jc w:val="both"/>
        <w:rPr>
          <w:ins w:id="2645" w:author="atuld" w:date="2012-04-26T12:59:00Z"/>
        </w:rPr>
        <w:pPrChange w:id="2646" w:author="manojk" w:date="2012-05-13T16:26:00Z">
          <w:pPr>
            <w:jc w:val="both"/>
          </w:pPr>
        </w:pPrChange>
      </w:pPr>
    </w:p>
    <w:p w:rsidR="00000000" w:rsidRDefault="00F64F03">
      <w:pPr>
        <w:pStyle w:val="ListParagraph"/>
        <w:numPr>
          <w:ins w:id="2647" w:author="atuld" w:date="2012-04-26T12:59:00Z"/>
        </w:numPr>
        <w:jc w:val="both"/>
        <w:rPr>
          <w:ins w:id="2648" w:author="atuld" w:date="2012-04-26T12:59:00Z"/>
          <w:del w:id="2649" w:author="manojk" w:date="2012-05-13T16:27:00Z"/>
        </w:rPr>
        <w:pPrChange w:id="2650" w:author="manojk" w:date="2012-05-13T16:26:00Z">
          <w:pPr>
            <w:jc w:val="both"/>
          </w:pPr>
        </w:pPrChange>
      </w:pPr>
      <w:ins w:id="2651" w:author="atuld" w:date="2012-04-26T12:59:00Z">
        <w:r>
          <w:t>All the data stored in various OSS-B systems will be exposed via wrappers. All the wrappers are themselves encapsulated in a separate package “</w:t>
        </w:r>
        <w:r w:rsidRPr="00FA3D1B">
          <w:rPr>
            <w:b/>
          </w:rPr>
          <w:t>External Services</w:t>
        </w:r>
        <w:r>
          <w:t xml:space="preserve">”. All the data stored in the OSS-B Portal database will be made accessible by the Spring Dao layer (implemented with </w:t>
        </w:r>
        <w:proofErr w:type="spellStart"/>
        <w:r w:rsidRPr="00FA3D1B">
          <w:rPr>
            <w:b/>
          </w:rPr>
          <w:t>HibernateDaoSupport</w:t>
        </w:r>
        <w:proofErr w:type="spellEnd"/>
        <w:r>
          <w:t xml:space="preserve">). </w:t>
        </w:r>
      </w:ins>
    </w:p>
    <w:p w:rsidR="00000000" w:rsidRDefault="00F64F03">
      <w:pPr>
        <w:pStyle w:val="ListParagraph"/>
        <w:numPr>
          <w:ins w:id="2652" w:author="atuld" w:date="2012-04-26T12:50:00Z"/>
        </w:numPr>
        <w:jc w:val="both"/>
        <w:pPrChange w:id="2653" w:author="manojk" w:date="2012-05-13T16:27:00Z">
          <w:pPr>
            <w:pStyle w:val="Heading4"/>
            <w:numPr>
              <w:numId w:val="0"/>
            </w:numPr>
            <w:ind w:left="0" w:firstLine="0"/>
          </w:pPr>
        </w:pPrChange>
      </w:pPr>
      <w:del w:id="2654" w:author="manojk" w:date="2012-05-13T16:27:00Z">
        <w:r w:rsidDel="00DC3D69">
          <w:br w:type="page"/>
        </w:r>
      </w:del>
    </w:p>
    <w:p w:rsidR="00F64F03" w:rsidRDefault="00F64F03" w:rsidP="00BD14B2">
      <w:pPr>
        <w:pStyle w:val="Heading1"/>
      </w:pPr>
      <w:bookmarkStart w:id="2655" w:name="_Toc326167341"/>
      <w:r>
        <w:t>Low Level Design</w:t>
      </w:r>
      <w:bookmarkEnd w:id="2655"/>
    </w:p>
    <w:p w:rsidR="00F64F03" w:rsidRDefault="00F64F03" w:rsidP="009B6467">
      <w:pPr>
        <w:pStyle w:val="Heading2"/>
      </w:pPr>
      <w:commentRangeStart w:id="2656"/>
      <w:commentRangeStart w:id="2657"/>
      <w:del w:id="2658" w:author="manojk" w:date="2012-05-13T16:28:00Z">
        <w:r w:rsidDel="00DC3D69">
          <w:delText>Design Pattern</w:delText>
        </w:r>
      </w:del>
      <w:bookmarkStart w:id="2659" w:name="_Toc326167342"/>
      <w:ins w:id="2660" w:author="manojk" w:date="2012-05-13T16:28:00Z">
        <w:r w:rsidR="00DC3D69">
          <w:t xml:space="preserve">Portal framework </w:t>
        </w:r>
        <w:r w:rsidR="001116D6">
          <w:t>E</w:t>
        </w:r>
        <w:r w:rsidR="004F0B61">
          <w:t xml:space="preserve">ntity </w:t>
        </w:r>
      </w:ins>
      <w:ins w:id="2661" w:author="manojk" w:date="2012-05-13T23:10:00Z">
        <w:r w:rsidR="004F0B61">
          <w:t>R</w:t>
        </w:r>
      </w:ins>
      <w:ins w:id="2662" w:author="manojk" w:date="2012-05-13T16:28:00Z">
        <w:r w:rsidR="001116D6">
          <w:t>elationship</w:t>
        </w:r>
      </w:ins>
      <w:ins w:id="2663" w:author="manojk" w:date="2012-05-13T23:10:00Z">
        <w:r w:rsidR="004F0B61">
          <w:t xml:space="preserve"> diagram</w:t>
        </w:r>
      </w:ins>
      <w:bookmarkEnd w:id="2659"/>
      <w:commentRangeEnd w:id="2656"/>
      <w:r w:rsidR="00131779">
        <w:rPr>
          <w:rStyle w:val="CommentReference"/>
          <w:rFonts w:cs="Arial"/>
          <w:b w:val="0"/>
          <w:bCs w:val="0"/>
          <w:color w:val="000000"/>
        </w:rPr>
        <w:commentReference w:id="2656"/>
      </w:r>
      <w:commentRangeEnd w:id="2657"/>
      <w:r w:rsidR="004820D7">
        <w:rPr>
          <w:rStyle w:val="CommentReference"/>
          <w:rFonts w:cs="Arial"/>
          <w:b w:val="0"/>
          <w:bCs w:val="0"/>
          <w:color w:val="000000"/>
        </w:rPr>
        <w:commentReference w:id="2657"/>
      </w:r>
    </w:p>
    <w:p w:rsidR="00F64F03" w:rsidDel="00933DD7" w:rsidRDefault="00F64F03" w:rsidP="009B6467">
      <w:pPr>
        <w:rPr>
          <w:del w:id="2664" w:author="Atul Duggal" w:date="2012-04-27T19:09:00Z"/>
        </w:rPr>
      </w:pPr>
      <w:del w:id="2665" w:author="Atul Duggal" w:date="2012-04-27T19:09:00Z">
        <w:r w:rsidDel="00933DD7">
          <w:delText>&lt;</w:delText>
        </w:r>
        <w:r w:rsidDel="00933DD7">
          <w:rPr>
            <w:i/>
          </w:rPr>
          <w:delText>Low level layered diagram highlighting DB, Entity Beans, DAO, Service Impl, Service, Controller and GXT Layers. Communication using JSON etc.</w:delText>
        </w:r>
        <w:r w:rsidDel="00933DD7">
          <w:delText>&gt;</w:delText>
        </w:r>
      </w:del>
    </w:p>
    <w:p w:rsidR="00F64F03" w:rsidDel="00933DD7" w:rsidRDefault="00F64F03" w:rsidP="00BD14B2">
      <w:pPr>
        <w:rPr>
          <w:del w:id="2666" w:author="Atul Duggal" w:date="2012-04-27T19:09:00Z"/>
        </w:rPr>
      </w:pPr>
    </w:p>
    <w:p w:rsidR="00F64F03" w:rsidDel="00DC3D69" w:rsidRDefault="00F64F03" w:rsidP="00014E91">
      <w:pPr>
        <w:pStyle w:val="Heading3"/>
        <w:numPr>
          <w:ilvl w:val="0"/>
          <w:numId w:val="0"/>
          <w:numberingChange w:id="2667" w:author="atuld" w:date="2012-04-26T11:16:00Z" w:original="%1:3:0:.%2:1:0:.%3:1:0:"/>
        </w:numPr>
        <w:rPr>
          <w:del w:id="2668" w:author="manojk" w:date="2012-05-13T16:28:00Z"/>
        </w:rPr>
      </w:pPr>
      <w:del w:id="2669" w:author="manojk" w:date="2012-05-13T16:28:00Z">
        <w:r w:rsidDel="00DC3D69">
          <w:delText>Portal Framework Database</w:delText>
        </w:r>
      </w:del>
    </w:p>
    <w:p w:rsidR="00000000" w:rsidRDefault="006A5941">
      <w:pPr>
        <w:keepNext/>
        <w:numPr>
          <w:numberingChange w:id="2670" w:author="atuld" w:date="2012-04-26T11:16:00Z" w:original="%1:3:0:.%2:1:0:.%3:1:0:"/>
        </w:numPr>
        <w:rPr>
          <w:ins w:id="2671" w:author="manojk" w:date="2012-05-23T08:50:00Z"/>
        </w:rPr>
        <w:pPrChange w:id="2672" w:author="manojk" w:date="2012-05-23T08:50:00Z">
          <w:pPr/>
        </w:pPrChange>
      </w:pPr>
      <w:ins w:id="2673" w:author="Atul Duggal" w:date="2012-04-27T19:08:00Z">
        <w:del w:id="2674" w:author="manojk" w:date="2012-05-13T16:27:00Z">
          <w:r w:rsidRPr="00DF6216">
            <w:rPr>
              <w:sz w:val="24"/>
            </w:rPr>
            <w:pict>
              <v:shape id="_x0000_i1036" type="#_x0000_t75" style="width:643.5pt;height:362.25pt" fillcolor="window">
                <v:imagedata r:id="rId23" o:title="Image2"/>
              </v:shape>
            </w:pict>
          </w:r>
        </w:del>
      </w:ins>
      <w:r w:rsidRPr="00DF6216">
        <w:rPr>
          <w:noProof/>
          <w:lang w:val="en-US" w:eastAsia="en-US"/>
        </w:rPr>
        <w:pict>
          <v:shape id="Content Placeholder 3" o:spid="_x0000_i1037" type="#_x0000_t75" style="width:468pt;height:258.75pt;visibility:visible;mso-wrap-style:square">
            <v:imagedata r:id="rId24" o:title=""/>
            <o:lock v:ext="edit" grouping="t"/>
          </v:shape>
        </w:pict>
      </w:r>
    </w:p>
    <w:p w:rsidR="00000000" w:rsidRDefault="00DF6216">
      <w:pPr>
        <w:pStyle w:val="Caption"/>
        <w:numPr>
          <w:numberingChange w:id="2675" w:author="atuld" w:date="2012-04-26T11:16:00Z" w:original="%1:3:0:.%2:1:0:.%3:1:0:"/>
        </w:numPr>
        <w:jc w:val="center"/>
        <w:rPr>
          <w:b w:val="0"/>
          <w:rPrChange w:id="2676" w:author="manojk" w:date="2012-05-23T08:50:00Z">
            <w:rPr/>
          </w:rPrChange>
        </w:rPr>
        <w:pPrChange w:id="2677" w:author="manojk" w:date="2012-05-23T08:50:00Z">
          <w:pPr>
            <w:pStyle w:val="Heading3"/>
          </w:pPr>
        </w:pPrChange>
      </w:pPr>
      <w:ins w:id="2678" w:author="manojk" w:date="2012-05-23T08:50:00Z">
        <w:r w:rsidRPr="00DF6216">
          <w:rPr>
            <w:b w:val="0"/>
            <w:rPrChange w:id="2679" w:author="manojk" w:date="2012-05-23T08:50:00Z">
              <w:rPr>
                <w:color w:val="0000FF"/>
                <w:u w:val="single"/>
              </w:rPr>
            </w:rPrChange>
          </w:rPr>
          <w:t xml:space="preserve">Figure </w:t>
        </w:r>
        <w:r w:rsidRPr="00DF6216">
          <w:rPr>
            <w:b w:val="0"/>
            <w:rPrChange w:id="2680" w:author="manojk" w:date="2012-05-23T08:50:00Z">
              <w:rPr>
                <w:color w:val="0000FF"/>
                <w:u w:val="single"/>
              </w:rPr>
            </w:rPrChange>
          </w:rPr>
          <w:fldChar w:fldCharType="begin"/>
        </w:r>
        <w:r w:rsidRPr="00DF6216">
          <w:rPr>
            <w:b w:val="0"/>
            <w:rPrChange w:id="2681" w:author="manojk" w:date="2012-05-23T08:50:00Z">
              <w:rPr>
                <w:color w:val="0000FF"/>
                <w:u w:val="single"/>
              </w:rPr>
            </w:rPrChange>
          </w:rPr>
          <w:instrText xml:space="preserve"> SEQ Figure \* ARABIC </w:instrText>
        </w:r>
      </w:ins>
      <w:r w:rsidRPr="00DF6216">
        <w:rPr>
          <w:b w:val="0"/>
          <w:rPrChange w:id="2682" w:author="manojk" w:date="2012-05-23T08:50:00Z">
            <w:rPr>
              <w:color w:val="0000FF"/>
              <w:u w:val="single"/>
            </w:rPr>
          </w:rPrChange>
        </w:rPr>
        <w:fldChar w:fldCharType="separate"/>
      </w:r>
      <w:ins w:id="2683" w:author="manojk" w:date="2012-05-23T08:50:00Z">
        <w:r w:rsidRPr="00DF6216">
          <w:rPr>
            <w:b w:val="0"/>
            <w:noProof/>
            <w:rPrChange w:id="2684" w:author="manojk" w:date="2012-05-23T08:50:00Z">
              <w:rPr>
                <w:noProof/>
                <w:color w:val="0000FF"/>
                <w:u w:val="single"/>
              </w:rPr>
            </w:rPrChange>
          </w:rPr>
          <w:t>1</w:t>
        </w:r>
        <w:r w:rsidRPr="00DF6216">
          <w:rPr>
            <w:b w:val="0"/>
            <w:rPrChange w:id="2685" w:author="manojk" w:date="2012-05-23T08:50:00Z">
              <w:rPr>
                <w:color w:val="0000FF"/>
                <w:u w:val="single"/>
              </w:rPr>
            </w:rPrChange>
          </w:rPr>
          <w:fldChar w:fldCharType="end"/>
        </w:r>
        <w:r w:rsidRPr="00DF6216">
          <w:rPr>
            <w:b w:val="0"/>
            <w:rPrChange w:id="2686" w:author="manojk" w:date="2012-05-23T08:50:00Z">
              <w:rPr>
                <w:color w:val="0000FF"/>
                <w:u w:val="single"/>
              </w:rPr>
            </w:rPrChange>
          </w:rPr>
          <w:t>: Portal framework- Entity relationship diagram</w:t>
        </w:r>
      </w:ins>
    </w:p>
    <w:p w:rsidR="00000000" w:rsidRDefault="00F64F03">
      <w:pPr>
        <w:numPr>
          <w:ins w:id="2687" w:author="atuld" w:date="2012-04-26T11:17:00Z"/>
        </w:numPr>
        <w:jc w:val="center"/>
        <w:rPr>
          <w:ins w:id="2688" w:author="atuld" w:date="2012-04-26T11:18:00Z"/>
          <w:del w:id="2689" w:author="Atul Duggal" w:date="2012-04-27T19:12:00Z"/>
        </w:rPr>
        <w:pPrChange w:id="2690" w:author="manojk" w:date="2012-05-23T08:50:00Z">
          <w:pPr>
            <w:pStyle w:val="Heading3"/>
          </w:pPr>
        </w:pPrChange>
      </w:pPr>
      <w:ins w:id="2691" w:author="atuld" w:date="2012-04-26T11:17:00Z">
        <w:del w:id="2692" w:author="Atul Duggal" w:date="2012-04-27T19:12:00Z">
          <w:r w:rsidRPr="0009195A" w:rsidDel="00933DD7">
            <w:delText>Follwing</w:delText>
          </w:r>
        </w:del>
      </w:ins>
      <w:ins w:id="2693" w:author="manojk" w:date="2012-04-27T11:23:00Z">
        <w:del w:id="2694" w:author="Atul Duggal" w:date="2012-04-27T19:12:00Z">
          <w:r w:rsidR="00C95620" w:rsidRPr="0009195A" w:rsidDel="00933DD7">
            <w:delText>Following</w:delText>
          </w:r>
        </w:del>
      </w:ins>
      <w:ins w:id="2695" w:author="atuld" w:date="2012-04-26T11:17:00Z">
        <w:del w:id="2696" w:author="Atul Duggal" w:date="2012-04-27T19:12:00Z">
          <w:r w:rsidRPr="00131779" w:rsidDel="00933DD7">
            <w:delText xml:space="preserve"> Entities have been finalised to be included in the </w:delText>
          </w:r>
        </w:del>
      </w:ins>
      <w:ins w:id="2697" w:author="atuld" w:date="2012-04-26T11:18:00Z">
        <w:del w:id="2698" w:author="Atul Duggal" w:date="2012-04-27T19:12:00Z">
          <w:r w:rsidRPr="00131779" w:rsidDel="00933DD7">
            <w:delText xml:space="preserve">database of the  </w:delText>
          </w:r>
        </w:del>
      </w:ins>
      <w:ins w:id="2699" w:author="atuld" w:date="2012-04-26T11:17:00Z">
        <w:del w:id="2700" w:author="Atul Duggal" w:date="2012-04-27T19:12:00Z">
          <w:r w:rsidRPr="00131779" w:rsidDel="00933DD7">
            <w:delText>framework</w:delText>
          </w:r>
        </w:del>
      </w:ins>
      <w:ins w:id="2701" w:author="manojk" w:date="2012-04-27T11:23:00Z">
        <w:del w:id="2702" w:author="Atul Duggal" w:date="2012-04-27T19:12:00Z">
          <w:r w:rsidR="00C95620" w:rsidRPr="00131779" w:rsidDel="00933DD7">
            <w:delText>.</w:delText>
          </w:r>
        </w:del>
      </w:ins>
      <w:bookmarkStart w:id="2703" w:name="_Toc324653723"/>
      <w:bookmarkStart w:id="2704" w:name="_Toc324654055"/>
      <w:bookmarkStart w:id="2705" w:name="_Toc324654243"/>
      <w:bookmarkStart w:id="2706" w:name="_Toc324654431"/>
      <w:bookmarkStart w:id="2707" w:name="_Toc324654618"/>
      <w:bookmarkStart w:id="2708" w:name="_Toc324679008"/>
      <w:bookmarkStart w:id="2709" w:name="_Toc324760740"/>
      <w:bookmarkStart w:id="2710" w:name="_Toc324760953"/>
      <w:bookmarkStart w:id="2711" w:name="_Toc326167343"/>
      <w:bookmarkEnd w:id="2703"/>
      <w:bookmarkEnd w:id="2704"/>
      <w:bookmarkEnd w:id="2705"/>
      <w:bookmarkEnd w:id="2706"/>
      <w:bookmarkEnd w:id="2707"/>
      <w:bookmarkEnd w:id="2708"/>
      <w:bookmarkEnd w:id="2709"/>
      <w:bookmarkEnd w:id="2710"/>
      <w:bookmarkEnd w:id="2711"/>
    </w:p>
    <w:p w:rsidR="00000000" w:rsidRDefault="006A5941">
      <w:pPr>
        <w:numPr>
          <w:ins w:id="2712" w:author="atuld" w:date="2012-04-26T11:18:00Z"/>
        </w:numPr>
        <w:jc w:val="center"/>
        <w:rPr>
          <w:ins w:id="2713" w:author="atuld" w:date="2012-04-26T11:18:00Z"/>
          <w:del w:id="2714" w:author="Atul Duggal" w:date="2012-04-27T19:12:00Z"/>
        </w:rPr>
        <w:pPrChange w:id="2715" w:author="manojk" w:date="2012-05-23T08:50:00Z">
          <w:pPr>
            <w:pStyle w:val="Heading3"/>
          </w:pPr>
        </w:pPrChange>
      </w:pPr>
      <w:bookmarkStart w:id="2716" w:name="_Toc324653724"/>
      <w:bookmarkStart w:id="2717" w:name="_Toc324654056"/>
      <w:bookmarkStart w:id="2718" w:name="_Toc324654244"/>
      <w:bookmarkStart w:id="2719" w:name="_Toc324654432"/>
      <w:bookmarkStart w:id="2720" w:name="_Toc324654619"/>
      <w:bookmarkStart w:id="2721" w:name="_Toc324679009"/>
      <w:bookmarkStart w:id="2722" w:name="_Toc324760741"/>
      <w:bookmarkStart w:id="2723" w:name="_Toc324760954"/>
      <w:bookmarkStart w:id="2724" w:name="_Toc326167344"/>
      <w:bookmarkEnd w:id="2716"/>
      <w:bookmarkEnd w:id="2717"/>
      <w:bookmarkEnd w:id="2718"/>
      <w:bookmarkEnd w:id="2719"/>
      <w:bookmarkEnd w:id="2720"/>
      <w:bookmarkEnd w:id="2721"/>
      <w:bookmarkEnd w:id="2722"/>
      <w:bookmarkEnd w:id="2723"/>
      <w:bookmarkEnd w:id="27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22"/>
        <w:gridCol w:w="4623"/>
      </w:tblGrid>
      <w:tr w:rsidR="00F64F03" w:rsidDel="0097107C" w:rsidTr="00EB0F18">
        <w:trPr>
          <w:ins w:id="2725" w:author="atuld" w:date="2012-04-26T11:18:00Z"/>
          <w:del w:id="2726" w:author="Atul Duggal" w:date="2012-04-27T18:58:00Z"/>
        </w:trPr>
        <w:tc>
          <w:tcPr>
            <w:tcW w:w="4622" w:type="dxa"/>
          </w:tcPr>
          <w:p w:rsidR="00000000" w:rsidRDefault="00DF6216">
            <w:pPr>
              <w:numPr>
                <w:ins w:id="2727" w:author="atuld" w:date="2012-04-26T11:18:00Z"/>
              </w:numPr>
              <w:jc w:val="center"/>
              <w:rPr>
                <w:ins w:id="2728" w:author="atuld" w:date="2012-04-26T11:18:00Z"/>
                <w:del w:id="2729" w:author="Atul Duggal" w:date="2012-04-27T18:58:00Z"/>
                <w:b/>
                <w:lang w:val="en-US"/>
              </w:rPr>
              <w:pPrChange w:id="2730" w:author="manojk" w:date="2012-05-23T08:50:00Z">
                <w:pPr/>
              </w:pPrChange>
            </w:pPr>
            <w:ins w:id="2731" w:author="atuld" w:date="2012-04-26T11:18:00Z">
              <w:del w:id="2732" w:author="Atul Duggal" w:date="2012-04-27T18:58:00Z">
                <w:r w:rsidRPr="00DF6216">
                  <w:rPr>
                    <w:b/>
                    <w:lang w:val="en-US"/>
                    <w:rPrChange w:id="2733" w:author="manojk" w:date="2012-04-27T11:23:00Z">
                      <w:rPr>
                        <w:rFonts w:cs="Times New Roman"/>
                        <w:b/>
                        <w:bCs/>
                        <w:color w:val="004080"/>
                        <w:sz w:val="26"/>
                        <w:szCs w:val="26"/>
                        <w:u w:val="single"/>
                        <w:lang w:val="en-US"/>
                      </w:rPr>
                    </w:rPrChange>
                  </w:rPr>
                  <w:delText>Table Name</w:delText>
                </w:r>
                <w:bookmarkStart w:id="2734" w:name="_Toc324653725"/>
                <w:bookmarkStart w:id="2735" w:name="_Toc324654057"/>
                <w:bookmarkStart w:id="2736" w:name="_Toc324654245"/>
                <w:bookmarkStart w:id="2737" w:name="_Toc324654433"/>
                <w:bookmarkStart w:id="2738" w:name="_Toc324654620"/>
                <w:bookmarkStart w:id="2739" w:name="_Toc324679010"/>
                <w:bookmarkStart w:id="2740" w:name="_Toc324760742"/>
                <w:bookmarkStart w:id="2741" w:name="_Toc324760955"/>
                <w:bookmarkStart w:id="2742" w:name="_Toc326167345"/>
                <w:bookmarkEnd w:id="2734"/>
                <w:bookmarkEnd w:id="2735"/>
                <w:bookmarkEnd w:id="2736"/>
                <w:bookmarkEnd w:id="2737"/>
                <w:bookmarkEnd w:id="2738"/>
                <w:bookmarkEnd w:id="2739"/>
                <w:bookmarkEnd w:id="2740"/>
                <w:bookmarkEnd w:id="2741"/>
                <w:bookmarkEnd w:id="2742"/>
              </w:del>
            </w:ins>
          </w:p>
        </w:tc>
        <w:tc>
          <w:tcPr>
            <w:tcW w:w="4623" w:type="dxa"/>
          </w:tcPr>
          <w:p w:rsidR="00000000" w:rsidRDefault="00DF6216">
            <w:pPr>
              <w:numPr>
                <w:ins w:id="2743" w:author="atuld" w:date="2012-04-26T11:18:00Z"/>
              </w:numPr>
              <w:jc w:val="center"/>
              <w:rPr>
                <w:ins w:id="2744" w:author="atuld" w:date="2012-04-26T11:18:00Z"/>
                <w:del w:id="2745" w:author="Atul Duggal" w:date="2012-04-27T18:58:00Z"/>
                <w:b/>
                <w:lang w:val="en-US"/>
              </w:rPr>
              <w:pPrChange w:id="2746" w:author="manojk" w:date="2012-05-23T08:50:00Z">
                <w:pPr/>
              </w:pPrChange>
            </w:pPr>
            <w:ins w:id="2747" w:author="atuld" w:date="2012-04-26T11:18:00Z">
              <w:del w:id="2748" w:author="Atul Duggal" w:date="2012-04-27T18:58:00Z">
                <w:r w:rsidRPr="00DF6216">
                  <w:rPr>
                    <w:b/>
                    <w:lang w:val="en-US"/>
                    <w:rPrChange w:id="2749" w:author="manojk" w:date="2012-04-27T11:23:00Z">
                      <w:rPr>
                        <w:rFonts w:cs="Times New Roman"/>
                        <w:b/>
                        <w:bCs/>
                        <w:color w:val="004080"/>
                        <w:sz w:val="26"/>
                        <w:szCs w:val="26"/>
                        <w:u w:val="single"/>
                        <w:lang w:val="en-US"/>
                      </w:rPr>
                    </w:rPrChange>
                  </w:rPr>
                  <w:delText>Description</w:delText>
                </w:r>
                <w:bookmarkStart w:id="2750" w:name="_Toc324653726"/>
                <w:bookmarkStart w:id="2751" w:name="_Toc324654058"/>
                <w:bookmarkStart w:id="2752" w:name="_Toc324654246"/>
                <w:bookmarkStart w:id="2753" w:name="_Toc324654434"/>
                <w:bookmarkStart w:id="2754" w:name="_Toc324654621"/>
                <w:bookmarkStart w:id="2755" w:name="_Toc324679011"/>
                <w:bookmarkStart w:id="2756" w:name="_Toc324760743"/>
                <w:bookmarkStart w:id="2757" w:name="_Toc324760956"/>
                <w:bookmarkStart w:id="2758" w:name="_Toc326167346"/>
                <w:bookmarkEnd w:id="2750"/>
                <w:bookmarkEnd w:id="2751"/>
                <w:bookmarkEnd w:id="2752"/>
                <w:bookmarkEnd w:id="2753"/>
                <w:bookmarkEnd w:id="2754"/>
                <w:bookmarkEnd w:id="2755"/>
                <w:bookmarkEnd w:id="2756"/>
                <w:bookmarkEnd w:id="2757"/>
                <w:bookmarkEnd w:id="2758"/>
              </w:del>
            </w:ins>
          </w:p>
        </w:tc>
        <w:bookmarkStart w:id="2759" w:name="_Toc324653727"/>
        <w:bookmarkStart w:id="2760" w:name="_Toc324654059"/>
        <w:bookmarkStart w:id="2761" w:name="_Toc324654247"/>
        <w:bookmarkStart w:id="2762" w:name="_Toc324654435"/>
        <w:bookmarkStart w:id="2763" w:name="_Toc324654622"/>
        <w:bookmarkStart w:id="2764" w:name="_Toc324679012"/>
        <w:bookmarkStart w:id="2765" w:name="_Toc324760744"/>
        <w:bookmarkStart w:id="2766" w:name="_Toc324760957"/>
        <w:bookmarkStart w:id="2767" w:name="_Toc326167347"/>
        <w:bookmarkEnd w:id="2759"/>
        <w:bookmarkEnd w:id="2760"/>
        <w:bookmarkEnd w:id="2761"/>
        <w:bookmarkEnd w:id="2762"/>
        <w:bookmarkEnd w:id="2763"/>
        <w:bookmarkEnd w:id="2764"/>
        <w:bookmarkEnd w:id="2765"/>
        <w:bookmarkEnd w:id="2766"/>
        <w:bookmarkEnd w:id="2767"/>
      </w:tr>
      <w:tr w:rsidR="00F64F03" w:rsidDel="0097107C" w:rsidTr="00EB0F18">
        <w:trPr>
          <w:ins w:id="2768" w:author="atuld" w:date="2012-04-26T11:18:00Z"/>
          <w:del w:id="2769" w:author="Atul Duggal" w:date="2012-04-27T18:58:00Z"/>
        </w:trPr>
        <w:tc>
          <w:tcPr>
            <w:tcW w:w="4622" w:type="dxa"/>
          </w:tcPr>
          <w:p w:rsidR="00000000" w:rsidRDefault="00F64F03">
            <w:pPr>
              <w:numPr>
                <w:ins w:id="2770" w:author="atuld" w:date="2012-04-26T11:18:00Z"/>
              </w:numPr>
              <w:jc w:val="center"/>
              <w:rPr>
                <w:ins w:id="2771" w:author="atuld" w:date="2012-04-26T11:18:00Z"/>
                <w:del w:id="2772" w:author="Atul Duggal" w:date="2012-04-27T18:58:00Z"/>
                <w:lang w:val="en-US"/>
              </w:rPr>
              <w:pPrChange w:id="2773" w:author="manojk" w:date="2012-05-23T08:50:00Z">
                <w:pPr/>
              </w:pPrChange>
            </w:pPr>
            <w:ins w:id="2774" w:author="atuld" w:date="2012-04-26T11:18:00Z">
              <w:del w:id="2775" w:author="Atul Duggal" w:date="2012-04-27T18:58:00Z">
                <w:r w:rsidRPr="00780A02" w:rsidDel="0097107C">
                  <w:rPr>
                    <w:lang w:val="en-US"/>
                  </w:rPr>
                  <w:delText>CONTAINERS</w:delText>
                </w:r>
                <w:bookmarkStart w:id="2776" w:name="_Toc324653728"/>
                <w:bookmarkStart w:id="2777" w:name="_Toc324654060"/>
                <w:bookmarkStart w:id="2778" w:name="_Toc324654248"/>
                <w:bookmarkStart w:id="2779" w:name="_Toc324654436"/>
                <w:bookmarkStart w:id="2780" w:name="_Toc324654623"/>
                <w:bookmarkStart w:id="2781" w:name="_Toc324679013"/>
                <w:bookmarkStart w:id="2782" w:name="_Toc324760745"/>
                <w:bookmarkStart w:id="2783" w:name="_Toc324760958"/>
                <w:bookmarkStart w:id="2784" w:name="_Toc326167348"/>
                <w:bookmarkEnd w:id="2776"/>
                <w:bookmarkEnd w:id="2777"/>
                <w:bookmarkEnd w:id="2778"/>
                <w:bookmarkEnd w:id="2779"/>
                <w:bookmarkEnd w:id="2780"/>
                <w:bookmarkEnd w:id="2781"/>
                <w:bookmarkEnd w:id="2782"/>
                <w:bookmarkEnd w:id="2783"/>
                <w:bookmarkEnd w:id="2784"/>
              </w:del>
            </w:ins>
          </w:p>
        </w:tc>
        <w:tc>
          <w:tcPr>
            <w:tcW w:w="4623" w:type="dxa"/>
          </w:tcPr>
          <w:p w:rsidR="00000000" w:rsidRDefault="00F64F03">
            <w:pPr>
              <w:numPr>
                <w:ins w:id="2785" w:author="atuld" w:date="2012-04-26T11:18:00Z"/>
              </w:numPr>
              <w:jc w:val="center"/>
              <w:rPr>
                <w:ins w:id="2786" w:author="atuld" w:date="2012-04-26T11:18:00Z"/>
                <w:del w:id="2787" w:author="Atul Duggal" w:date="2012-04-27T18:58:00Z"/>
                <w:rFonts w:ascii="Times New Roman" w:hAnsi="Times New Roman"/>
                <w:szCs w:val="18"/>
                <w:lang w:val="en-US"/>
              </w:rPr>
              <w:pPrChange w:id="2788"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789" w:author="atuld" w:date="2012-04-26T11:18:00Z">
              <w:del w:id="2790" w:author="Atul Duggal" w:date="2012-04-27T18:58:00Z">
                <w:r w:rsidRPr="00780A02" w:rsidDel="0097107C">
                  <w:rPr>
                    <w:lang w:val="en-US"/>
                  </w:rPr>
                  <w:delText>CONTAINER MASTER TABLE</w:delText>
                </w:r>
              </w:del>
            </w:ins>
            <w:ins w:id="2791" w:author="manojk" w:date="2012-04-27T11:23:00Z">
              <w:del w:id="2792" w:author="Atul Duggal" w:date="2012-04-27T18:58:00Z">
                <w:r w:rsidR="00C95620" w:rsidDel="0097107C">
                  <w:rPr>
                    <w:lang w:val="en-US"/>
                  </w:rPr>
                  <w:delText xml:space="preserve">To hold all the containers </w:delText>
                </w:r>
              </w:del>
            </w:ins>
            <w:ins w:id="2793" w:author="manojk" w:date="2012-04-27T11:30:00Z">
              <w:del w:id="2794" w:author="Atul Duggal" w:date="2012-04-27T18:58:00Z">
                <w:r w:rsidR="005C26A0" w:rsidDel="0097107C">
                  <w:rPr>
                    <w:lang w:val="en-US"/>
                  </w:rPr>
                  <w:delText xml:space="preserve">with parent/child relationship </w:delText>
                </w:r>
              </w:del>
            </w:ins>
            <w:ins w:id="2795" w:author="manojk" w:date="2012-04-27T11:23:00Z">
              <w:del w:id="2796" w:author="Atul Duggal" w:date="2012-04-27T18:58:00Z">
                <w:r w:rsidR="00C95620" w:rsidDel="0097107C">
                  <w:rPr>
                    <w:lang w:val="en-US"/>
                  </w:rPr>
                  <w:delText xml:space="preserve">for various portals using the </w:delText>
                </w:r>
              </w:del>
            </w:ins>
            <w:ins w:id="2797" w:author="manojk" w:date="2012-04-27T11:24:00Z">
              <w:del w:id="2798" w:author="Atul Duggal" w:date="2012-04-27T18:58:00Z">
                <w:r w:rsidR="00C95620" w:rsidDel="0097107C">
                  <w:rPr>
                    <w:lang w:val="en-US"/>
                  </w:rPr>
                  <w:delText>framework</w:delText>
                </w:r>
              </w:del>
            </w:ins>
            <w:ins w:id="2799" w:author="manojk" w:date="2012-04-27T11:30:00Z">
              <w:del w:id="2800" w:author="Atul Duggal" w:date="2012-04-27T18:58:00Z">
                <w:r w:rsidR="005C26A0" w:rsidDel="0097107C">
                  <w:rPr>
                    <w:lang w:val="en-US"/>
                  </w:rPr>
                  <w:delText>.</w:delText>
                </w:r>
              </w:del>
            </w:ins>
            <w:bookmarkStart w:id="2801" w:name="_Toc324653729"/>
            <w:bookmarkStart w:id="2802" w:name="_Toc324654061"/>
            <w:bookmarkStart w:id="2803" w:name="_Toc324654249"/>
            <w:bookmarkStart w:id="2804" w:name="_Toc324654437"/>
            <w:bookmarkStart w:id="2805" w:name="_Toc324654624"/>
            <w:bookmarkStart w:id="2806" w:name="_Toc324679014"/>
            <w:bookmarkStart w:id="2807" w:name="_Toc324760746"/>
            <w:bookmarkStart w:id="2808" w:name="_Toc324760959"/>
            <w:bookmarkStart w:id="2809" w:name="_Toc326167349"/>
            <w:bookmarkEnd w:id="2801"/>
            <w:bookmarkEnd w:id="2802"/>
            <w:bookmarkEnd w:id="2803"/>
            <w:bookmarkEnd w:id="2804"/>
            <w:bookmarkEnd w:id="2805"/>
            <w:bookmarkEnd w:id="2806"/>
            <w:bookmarkEnd w:id="2807"/>
            <w:bookmarkEnd w:id="2808"/>
            <w:bookmarkEnd w:id="2809"/>
          </w:p>
        </w:tc>
        <w:bookmarkStart w:id="2810" w:name="_Toc324653730"/>
        <w:bookmarkStart w:id="2811" w:name="_Toc324654062"/>
        <w:bookmarkStart w:id="2812" w:name="_Toc324654250"/>
        <w:bookmarkStart w:id="2813" w:name="_Toc324654438"/>
        <w:bookmarkStart w:id="2814" w:name="_Toc324654625"/>
        <w:bookmarkStart w:id="2815" w:name="_Toc324679015"/>
        <w:bookmarkStart w:id="2816" w:name="_Toc324760747"/>
        <w:bookmarkStart w:id="2817" w:name="_Toc324760960"/>
        <w:bookmarkStart w:id="2818" w:name="_Toc326167350"/>
        <w:bookmarkEnd w:id="2810"/>
        <w:bookmarkEnd w:id="2811"/>
        <w:bookmarkEnd w:id="2812"/>
        <w:bookmarkEnd w:id="2813"/>
        <w:bookmarkEnd w:id="2814"/>
        <w:bookmarkEnd w:id="2815"/>
        <w:bookmarkEnd w:id="2816"/>
        <w:bookmarkEnd w:id="2817"/>
        <w:bookmarkEnd w:id="2818"/>
      </w:tr>
      <w:tr w:rsidR="00F64F03" w:rsidDel="0097107C" w:rsidTr="00EB0F18">
        <w:trPr>
          <w:ins w:id="2819" w:author="atuld" w:date="2012-04-26T11:18:00Z"/>
          <w:del w:id="2820" w:author="Atul Duggal" w:date="2012-04-27T18:58:00Z"/>
        </w:trPr>
        <w:tc>
          <w:tcPr>
            <w:tcW w:w="4622" w:type="dxa"/>
          </w:tcPr>
          <w:p w:rsidR="00000000" w:rsidRDefault="00F64F03">
            <w:pPr>
              <w:numPr>
                <w:ins w:id="2821" w:author="atuld" w:date="2012-04-26T11:18:00Z"/>
              </w:numPr>
              <w:jc w:val="center"/>
              <w:rPr>
                <w:ins w:id="2822" w:author="atuld" w:date="2012-04-26T11:18:00Z"/>
                <w:del w:id="2823" w:author="Atul Duggal" w:date="2012-04-27T18:58:00Z"/>
                <w:rFonts w:ascii="Times New Roman" w:hAnsi="Times New Roman"/>
                <w:szCs w:val="18"/>
                <w:lang w:val="en-US"/>
              </w:rPr>
              <w:pPrChange w:id="2824"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825" w:author="atuld" w:date="2012-04-26T11:18:00Z">
              <w:del w:id="2826" w:author="Atul Duggal" w:date="2012-04-27T18:58:00Z">
                <w:r w:rsidRPr="00780A02" w:rsidDel="0097107C">
                  <w:rPr>
                    <w:lang w:val="en-US"/>
                  </w:rPr>
                  <w:delText>CONTAINER_CTRL</w:delText>
                </w:r>
                <w:bookmarkStart w:id="2827" w:name="_Toc324653731"/>
                <w:bookmarkStart w:id="2828" w:name="_Toc324654063"/>
                <w:bookmarkStart w:id="2829" w:name="_Toc324654251"/>
                <w:bookmarkStart w:id="2830" w:name="_Toc324654439"/>
                <w:bookmarkStart w:id="2831" w:name="_Toc324654626"/>
                <w:bookmarkStart w:id="2832" w:name="_Toc324679016"/>
                <w:bookmarkStart w:id="2833" w:name="_Toc324760748"/>
                <w:bookmarkStart w:id="2834" w:name="_Toc324760961"/>
                <w:bookmarkStart w:id="2835" w:name="_Toc326167351"/>
                <w:bookmarkEnd w:id="2827"/>
                <w:bookmarkEnd w:id="2828"/>
                <w:bookmarkEnd w:id="2829"/>
                <w:bookmarkEnd w:id="2830"/>
                <w:bookmarkEnd w:id="2831"/>
                <w:bookmarkEnd w:id="2832"/>
                <w:bookmarkEnd w:id="2833"/>
                <w:bookmarkEnd w:id="2834"/>
                <w:bookmarkEnd w:id="2835"/>
              </w:del>
            </w:ins>
          </w:p>
        </w:tc>
        <w:tc>
          <w:tcPr>
            <w:tcW w:w="4623" w:type="dxa"/>
          </w:tcPr>
          <w:p w:rsidR="00000000" w:rsidRDefault="00F64F03">
            <w:pPr>
              <w:numPr>
                <w:ins w:id="2836" w:author="atuld" w:date="2012-04-26T11:18:00Z"/>
              </w:numPr>
              <w:jc w:val="center"/>
              <w:rPr>
                <w:ins w:id="2837" w:author="atuld" w:date="2012-04-26T11:18:00Z"/>
                <w:del w:id="2838" w:author="Atul Duggal" w:date="2012-04-27T18:58:00Z"/>
                <w:rFonts w:ascii="Times New Roman" w:hAnsi="Times New Roman"/>
                <w:szCs w:val="18"/>
                <w:lang w:val="en-US"/>
              </w:rPr>
              <w:pPrChange w:id="2839"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840" w:author="atuld" w:date="2012-04-26T11:18:00Z">
              <w:del w:id="2841" w:author="Atul Duggal" w:date="2012-04-27T18:58:00Z">
                <w:r w:rsidRPr="00780A02" w:rsidDel="0097107C">
                  <w:rPr>
                    <w:lang w:val="en-US"/>
                  </w:rPr>
                  <w:delText>CONTROL MASTER TABLE</w:delText>
                </w:r>
              </w:del>
            </w:ins>
            <w:ins w:id="2842" w:author="manojk" w:date="2012-04-27T11:24:00Z">
              <w:del w:id="2843" w:author="Atul Duggal" w:date="2012-04-27T18:58:00Z">
                <w:r w:rsidR="00C95620" w:rsidDel="0097107C">
                  <w:rPr>
                    <w:lang w:val="en-US"/>
                  </w:rPr>
                  <w:delText>To hold controls associated with individual containers</w:delText>
                </w:r>
                <w:r w:rsidR="00DF6216" w:rsidRPr="00DF6216">
                  <w:rPr>
                    <w:color w:val="FF0000"/>
                    <w:lang w:val="en-US"/>
                    <w:rPrChange w:id="2844" w:author="manojk" w:date="2012-04-27T11:26:00Z">
                      <w:rPr>
                        <w:rFonts w:cs="Times New Roman"/>
                        <w:b/>
                        <w:bCs/>
                        <w:color w:val="004080"/>
                        <w:sz w:val="26"/>
                        <w:szCs w:val="26"/>
                        <w:u w:val="single"/>
                        <w:lang w:val="en-US"/>
                      </w:rPr>
                    </w:rPrChange>
                  </w:rPr>
                  <w:delText>. (Need to ensure that this str</w:delText>
                </w:r>
              </w:del>
            </w:ins>
            <w:ins w:id="2845" w:author="manojk" w:date="2012-04-27T11:25:00Z">
              <w:del w:id="2846" w:author="Atul Duggal" w:date="2012-04-27T18:58:00Z">
                <w:r w:rsidR="00DF6216" w:rsidRPr="00DF6216">
                  <w:rPr>
                    <w:color w:val="FF0000"/>
                    <w:lang w:val="en-US"/>
                    <w:rPrChange w:id="2847" w:author="manojk" w:date="2012-04-27T11:26:00Z">
                      <w:rPr>
                        <w:rFonts w:cs="Times New Roman"/>
                        <w:b/>
                        <w:bCs/>
                        <w:color w:val="004080"/>
                        <w:sz w:val="26"/>
                        <w:szCs w:val="26"/>
                        <w:u w:val="single"/>
                        <w:lang w:val="en-US"/>
                      </w:rPr>
                    </w:rPrChange>
                  </w:rPr>
                  <w:delText>ucture can hold the kind of layouts we plans to create and beyond that)</w:delText>
                </w:r>
              </w:del>
            </w:ins>
            <w:bookmarkStart w:id="2848" w:name="_Toc324653732"/>
            <w:bookmarkStart w:id="2849" w:name="_Toc324654064"/>
            <w:bookmarkStart w:id="2850" w:name="_Toc324654252"/>
            <w:bookmarkStart w:id="2851" w:name="_Toc324654440"/>
            <w:bookmarkStart w:id="2852" w:name="_Toc324654627"/>
            <w:bookmarkStart w:id="2853" w:name="_Toc324679017"/>
            <w:bookmarkStart w:id="2854" w:name="_Toc324760749"/>
            <w:bookmarkStart w:id="2855" w:name="_Toc324760962"/>
            <w:bookmarkStart w:id="2856" w:name="_Toc326167352"/>
            <w:bookmarkEnd w:id="2848"/>
            <w:bookmarkEnd w:id="2849"/>
            <w:bookmarkEnd w:id="2850"/>
            <w:bookmarkEnd w:id="2851"/>
            <w:bookmarkEnd w:id="2852"/>
            <w:bookmarkEnd w:id="2853"/>
            <w:bookmarkEnd w:id="2854"/>
            <w:bookmarkEnd w:id="2855"/>
            <w:bookmarkEnd w:id="2856"/>
          </w:p>
        </w:tc>
        <w:bookmarkStart w:id="2857" w:name="_Toc324653733"/>
        <w:bookmarkStart w:id="2858" w:name="_Toc324654065"/>
        <w:bookmarkStart w:id="2859" w:name="_Toc324654253"/>
        <w:bookmarkStart w:id="2860" w:name="_Toc324654441"/>
        <w:bookmarkStart w:id="2861" w:name="_Toc324654628"/>
        <w:bookmarkStart w:id="2862" w:name="_Toc324679018"/>
        <w:bookmarkStart w:id="2863" w:name="_Toc324760750"/>
        <w:bookmarkStart w:id="2864" w:name="_Toc324760963"/>
        <w:bookmarkStart w:id="2865" w:name="_Toc326167353"/>
        <w:bookmarkEnd w:id="2857"/>
        <w:bookmarkEnd w:id="2858"/>
        <w:bookmarkEnd w:id="2859"/>
        <w:bookmarkEnd w:id="2860"/>
        <w:bookmarkEnd w:id="2861"/>
        <w:bookmarkEnd w:id="2862"/>
        <w:bookmarkEnd w:id="2863"/>
        <w:bookmarkEnd w:id="2864"/>
        <w:bookmarkEnd w:id="2865"/>
      </w:tr>
      <w:tr w:rsidR="00F64F03" w:rsidDel="0097107C" w:rsidTr="00EB0F18">
        <w:trPr>
          <w:ins w:id="2866" w:author="atuld" w:date="2012-04-26T11:18:00Z"/>
          <w:del w:id="2867" w:author="Atul Duggal" w:date="2012-04-27T18:58:00Z"/>
        </w:trPr>
        <w:tc>
          <w:tcPr>
            <w:tcW w:w="4622" w:type="dxa"/>
          </w:tcPr>
          <w:p w:rsidR="00000000" w:rsidRDefault="00F64F03">
            <w:pPr>
              <w:numPr>
                <w:ins w:id="2868" w:author="atuld" w:date="2012-04-26T11:18:00Z"/>
              </w:numPr>
              <w:jc w:val="center"/>
              <w:rPr>
                <w:ins w:id="2869" w:author="atuld" w:date="2012-04-26T11:18:00Z"/>
                <w:del w:id="2870" w:author="Atul Duggal" w:date="2012-04-27T18:58:00Z"/>
                <w:rFonts w:ascii="Times New Roman" w:hAnsi="Times New Roman"/>
                <w:szCs w:val="18"/>
                <w:lang w:val="en-US"/>
              </w:rPr>
              <w:pPrChange w:id="2871"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872" w:author="atuld" w:date="2012-04-26T11:18:00Z">
              <w:del w:id="2873" w:author="Atul Duggal" w:date="2012-04-27T18:58:00Z">
                <w:r w:rsidRPr="00780A02" w:rsidDel="0097107C">
                  <w:rPr>
                    <w:lang w:val="en-US"/>
                  </w:rPr>
                  <w:delText>CTRL_TRANS</w:delText>
                </w:r>
                <w:bookmarkStart w:id="2874" w:name="_Toc324653734"/>
                <w:bookmarkStart w:id="2875" w:name="_Toc324654066"/>
                <w:bookmarkStart w:id="2876" w:name="_Toc324654254"/>
                <w:bookmarkStart w:id="2877" w:name="_Toc324654442"/>
                <w:bookmarkStart w:id="2878" w:name="_Toc324654629"/>
                <w:bookmarkStart w:id="2879" w:name="_Toc324679019"/>
                <w:bookmarkStart w:id="2880" w:name="_Toc324760751"/>
                <w:bookmarkStart w:id="2881" w:name="_Toc324760964"/>
                <w:bookmarkStart w:id="2882" w:name="_Toc326167354"/>
                <w:bookmarkEnd w:id="2874"/>
                <w:bookmarkEnd w:id="2875"/>
                <w:bookmarkEnd w:id="2876"/>
                <w:bookmarkEnd w:id="2877"/>
                <w:bookmarkEnd w:id="2878"/>
                <w:bookmarkEnd w:id="2879"/>
                <w:bookmarkEnd w:id="2880"/>
                <w:bookmarkEnd w:id="2881"/>
                <w:bookmarkEnd w:id="2882"/>
              </w:del>
            </w:ins>
          </w:p>
        </w:tc>
        <w:tc>
          <w:tcPr>
            <w:tcW w:w="4623" w:type="dxa"/>
          </w:tcPr>
          <w:p w:rsidR="00000000" w:rsidRDefault="00F64F03">
            <w:pPr>
              <w:numPr>
                <w:ins w:id="2883" w:author="atuld" w:date="2012-04-26T11:18:00Z"/>
              </w:numPr>
              <w:jc w:val="center"/>
              <w:rPr>
                <w:ins w:id="2884" w:author="atuld" w:date="2012-04-26T11:18:00Z"/>
                <w:del w:id="2885" w:author="Atul Duggal" w:date="2012-04-27T18:58:00Z"/>
                <w:rFonts w:ascii="Times New Roman" w:hAnsi="Times New Roman"/>
                <w:sz w:val="18"/>
                <w:szCs w:val="18"/>
                <w:lang w:val="en-US"/>
              </w:rPr>
              <w:pPrChange w:id="2886"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887" w:author="atuld" w:date="2012-04-26T11:18:00Z">
              <w:del w:id="2888" w:author="Atul Duggal" w:date="2012-04-27T18:58:00Z">
                <w:r w:rsidRPr="00780A02" w:rsidDel="0097107C">
                  <w:rPr>
                    <w:lang w:val="en-US"/>
                  </w:rPr>
                  <w:delText>CONTROL TRANSLATION TABLE</w:delText>
                </w:r>
              </w:del>
            </w:ins>
            <w:ins w:id="2889" w:author="manojk" w:date="2012-04-27T11:28:00Z">
              <w:del w:id="2890" w:author="Atul Duggal" w:date="2012-04-27T18:58:00Z">
                <w:r w:rsidR="00C95620" w:rsidDel="0097107C">
                  <w:rPr>
                    <w:lang w:val="en-US"/>
                  </w:rPr>
                  <w:delText xml:space="preserve">To hold </w:delText>
                </w:r>
              </w:del>
            </w:ins>
            <w:ins w:id="2891" w:author="manojk" w:date="2012-04-27T11:26:00Z">
              <w:del w:id="2892" w:author="Atul Duggal" w:date="2012-04-27T18:58:00Z">
                <w:r w:rsidR="00C95620" w:rsidDel="0097107C">
                  <w:rPr>
                    <w:lang w:val="en-US"/>
                  </w:rPr>
                  <w:delText>locale based data for various controls.</w:delText>
                </w:r>
              </w:del>
            </w:ins>
            <w:bookmarkStart w:id="2893" w:name="_Toc324653735"/>
            <w:bookmarkStart w:id="2894" w:name="_Toc324654067"/>
            <w:bookmarkStart w:id="2895" w:name="_Toc324654255"/>
            <w:bookmarkStart w:id="2896" w:name="_Toc324654443"/>
            <w:bookmarkStart w:id="2897" w:name="_Toc324654630"/>
            <w:bookmarkStart w:id="2898" w:name="_Toc324679020"/>
            <w:bookmarkStart w:id="2899" w:name="_Toc324760752"/>
            <w:bookmarkStart w:id="2900" w:name="_Toc324760965"/>
            <w:bookmarkStart w:id="2901" w:name="_Toc326167355"/>
            <w:bookmarkEnd w:id="2893"/>
            <w:bookmarkEnd w:id="2894"/>
            <w:bookmarkEnd w:id="2895"/>
            <w:bookmarkEnd w:id="2896"/>
            <w:bookmarkEnd w:id="2897"/>
            <w:bookmarkEnd w:id="2898"/>
            <w:bookmarkEnd w:id="2899"/>
            <w:bookmarkEnd w:id="2900"/>
            <w:bookmarkEnd w:id="2901"/>
          </w:p>
        </w:tc>
        <w:bookmarkStart w:id="2902" w:name="_Toc324653736"/>
        <w:bookmarkStart w:id="2903" w:name="_Toc324654068"/>
        <w:bookmarkStart w:id="2904" w:name="_Toc324654256"/>
        <w:bookmarkStart w:id="2905" w:name="_Toc324654444"/>
        <w:bookmarkStart w:id="2906" w:name="_Toc324654631"/>
        <w:bookmarkStart w:id="2907" w:name="_Toc324679021"/>
        <w:bookmarkStart w:id="2908" w:name="_Toc324760753"/>
        <w:bookmarkStart w:id="2909" w:name="_Toc324760966"/>
        <w:bookmarkStart w:id="2910" w:name="_Toc326167356"/>
        <w:bookmarkEnd w:id="2902"/>
        <w:bookmarkEnd w:id="2903"/>
        <w:bookmarkEnd w:id="2904"/>
        <w:bookmarkEnd w:id="2905"/>
        <w:bookmarkEnd w:id="2906"/>
        <w:bookmarkEnd w:id="2907"/>
        <w:bookmarkEnd w:id="2908"/>
        <w:bookmarkEnd w:id="2909"/>
        <w:bookmarkEnd w:id="2910"/>
      </w:tr>
      <w:tr w:rsidR="00F64F03" w:rsidDel="0097107C" w:rsidTr="00EB0F18">
        <w:trPr>
          <w:ins w:id="2911" w:author="atuld" w:date="2012-04-26T11:18:00Z"/>
          <w:del w:id="2912" w:author="Atul Duggal" w:date="2012-04-27T18:58:00Z"/>
        </w:trPr>
        <w:tc>
          <w:tcPr>
            <w:tcW w:w="4622" w:type="dxa"/>
          </w:tcPr>
          <w:p w:rsidR="00000000" w:rsidRDefault="00F64F03">
            <w:pPr>
              <w:numPr>
                <w:ins w:id="2913" w:author="atuld" w:date="2012-04-26T11:18:00Z"/>
              </w:numPr>
              <w:jc w:val="center"/>
              <w:rPr>
                <w:ins w:id="2914" w:author="atuld" w:date="2012-04-26T11:18:00Z"/>
                <w:del w:id="2915" w:author="Atul Duggal" w:date="2012-04-27T18:58:00Z"/>
                <w:rFonts w:ascii="Times New Roman" w:hAnsi="Times New Roman"/>
                <w:szCs w:val="18"/>
                <w:lang w:val="en-US"/>
              </w:rPr>
              <w:pPrChange w:id="2916"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917" w:author="atuld" w:date="2012-04-26T11:18:00Z">
              <w:del w:id="2918" w:author="Atul Duggal" w:date="2012-04-27T18:58:00Z">
                <w:r w:rsidRPr="00780A02" w:rsidDel="0097107C">
                  <w:rPr>
                    <w:lang w:val="en-US"/>
                  </w:rPr>
                  <w:delText>CTRL_USER_ACCESS</w:delText>
                </w:r>
                <w:bookmarkStart w:id="2919" w:name="_Toc324653737"/>
                <w:bookmarkStart w:id="2920" w:name="_Toc324654069"/>
                <w:bookmarkStart w:id="2921" w:name="_Toc324654257"/>
                <w:bookmarkStart w:id="2922" w:name="_Toc324654445"/>
                <w:bookmarkStart w:id="2923" w:name="_Toc324654632"/>
                <w:bookmarkStart w:id="2924" w:name="_Toc324679022"/>
                <w:bookmarkStart w:id="2925" w:name="_Toc324760754"/>
                <w:bookmarkStart w:id="2926" w:name="_Toc324760967"/>
                <w:bookmarkStart w:id="2927" w:name="_Toc326167357"/>
                <w:bookmarkEnd w:id="2919"/>
                <w:bookmarkEnd w:id="2920"/>
                <w:bookmarkEnd w:id="2921"/>
                <w:bookmarkEnd w:id="2922"/>
                <w:bookmarkEnd w:id="2923"/>
                <w:bookmarkEnd w:id="2924"/>
                <w:bookmarkEnd w:id="2925"/>
                <w:bookmarkEnd w:id="2926"/>
                <w:bookmarkEnd w:id="2927"/>
              </w:del>
            </w:ins>
          </w:p>
        </w:tc>
        <w:tc>
          <w:tcPr>
            <w:tcW w:w="4623" w:type="dxa"/>
          </w:tcPr>
          <w:p w:rsidR="00000000" w:rsidRDefault="00F64F03">
            <w:pPr>
              <w:numPr>
                <w:ins w:id="2928" w:author="atuld" w:date="2012-04-26T11:18:00Z"/>
              </w:numPr>
              <w:jc w:val="center"/>
              <w:rPr>
                <w:ins w:id="2929" w:author="atuld" w:date="2012-04-26T11:18:00Z"/>
                <w:del w:id="2930" w:author="Atul Duggal" w:date="2012-04-27T18:58:00Z"/>
                <w:rFonts w:ascii="Times New Roman" w:hAnsi="Times New Roman"/>
                <w:szCs w:val="18"/>
                <w:lang w:val="en-US"/>
              </w:rPr>
              <w:pPrChange w:id="2931"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932" w:author="atuld" w:date="2012-04-26T11:18:00Z">
              <w:del w:id="2933" w:author="Atul Duggal" w:date="2012-04-27T18:58:00Z">
                <w:r w:rsidRPr="00780A02" w:rsidDel="0097107C">
                  <w:rPr>
                    <w:lang w:val="en-US"/>
                  </w:rPr>
                  <w:delText>CONTROL USER ACCESS TABLE</w:delText>
                </w:r>
              </w:del>
            </w:ins>
            <w:ins w:id="2934" w:author="manojk" w:date="2012-04-27T11:27:00Z">
              <w:del w:id="2935" w:author="Atul Duggal" w:date="2012-04-27T18:58:00Z">
                <w:r w:rsidR="00C95620" w:rsidDel="0097107C">
                  <w:rPr>
                    <w:lang w:val="en-US"/>
                  </w:rPr>
                  <w:delText>To hold access to various controls for given role, profile combination.</w:delText>
                </w:r>
              </w:del>
            </w:ins>
            <w:bookmarkStart w:id="2936" w:name="_Toc324653738"/>
            <w:bookmarkStart w:id="2937" w:name="_Toc324654070"/>
            <w:bookmarkStart w:id="2938" w:name="_Toc324654258"/>
            <w:bookmarkStart w:id="2939" w:name="_Toc324654446"/>
            <w:bookmarkStart w:id="2940" w:name="_Toc324654633"/>
            <w:bookmarkStart w:id="2941" w:name="_Toc324679023"/>
            <w:bookmarkStart w:id="2942" w:name="_Toc324760755"/>
            <w:bookmarkStart w:id="2943" w:name="_Toc324760968"/>
            <w:bookmarkStart w:id="2944" w:name="_Toc326167358"/>
            <w:bookmarkEnd w:id="2936"/>
            <w:bookmarkEnd w:id="2937"/>
            <w:bookmarkEnd w:id="2938"/>
            <w:bookmarkEnd w:id="2939"/>
            <w:bookmarkEnd w:id="2940"/>
            <w:bookmarkEnd w:id="2941"/>
            <w:bookmarkEnd w:id="2942"/>
            <w:bookmarkEnd w:id="2943"/>
            <w:bookmarkEnd w:id="2944"/>
          </w:p>
        </w:tc>
        <w:bookmarkStart w:id="2945" w:name="_Toc324653739"/>
        <w:bookmarkStart w:id="2946" w:name="_Toc324654071"/>
        <w:bookmarkStart w:id="2947" w:name="_Toc324654259"/>
        <w:bookmarkStart w:id="2948" w:name="_Toc324654447"/>
        <w:bookmarkStart w:id="2949" w:name="_Toc324654634"/>
        <w:bookmarkStart w:id="2950" w:name="_Toc324679024"/>
        <w:bookmarkStart w:id="2951" w:name="_Toc324760756"/>
        <w:bookmarkStart w:id="2952" w:name="_Toc324760969"/>
        <w:bookmarkStart w:id="2953" w:name="_Toc326167359"/>
        <w:bookmarkEnd w:id="2945"/>
        <w:bookmarkEnd w:id="2946"/>
        <w:bookmarkEnd w:id="2947"/>
        <w:bookmarkEnd w:id="2948"/>
        <w:bookmarkEnd w:id="2949"/>
        <w:bookmarkEnd w:id="2950"/>
        <w:bookmarkEnd w:id="2951"/>
        <w:bookmarkEnd w:id="2952"/>
        <w:bookmarkEnd w:id="2953"/>
      </w:tr>
      <w:tr w:rsidR="00F64F03" w:rsidDel="0097107C" w:rsidTr="00EB0F18">
        <w:trPr>
          <w:ins w:id="2954" w:author="atuld" w:date="2012-04-26T11:18:00Z"/>
          <w:del w:id="2955" w:author="Atul Duggal" w:date="2012-04-27T18:58:00Z"/>
        </w:trPr>
        <w:tc>
          <w:tcPr>
            <w:tcW w:w="4622" w:type="dxa"/>
          </w:tcPr>
          <w:p w:rsidR="00000000" w:rsidRDefault="00F64F03">
            <w:pPr>
              <w:numPr>
                <w:ins w:id="2956" w:author="atuld" w:date="2012-04-26T11:18:00Z"/>
              </w:numPr>
              <w:jc w:val="center"/>
              <w:rPr>
                <w:ins w:id="2957" w:author="atuld" w:date="2012-04-26T11:18:00Z"/>
                <w:del w:id="2958" w:author="Atul Duggal" w:date="2012-04-27T18:58:00Z"/>
                <w:rFonts w:ascii="Times New Roman" w:hAnsi="Times New Roman"/>
                <w:szCs w:val="18"/>
                <w:lang w:val="en-US"/>
              </w:rPr>
              <w:pPrChange w:id="2959"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960" w:author="atuld" w:date="2012-04-26T11:18:00Z">
              <w:del w:id="2961" w:author="Atul Duggal" w:date="2012-04-27T18:58:00Z">
                <w:r w:rsidRPr="00780A02" w:rsidDel="0097107C">
                  <w:rPr>
                    <w:lang w:val="en-US"/>
                  </w:rPr>
                  <w:delText xml:space="preserve">MENU </w:delText>
                </w:r>
                <w:bookmarkStart w:id="2962" w:name="_Toc324653740"/>
                <w:bookmarkStart w:id="2963" w:name="_Toc324654072"/>
                <w:bookmarkStart w:id="2964" w:name="_Toc324654260"/>
                <w:bookmarkStart w:id="2965" w:name="_Toc324654448"/>
                <w:bookmarkStart w:id="2966" w:name="_Toc324654635"/>
                <w:bookmarkStart w:id="2967" w:name="_Toc324679025"/>
                <w:bookmarkStart w:id="2968" w:name="_Toc324760757"/>
                <w:bookmarkStart w:id="2969" w:name="_Toc324760970"/>
                <w:bookmarkStart w:id="2970" w:name="_Toc326167360"/>
                <w:bookmarkEnd w:id="2962"/>
                <w:bookmarkEnd w:id="2963"/>
                <w:bookmarkEnd w:id="2964"/>
                <w:bookmarkEnd w:id="2965"/>
                <w:bookmarkEnd w:id="2966"/>
                <w:bookmarkEnd w:id="2967"/>
                <w:bookmarkEnd w:id="2968"/>
                <w:bookmarkEnd w:id="2969"/>
                <w:bookmarkEnd w:id="2970"/>
              </w:del>
            </w:ins>
          </w:p>
        </w:tc>
        <w:tc>
          <w:tcPr>
            <w:tcW w:w="4623" w:type="dxa"/>
          </w:tcPr>
          <w:p w:rsidR="00000000" w:rsidRDefault="00F64F03">
            <w:pPr>
              <w:numPr>
                <w:ins w:id="2971" w:author="atuld" w:date="2012-04-26T11:18:00Z"/>
              </w:numPr>
              <w:jc w:val="center"/>
              <w:rPr>
                <w:ins w:id="2972" w:author="atuld" w:date="2012-04-26T11:18:00Z"/>
                <w:del w:id="2973" w:author="Atul Duggal" w:date="2012-04-27T18:58:00Z"/>
                <w:rFonts w:ascii="Times New Roman" w:hAnsi="Times New Roman"/>
                <w:szCs w:val="18"/>
                <w:lang w:val="en-US"/>
              </w:rPr>
              <w:pPrChange w:id="2974"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2975" w:author="atuld" w:date="2012-04-26T11:18:00Z">
              <w:del w:id="2976" w:author="Atul Duggal" w:date="2012-04-27T18:58:00Z">
                <w:r w:rsidRPr="00780A02" w:rsidDel="0097107C">
                  <w:rPr>
                    <w:lang w:val="en-US"/>
                  </w:rPr>
                  <w:delText>MENU MASTER TABLE</w:delText>
                </w:r>
              </w:del>
            </w:ins>
            <w:ins w:id="2977" w:author="manojk" w:date="2012-04-27T11:28:00Z">
              <w:del w:id="2978" w:author="Atul Duggal" w:date="2012-04-27T18:58:00Z">
                <w:r w:rsidR="00C95620" w:rsidDel="0097107C">
                  <w:rPr>
                    <w:lang w:val="en-US"/>
                  </w:rPr>
                  <w:delText>To hold data for various menu items with hierarchical relationship.</w:delText>
                </w:r>
              </w:del>
            </w:ins>
            <w:bookmarkStart w:id="2979" w:name="_Toc324653741"/>
            <w:bookmarkStart w:id="2980" w:name="_Toc324654073"/>
            <w:bookmarkStart w:id="2981" w:name="_Toc324654261"/>
            <w:bookmarkStart w:id="2982" w:name="_Toc324654449"/>
            <w:bookmarkStart w:id="2983" w:name="_Toc324654636"/>
            <w:bookmarkStart w:id="2984" w:name="_Toc324679026"/>
            <w:bookmarkStart w:id="2985" w:name="_Toc324760758"/>
            <w:bookmarkStart w:id="2986" w:name="_Toc324760971"/>
            <w:bookmarkStart w:id="2987" w:name="_Toc326167361"/>
            <w:bookmarkEnd w:id="2979"/>
            <w:bookmarkEnd w:id="2980"/>
            <w:bookmarkEnd w:id="2981"/>
            <w:bookmarkEnd w:id="2982"/>
            <w:bookmarkEnd w:id="2983"/>
            <w:bookmarkEnd w:id="2984"/>
            <w:bookmarkEnd w:id="2985"/>
            <w:bookmarkEnd w:id="2986"/>
            <w:bookmarkEnd w:id="2987"/>
          </w:p>
        </w:tc>
        <w:bookmarkStart w:id="2988" w:name="_Toc324653742"/>
        <w:bookmarkStart w:id="2989" w:name="_Toc324654074"/>
        <w:bookmarkStart w:id="2990" w:name="_Toc324654262"/>
        <w:bookmarkStart w:id="2991" w:name="_Toc324654450"/>
        <w:bookmarkStart w:id="2992" w:name="_Toc324654637"/>
        <w:bookmarkStart w:id="2993" w:name="_Toc324679027"/>
        <w:bookmarkStart w:id="2994" w:name="_Toc324760759"/>
        <w:bookmarkStart w:id="2995" w:name="_Toc324760972"/>
        <w:bookmarkStart w:id="2996" w:name="_Toc326167362"/>
        <w:bookmarkEnd w:id="2988"/>
        <w:bookmarkEnd w:id="2989"/>
        <w:bookmarkEnd w:id="2990"/>
        <w:bookmarkEnd w:id="2991"/>
        <w:bookmarkEnd w:id="2992"/>
        <w:bookmarkEnd w:id="2993"/>
        <w:bookmarkEnd w:id="2994"/>
        <w:bookmarkEnd w:id="2995"/>
        <w:bookmarkEnd w:id="2996"/>
      </w:tr>
      <w:tr w:rsidR="00C95620" w:rsidDel="0097107C" w:rsidTr="00EB0F18">
        <w:trPr>
          <w:ins w:id="2997" w:author="atuld" w:date="2012-04-26T11:18:00Z"/>
          <w:del w:id="2998" w:author="Atul Duggal" w:date="2012-04-27T18:58:00Z"/>
        </w:trPr>
        <w:tc>
          <w:tcPr>
            <w:tcW w:w="4622" w:type="dxa"/>
          </w:tcPr>
          <w:p w:rsidR="00000000" w:rsidRDefault="00C95620">
            <w:pPr>
              <w:numPr>
                <w:ins w:id="2999" w:author="atuld" w:date="2012-04-26T11:18:00Z"/>
              </w:numPr>
              <w:jc w:val="center"/>
              <w:rPr>
                <w:ins w:id="3000" w:author="atuld" w:date="2012-04-26T11:18:00Z"/>
                <w:del w:id="3001" w:author="Atul Duggal" w:date="2012-04-27T18:58:00Z"/>
                <w:rFonts w:ascii="Times New Roman" w:hAnsi="Times New Roman"/>
                <w:szCs w:val="18"/>
                <w:lang w:val="en-US"/>
              </w:rPr>
              <w:pPrChange w:id="3002"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003" w:author="atuld" w:date="2012-04-26T11:18:00Z">
              <w:del w:id="3004" w:author="Atul Duggal" w:date="2012-04-27T18:58:00Z">
                <w:r w:rsidRPr="00780A02" w:rsidDel="0097107C">
                  <w:rPr>
                    <w:lang w:val="en-US"/>
                  </w:rPr>
                  <w:delText>MENU_TRANS</w:delText>
                </w:r>
                <w:bookmarkStart w:id="3005" w:name="_Toc324653743"/>
                <w:bookmarkStart w:id="3006" w:name="_Toc324654075"/>
                <w:bookmarkStart w:id="3007" w:name="_Toc324654263"/>
                <w:bookmarkStart w:id="3008" w:name="_Toc324654451"/>
                <w:bookmarkStart w:id="3009" w:name="_Toc324654638"/>
                <w:bookmarkStart w:id="3010" w:name="_Toc324679028"/>
                <w:bookmarkStart w:id="3011" w:name="_Toc324760760"/>
                <w:bookmarkStart w:id="3012" w:name="_Toc324760973"/>
                <w:bookmarkStart w:id="3013" w:name="_Toc326167363"/>
                <w:bookmarkEnd w:id="3005"/>
                <w:bookmarkEnd w:id="3006"/>
                <w:bookmarkEnd w:id="3007"/>
                <w:bookmarkEnd w:id="3008"/>
                <w:bookmarkEnd w:id="3009"/>
                <w:bookmarkEnd w:id="3010"/>
                <w:bookmarkEnd w:id="3011"/>
                <w:bookmarkEnd w:id="3012"/>
                <w:bookmarkEnd w:id="3013"/>
              </w:del>
            </w:ins>
          </w:p>
        </w:tc>
        <w:tc>
          <w:tcPr>
            <w:tcW w:w="4623" w:type="dxa"/>
          </w:tcPr>
          <w:p w:rsidR="00000000" w:rsidRDefault="00C95620">
            <w:pPr>
              <w:numPr>
                <w:ins w:id="3014" w:author="atuld" w:date="2012-04-26T11:18:00Z"/>
              </w:numPr>
              <w:jc w:val="center"/>
              <w:rPr>
                <w:ins w:id="3015" w:author="atuld" w:date="2012-04-26T11:18:00Z"/>
                <w:del w:id="3016" w:author="Atul Duggal" w:date="2012-04-27T18:58:00Z"/>
                <w:rFonts w:ascii="Times New Roman" w:hAnsi="Times New Roman"/>
                <w:szCs w:val="18"/>
                <w:lang w:val="en-US"/>
              </w:rPr>
              <w:pPrChange w:id="3017"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018" w:author="manojk" w:date="2012-04-27T11:28:00Z">
              <w:del w:id="3019" w:author="Atul Duggal" w:date="2012-04-27T18:58:00Z">
                <w:r w:rsidDel="0097107C">
                  <w:rPr>
                    <w:lang w:val="en-US"/>
                  </w:rPr>
                  <w:delText>To hold locale based data for various controls.</w:delText>
                </w:r>
              </w:del>
            </w:ins>
            <w:ins w:id="3020" w:author="atuld" w:date="2012-04-26T11:18:00Z">
              <w:del w:id="3021" w:author="Atul Duggal" w:date="2012-04-27T18:58:00Z">
                <w:r w:rsidRPr="00780A02" w:rsidDel="0097107C">
                  <w:rPr>
                    <w:lang w:val="en-US"/>
                  </w:rPr>
                  <w:delText>MENU TRANSLATION TABLE</w:delText>
                </w:r>
                <w:bookmarkStart w:id="3022" w:name="_Toc324653744"/>
                <w:bookmarkStart w:id="3023" w:name="_Toc324654076"/>
                <w:bookmarkStart w:id="3024" w:name="_Toc324654264"/>
                <w:bookmarkStart w:id="3025" w:name="_Toc324654452"/>
                <w:bookmarkStart w:id="3026" w:name="_Toc324654639"/>
                <w:bookmarkStart w:id="3027" w:name="_Toc324679029"/>
                <w:bookmarkStart w:id="3028" w:name="_Toc324760761"/>
                <w:bookmarkStart w:id="3029" w:name="_Toc324760974"/>
                <w:bookmarkStart w:id="3030" w:name="_Toc326167364"/>
                <w:bookmarkEnd w:id="3022"/>
                <w:bookmarkEnd w:id="3023"/>
                <w:bookmarkEnd w:id="3024"/>
                <w:bookmarkEnd w:id="3025"/>
                <w:bookmarkEnd w:id="3026"/>
                <w:bookmarkEnd w:id="3027"/>
                <w:bookmarkEnd w:id="3028"/>
                <w:bookmarkEnd w:id="3029"/>
                <w:bookmarkEnd w:id="3030"/>
              </w:del>
            </w:ins>
          </w:p>
        </w:tc>
        <w:bookmarkStart w:id="3031" w:name="_Toc324653745"/>
        <w:bookmarkStart w:id="3032" w:name="_Toc324654077"/>
        <w:bookmarkStart w:id="3033" w:name="_Toc324654265"/>
        <w:bookmarkStart w:id="3034" w:name="_Toc324654453"/>
        <w:bookmarkStart w:id="3035" w:name="_Toc324654640"/>
        <w:bookmarkStart w:id="3036" w:name="_Toc324679030"/>
        <w:bookmarkStart w:id="3037" w:name="_Toc324760762"/>
        <w:bookmarkStart w:id="3038" w:name="_Toc324760975"/>
        <w:bookmarkStart w:id="3039" w:name="_Toc326167365"/>
        <w:bookmarkEnd w:id="3031"/>
        <w:bookmarkEnd w:id="3032"/>
        <w:bookmarkEnd w:id="3033"/>
        <w:bookmarkEnd w:id="3034"/>
        <w:bookmarkEnd w:id="3035"/>
        <w:bookmarkEnd w:id="3036"/>
        <w:bookmarkEnd w:id="3037"/>
        <w:bookmarkEnd w:id="3038"/>
        <w:bookmarkEnd w:id="3039"/>
      </w:tr>
      <w:tr w:rsidR="005C26A0" w:rsidDel="0097107C" w:rsidTr="00EB0F18">
        <w:trPr>
          <w:ins w:id="3040" w:author="atuld" w:date="2012-04-26T11:18:00Z"/>
          <w:del w:id="3041" w:author="Atul Duggal" w:date="2012-04-27T18:58:00Z"/>
        </w:trPr>
        <w:tc>
          <w:tcPr>
            <w:tcW w:w="4622" w:type="dxa"/>
          </w:tcPr>
          <w:p w:rsidR="00000000" w:rsidRDefault="005C26A0">
            <w:pPr>
              <w:numPr>
                <w:ins w:id="3042" w:author="atuld" w:date="2012-04-26T11:18:00Z"/>
              </w:numPr>
              <w:jc w:val="center"/>
              <w:rPr>
                <w:ins w:id="3043" w:author="atuld" w:date="2012-04-26T11:18:00Z"/>
                <w:del w:id="3044" w:author="Atul Duggal" w:date="2012-04-27T18:58:00Z"/>
                <w:rFonts w:ascii="Times New Roman" w:hAnsi="Times New Roman"/>
                <w:szCs w:val="18"/>
                <w:lang w:val="en-US"/>
              </w:rPr>
              <w:pPrChange w:id="3045"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046" w:author="atuld" w:date="2012-04-26T11:18:00Z">
              <w:del w:id="3047" w:author="Atul Duggal" w:date="2012-04-27T18:58:00Z">
                <w:r w:rsidRPr="00780A02" w:rsidDel="0097107C">
                  <w:rPr>
                    <w:lang w:val="en-US"/>
                  </w:rPr>
                  <w:delText>MENU_USER_ACCESS</w:delText>
                </w:r>
                <w:bookmarkStart w:id="3048" w:name="_Toc324653746"/>
                <w:bookmarkStart w:id="3049" w:name="_Toc324654078"/>
                <w:bookmarkStart w:id="3050" w:name="_Toc324654266"/>
                <w:bookmarkStart w:id="3051" w:name="_Toc324654454"/>
                <w:bookmarkStart w:id="3052" w:name="_Toc324654641"/>
                <w:bookmarkStart w:id="3053" w:name="_Toc324679031"/>
                <w:bookmarkStart w:id="3054" w:name="_Toc324760763"/>
                <w:bookmarkStart w:id="3055" w:name="_Toc324760976"/>
                <w:bookmarkStart w:id="3056" w:name="_Toc326167366"/>
                <w:bookmarkEnd w:id="3048"/>
                <w:bookmarkEnd w:id="3049"/>
                <w:bookmarkEnd w:id="3050"/>
                <w:bookmarkEnd w:id="3051"/>
                <w:bookmarkEnd w:id="3052"/>
                <w:bookmarkEnd w:id="3053"/>
                <w:bookmarkEnd w:id="3054"/>
                <w:bookmarkEnd w:id="3055"/>
                <w:bookmarkEnd w:id="3056"/>
              </w:del>
            </w:ins>
          </w:p>
        </w:tc>
        <w:tc>
          <w:tcPr>
            <w:tcW w:w="4623" w:type="dxa"/>
          </w:tcPr>
          <w:p w:rsidR="00000000" w:rsidRDefault="005C26A0">
            <w:pPr>
              <w:numPr>
                <w:ins w:id="3057" w:author="atuld" w:date="2012-04-26T11:18:00Z"/>
              </w:numPr>
              <w:jc w:val="center"/>
              <w:rPr>
                <w:ins w:id="3058" w:author="atuld" w:date="2012-04-26T11:18:00Z"/>
                <w:del w:id="3059" w:author="Atul Duggal" w:date="2012-04-27T18:58:00Z"/>
                <w:rFonts w:ascii="Times New Roman" w:hAnsi="Times New Roman"/>
                <w:szCs w:val="18"/>
                <w:lang w:val="en-US"/>
              </w:rPr>
              <w:pPrChange w:id="3060"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061" w:author="manojk" w:date="2012-04-27T11:29:00Z">
              <w:del w:id="3062" w:author="Atul Duggal" w:date="2012-04-27T18:58:00Z">
                <w:r w:rsidDel="0097107C">
                  <w:rPr>
                    <w:lang w:val="en-US"/>
                  </w:rPr>
                  <w:delText>To hold access to various controls for given role, profile combination.</w:delText>
                </w:r>
              </w:del>
            </w:ins>
            <w:ins w:id="3063" w:author="atuld" w:date="2012-04-26T11:18:00Z">
              <w:del w:id="3064" w:author="Atul Duggal" w:date="2012-04-27T18:58:00Z">
                <w:r w:rsidRPr="00780A02" w:rsidDel="0097107C">
                  <w:rPr>
                    <w:lang w:val="en-US"/>
                  </w:rPr>
                  <w:delText>MENU USER TABLE</w:delText>
                </w:r>
                <w:bookmarkStart w:id="3065" w:name="_Toc324653747"/>
                <w:bookmarkStart w:id="3066" w:name="_Toc324654079"/>
                <w:bookmarkStart w:id="3067" w:name="_Toc324654267"/>
                <w:bookmarkStart w:id="3068" w:name="_Toc324654455"/>
                <w:bookmarkStart w:id="3069" w:name="_Toc324654642"/>
                <w:bookmarkStart w:id="3070" w:name="_Toc324679032"/>
                <w:bookmarkStart w:id="3071" w:name="_Toc324760764"/>
                <w:bookmarkStart w:id="3072" w:name="_Toc324760977"/>
                <w:bookmarkStart w:id="3073" w:name="_Toc326167367"/>
                <w:bookmarkEnd w:id="3065"/>
                <w:bookmarkEnd w:id="3066"/>
                <w:bookmarkEnd w:id="3067"/>
                <w:bookmarkEnd w:id="3068"/>
                <w:bookmarkEnd w:id="3069"/>
                <w:bookmarkEnd w:id="3070"/>
                <w:bookmarkEnd w:id="3071"/>
                <w:bookmarkEnd w:id="3072"/>
                <w:bookmarkEnd w:id="3073"/>
              </w:del>
            </w:ins>
          </w:p>
        </w:tc>
        <w:bookmarkStart w:id="3074" w:name="_Toc324653748"/>
        <w:bookmarkStart w:id="3075" w:name="_Toc324654080"/>
        <w:bookmarkStart w:id="3076" w:name="_Toc324654268"/>
        <w:bookmarkStart w:id="3077" w:name="_Toc324654456"/>
        <w:bookmarkStart w:id="3078" w:name="_Toc324654643"/>
        <w:bookmarkStart w:id="3079" w:name="_Toc324679033"/>
        <w:bookmarkStart w:id="3080" w:name="_Toc324760765"/>
        <w:bookmarkStart w:id="3081" w:name="_Toc324760978"/>
        <w:bookmarkStart w:id="3082" w:name="_Toc326167368"/>
        <w:bookmarkEnd w:id="3074"/>
        <w:bookmarkEnd w:id="3075"/>
        <w:bookmarkEnd w:id="3076"/>
        <w:bookmarkEnd w:id="3077"/>
        <w:bookmarkEnd w:id="3078"/>
        <w:bookmarkEnd w:id="3079"/>
        <w:bookmarkEnd w:id="3080"/>
        <w:bookmarkEnd w:id="3081"/>
        <w:bookmarkEnd w:id="3082"/>
      </w:tr>
      <w:tr w:rsidR="005C26A0" w:rsidDel="0097107C" w:rsidTr="00EB0F18">
        <w:trPr>
          <w:ins w:id="3083" w:author="atuld" w:date="2012-04-26T11:18:00Z"/>
          <w:del w:id="3084" w:author="Atul Duggal" w:date="2012-04-27T18:58:00Z"/>
        </w:trPr>
        <w:tc>
          <w:tcPr>
            <w:tcW w:w="4622" w:type="dxa"/>
          </w:tcPr>
          <w:p w:rsidR="00000000" w:rsidRDefault="005C26A0">
            <w:pPr>
              <w:numPr>
                <w:ins w:id="3085" w:author="atuld" w:date="2012-04-26T11:18:00Z"/>
              </w:numPr>
              <w:jc w:val="center"/>
              <w:rPr>
                <w:ins w:id="3086" w:author="atuld" w:date="2012-04-26T11:18:00Z"/>
                <w:del w:id="3087" w:author="Atul Duggal" w:date="2012-04-27T18:58:00Z"/>
                <w:rFonts w:ascii="Times New Roman" w:hAnsi="Times New Roman"/>
                <w:szCs w:val="18"/>
                <w:lang w:val="en-US"/>
              </w:rPr>
              <w:pPrChange w:id="3088"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089" w:author="atuld" w:date="2012-04-26T11:18:00Z">
              <w:del w:id="3090" w:author="Atul Duggal" w:date="2012-04-27T18:58:00Z">
                <w:r w:rsidRPr="00780A02" w:rsidDel="0097107C">
                  <w:rPr>
                    <w:lang w:val="en-US"/>
                  </w:rPr>
                  <w:delText>MESSAGES</w:delText>
                </w:r>
                <w:bookmarkStart w:id="3091" w:name="_Toc324653749"/>
                <w:bookmarkStart w:id="3092" w:name="_Toc324654081"/>
                <w:bookmarkStart w:id="3093" w:name="_Toc324654269"/>
                <w:bookmarkStart w:id="3094" w:name="_Toc324654457"/>
                <w:bookmarkStart w:id="3095" w:name="_Toc324654644"/>
                <w:bookmarkStart w:id="3096" w:name="_Toc324679034"/>
                <w:bookmarkStart w:id="3097" w:name="_Toc324760766"/>
                <w:bookmarkStart w:id="3098" w:name="_Toc324760979"/>
                <w:bookmarkStart w:id="3099" w:name="_Toc326167369"/>
                <w:bookmarkEnd w:id="3091"/>
                <w:bookmarkEnd w:id="3092"/>
                <w:bookmarkEnd w:id="3093"/>
                <w:bookmarkEnd w:id="3094"/>
                <w:bookmarkEnd w:id="3095"/>
                <w:bookmarkEnd w:id="3096"/>
                <w:bookmarkEnd w:id="3097"/>
                <w:bookmarkEnd w:id="3098"/>
                <w:bookmarkEnd w:id="3099"/>
              </w:del>
            </w:ins>
          </w:p>
        </w:tc>
        <w:tc>
          <w:tcPr>
            <w:tcW w:w="4623" w:type="dxa"/>
          </w:tcPr>
          <w:p w:rsidR="00000000" w:rsidRDefault="005C26A0">
            <w:pPr>
              <w:numPr>
                <w:ins w:id="3100" w:author="atuld" w:date="2012-04-26T11:18:00Z"/>
              </w:numPr>
              <w:jc w:val="center"/>
              <w:rPr>
                <w:ins w:id="3101" w:author="atuld" w:date="2012-04-26T11:18:00Z"/>
                <w:del w:id="3102" w:author="Atul Duggal" w:date="2012-04-27T18:58:00Z"/>
                <w:rFonts w:ascii="Times New Roman" w:hAnsi="Times New Roman"/>
                <w:szCs w:val="18"/>
                <w:lang w:val="en-US"/>
              </w:rPr>
              <w:pPrChange w:id="3103"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104" w:author="atuld" w:date="2012-04-26T11:18:00Z">
              <w:del w:id="3105" w:author="Atul Duggal" w:date="2012-04-27T18:58:00Z">
                <w:r w:rsidRPr="00780A02" w:rsidDel="0097107C">
                  <w:rPr>
                    <w:lang w:val="en-US"/>
                  </w:rPr>
                  <w:delText>MASTER MESSAGE TABLE</w:delText>
                </w:r>
              </w:del>
            </w:ins>
            <w:ins w:id="3106" w:author="manojk" w:date="2012-04-27T11:30:00Z">
              <w:del w:id="3107" w:author="Atul Duggal" w:date="2012-04-27T18:58:00Z">
                <w:r w:rsidR="00F9322C" w:rsidDel="0097107C">
                  <w:rPr>
                    <w:lang w:val="en-US"/>
                  </w:rPr>
                  <w:delText>To hold master message list.</w:delText>
                </w:r>
              </w:del>
            </w:ins>
            <w:bookmarkStart w:id="3108" w:name="_Toc324653750"/>
            <w:bookmarkStart w:id="3109" w:name="_Toc324654082"/>
            <w:bookmarkStart w:id="3110" w:name="_Toc324654270"/>
            <w:bookmarkStart w:id="3111" w:name="_Toc324654458"/>
            <w:bookmarkStart w:id="3112" w:name="_Toc324654645"/>
            <w:bookmarkStart w:id="3113" w:name="_Toc324679035"/>
            <w:bookmarkStart w:id="3114" w:name="_Toc324760767"/>
            <w:bookmarkStart w:id="3115" w:name="_Toc324760980"/>
            <w:bookmarkStart w:id="3116" w:name="_Toc326167370"/>
            <w:bookmarkEnd w:id="3108"/>
            <w:bookmarkEnd w:id="3109"/>
            <w:bookmarkEnd w:id="3110"/>
            <w:bookmarkEnd w:id="3111"/>
            <w:bookmarkEnd w:id="3112"/>
            <w:bookmarkEnd w:id="3113"/>
            <w:bookmarkEnd w:id="3114"/>
            <w:bookmarkEnd w:id="3115"/>
            <w:bookmarkEnd w:id="3116"/>
          </w:p>
        </w:tc>
        <w:bookmarkStart w:id="3117" w:name="_Toc324653751"/>
        <w:bookmarkStart w:id="3118" w:name="_Toc324654083"/>
        <w:bookmarkStart w:id="3119" w:name="_Toc324654271"/>
        <w:bookmarkStart w:id="3120" w:name="_Toc324654459"/>
        <w:bookmarkStart w:id="3121" w:name="_Toc324654646"/>
        <w:bookmarkStart w:id="3122" w:name="_Toc324679036"/>
        <w:bookmarkStart w:id="3123" w:name="_Toc324760768"/>
        <w:bookmarkStart w:id="3124" w:name="_Toc324760981"/>
        <w:bookmarkStart w:id="3125" w:name="_Toc326167371"/>
        <w:bookmarkEnd w:id="3117"/>
        <w:bookmarkEnd w:id="3118"/>
        <w:bookmarkEnd w:id="3119"/>
        <w:bookmarkEnd w:id="3120"/>
        <w:bookmarkEnd w:id="3121"/>
        <w:bookmarkEnd w:id="3122"/>
        <w:bookmarkEnd w:id="3123"/>
        <w:bookmarkEnd w:id="3124"/>
        <w:bookmarkEnd w:id="3125"/>
      </w:tr>
      <w:tr w:rsidR="00F9322C" w:rsidDel="0097107C" w:rsidTr="00EB0F18">
        <w:trPr>
          <w:ins w:id="3126" w:author="atuld" w:date="2012-04-26T11:18:00Z"/>
          <w:del w:id="3127" w:author="Atul Duggal" w:date="2012-04-27T18:58:00Z"/>
        </w:trPr>
        <w:tc>
          <w:tcPr>
            <w:tcW w:w="4622" w:type="dxa"/>
          </w:tcPr>
          <w:p w:rsidR="00000000" w:rsidRDefault="00F9322C">
            <w:pPr>
              <w:numPr>
                <w:ins w:id="3128" w:author="atuld" w:date="2012-04-26T11:18:00Z"/>
              </w:numPr>
              <w:jc w:val="center"/>
              <w:rPr>
                <w:ins w:id="3129" w:author="atuld" w:date="2012-04-26T11:18:00Z"/>
                <w:del w:id="3130" w:author="Atul Duggal" w:date="2012-04-27T18:58:00Z"/>
                <w:rFonts w:ascii="Times New Roman" w:hAnsi="Times New Roman"/>
                <w:szCs w:val="18"/>
                <w:lang w:val="en-US"/>
              </w:rPr>
              <w:pPrChange w:id="3131"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132" w:author="atuld" w:date="2012-04-26T11:18:00Z">
              <w:del w:id="3133" w:author="Atul Duggal" w:date="2012-04-27T18:58:00Z">
                <w:r w:rsidRPr="00780A02" w:rsidDel="0097107C">
                  <w:rPr>
                    <w:lang w:val="en-US"/>
                  </w:rPr>
                  <w:delText>MESSAGE_TRANS</w:delText>
                </w:r>
                <w:bookmarkStart w:id="3134" w:name="_Toc324653752"/>
                <w:bookmarkStart w:id="3135" w:name="_Toc324654084"/>
                <w:bookmarkStart w:id="3136" w:name="_Toc324654272"/>
                <w:bookmarkStart w:id="3137" w:name="_Toc324654460"/>
                <w:bookmarkStart w:id="3138" w:name="_Toc324654647"/>
                <w:bookmarkStart w:id="3139" w:name="_Toc324679037"/>
                <w:bookmarkStart w:id="3140" w:name="_Toc324760769"/>
                <w:bookmarkStart w:id="3141" w:name="_Toc324760982"/>
                <w:bookmarkStart w:id="3142" w:name="_Toc326167372"/>
                <w:bookmarkEnd w:id="3134"/>
                <w:bookmarkEnd w:id="3135"/>
                <w:bookmarkEnd w:id="3136"/>
                <w:bookmarkEnd w:id="3137"/>
                <w:bookmarkEnd w:id="3138"/>
                <w:bookmarkEnd w:id="3139"/>
                <w:bookmarkEnd w:id="3140"/>
                <w:bookmarkEnd w:id="3141"/>
                <w:bookmarkEnd w:id="3142"/>
              </w:del>
            </w:ins>
          </w:p>
        </w:tc>
        <w:tc>
          <w:tcPr>
            <w:tcW w:w="4623" w:type="dxa"/>
          </w:tcPr>
          <w:p w:rsidR="00000000" w:rsidRDefault="00F9322C">
            <w:pPr>
              <w:numPr>
                <w:ins w:id="3143" w:author="atuld" w:date="2012-04-26T11:18:00Z"/>
              </w:numPr>
              <w:jc w:val="center"/>
              <w:rPr>
                <w:ins w:id="3144" w:author="atuld" w:date="2012-04-26T11:18:00Z"/>
                <w:del w:id="3145" w:author="Atul Duggal" w:date="2012-04-27T18:58:00Z"/>
                <w:rFonts w:ascii="Times New Roman" w:hAnsi="Times New Roman"/>
                <w:sz w:val="18"/>
                <w:szCs w:val="18"/>
                <w:lang w:val="en-US"/>
              </w:rPr>
              <w:pPrChange w:id="3146"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147" w:author="manojk" w:date="2012-04-27T11:31:00Z">
              <w:del w:id="3148" w:author="Atul Duggal" w:date="2012-04-27T18:58:00Z">
                <w:r w:rsidDel="0097107C">
                  <w:rPr>
                    <w:lang w:val="en-US"/>
                  </w:rPr>
                  <w:delText>To hold locale based data for message</w:delText>
                </w:r>
                <w:r w:rsidR="00DC709D" w:rsidDel="0097107C">
                  <w:rPr>
                    <w:lang w:val="en-US"/>
                  </w:rPr>
                  <w:delText>s</w:delText>
                </w:r>
                <w:r w:rsidDel="0097107C">
                  <w:rPr>
                    <w:lang w:val="en-US"/>
                  </w:rPr>
                  <w:delText>.</w:delText>
                </w:r>
              </w:del>
            </w:ins>
            <w:ins w:id="3149" w:author="atuld" w:date="2012-04-26T11:18:00Z">
              <w:del w:id="3150" w:author="Atul Duggal" w:date="2012-04-27T18:58:00Z">
                <w:r w:rsidRPr="00780A02" w:rsidDel="0097107C">
                  <w:rPr>
                    <w:lang w:val="en-US"/>
                  </w:rPr>
                  <w:delText>MESSAGE TRANSLATION TABLE</w:delText>
                </w:r>
                <w:bookmarkStart w:id="3151" w:name="_Toc324653753"/>
                <w:bookmarkStart w:id="3152" w:name="_Toc324654085"/>
                <w:bookmarkStart w:id="3153" w:name="_Toc324654273"/>
                <w:bookmarkStart w:id="3154" w:name="_Toc324654461"/>
                <w:bookmarkStart w:id="3155" w:name="_Toc324654648"/>
                <w:bookmarkStart w:id="3156" w:name="_Toc324679038"/>
                <w:bookmarkStart w:id="3157" w:name="_Toc324760770"/>
                <w:bookmarkStart w:id="3158" w:name="_Toc324760983"/>
                <w:bookmarkStart w:id="3159" w:name="_Toc326167373"/>
                <w:bookmarkEnd w:id="3151"/>
                <w:bookmarkEnd w:id="3152"/>
                <w:bookmarkEnd w:id="3153"/>
                <w:bookmarkEnd w:id="3154"/>
                <w:bookmarkEnd w:id="3155"/>
                <w:bookmarkEnd w:id="3156"/>
                <w:bookmarkEnd w:id="3157"/>
                <w:bookmarkEnd w:id="3158"/>
                <w:bookmarkEnd w:id="3159"/>
              </w:del>
            </w:ins>
          </w:p>
        </w:tc>
        <w:bookmarkStart w:id="3160" w:name="_Toc324653754"/>
        <w:bookmarkStart w:id="3161" w:name="_Toc324654086"/>
        <w:bookmarkStart w:id="3162" w:name="_Toc324654274"/>
        <w:bookmarkStart w:id="3163" w:name="_Toc324654462"/>
        <w:bookmarkStart w:id="3164" w:name="_Toc324654649"/>
        <w:bookmarkStart w:id="3165" w:name="_Toc324679039"/>
        <w:bookmarkStart w:id="3166" w:name="_Toc324760771"/>
        <w:bookmarkStart w:id="3167" w:name="_Toc324760984"/>
        <w:bookmarkStart w:id="3168" w:name="_Toc326167374"/>
        <w:bookmarkEnd w:id="3160"/>
        <w:bookmarkEnd w:id="3161"/>
        <w:bookmarkEnd w:id="3162"/>
        <w:bookmarkEnd w:id="3163"/>
        <w:bookmarkEnd w:id="3164"/>
        <w:bookmarkEnd w:id="3165"/>
        <w:bookmarkEnd w:id="3166"/>
        <w:bookmarkEnd w:id="3167"/>
        <w:bookmarkEnd w:id="3168"/>
      </w:tr>
      <w:tr w:rsidR="00F9322C" w:rsidDel="0097107C" w:rsidTr="00EB0F18">
        <w:trPr>
          <w:ins w:id="3169" w:author="atuld" w:date="2012-04-26T11:18:00Z"/>
          <w:del w:id="3170" w:author="Atul Duggal" w:date="2012-04-27T18:58:00Z"/>
        </w:trPr>
        <w:tc>
          <w:tcPr>
            <w:tcW w:w="4622" w:type="dxa"/>
          </w:tcPr>
          <w:p w:rsidR="00000000" w:rsidRDefault="00F9322C">
            <w:pPr>
              <w:numPr>
                <w:ins w:id="3171" w:author="atuld" w:date="2012-04-26T11:18:00Z"/>
              </w:numPr>
              <w:jc w:val="center"/>
              <w:rPr>
                <w:ins w:id="3172" w:author="atuld" w:date="2012-04-26T11:18:00Z"/>
                <w:del w:id="3173" w:author="Atul Duggal" w:date="2012-04-27T18:58:00Z"/>
                <w:rFonts w:ascii="Times New Roman" w:hAnsi="Times New Roman"/>
                <w:szCs w:val="18"/>
                <w:lang w:val="en-US"/>
              </w:rPr>
              <w:pPrChange w:id="3174"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175" w:author="atuld" w:date="2012-04-26T11:18:00Z">
              <w:del w:id="3176" w:author="Atul Duggal" w:date="2012-04-27T18:58:00Z">
                <w:r w:rsidRPr="00780A02" w:rsidDel="0097107C">
                  <w:rPr>
                    <w:lang w:val="en-US"/>
                  </w:rPr>
                  <w:delText>PROFILES</w:delText>
                </w:r>
                <w:bookmarkStart w:id="3177" w:name="_Toc324653755"/>
                <w:bookmarkStart w:id="3178" w:name="_Toc324654087"/>
                <w:bookmarkStart w:id="3179" w:name="_Toc324654275"/>
                <w:bookmarkStart w:id="3180" w:name="_Toc324654463"/>
                <w:bookmarkStart w:id="3181" w:name="_Toc324654650"/>
                <w:bookmarkStart w:id="3182" w:name="_Toc324679040"/>
                <w:bookmarkStart w:id="3183" w:name="_Toc324760772"/>
                <w:bookmarkStart w:id="3184" w:name="_Toc324760985"/>
                <w:bookmarkStart w:id="3185" w:name="_Toc326167375"/>
                <w:bookmarkEnd w:id="3177"/>
                <w:bookmarkEnd w:id="3178"/>
                <w:bookmarkEnd w:id="3179"/>
                <w:bookmarkEnd w:id="3180"/>
                <w:bookmarkEnd w:id="3181"/>
                <w:bookmarkEnd w:id="3182"/>
                <w:bookmarkEnd w:id="3183"/>
                <w:bookmarkEnd w:id="3184"/>
                <w:bookmarkEnd w:id="3185"/>
              </w:del>
            </w:ins>
          </w:p>
        </w:tc>
        <w:tc>
          <w:tcPr>
            <w:tcW w:w="4623" w:type="dxa"/>
          </w:tcPr>
          <w:p w:rsidR="00000000" w:rsidRDefault="00F9322C">
            <w:pPr>
              <w:numPr>
                <w:ins w:id="3186" w:author="atuld" w:date="2012-04-26T11:18:00Z"/>
              </w:numPr>
              <w:jc w:val="center"/>
              <w:rPr>
                <w:ins w:id="3187" w:author="atuld" w:date="2012-04-26T11:18:00Z"/>
                <w:del w:id="3188" w:author="Atul Duggal" w:date="2012-04-27T18:58:00Z"/>
                <w:rFonts w:ascii="Times New Roman" w:hAnsi="Times New Roman"/>
                <w:szCs w:val="18"/>
                <w:lang w:val="en-US"/>
              </w:rPr>
              <w:pPrChange w:id="3189"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190" w:author="atuld" w:date="2012-04-26T11:18:00Z">
              <w:del w:id="3191" w:author="Atul Duggal" w:date="2012-04-27T18:58:00Z">
                <w:r w:rsidRPr="00780A02" w:rsidDel="0097107C">
                  <w:rPr>
                    <w:lang w:val="en-US"/>
                  </w:rPr>
                  <w:delText>PROFILE MASTER TABLE</w:delText>
                </w:r>
              </w:del>
            </w:ins>
            <w:ins w:id="3192" w:author="manojk" w:date="2012-04-27T11:32:00Z">
              <w:del w:id="3193" w:author="Atul Duggal" w:date="2012-04-27T18:58:00Z">
                <w:r w:rsidR="007C0EC1" w:rsidDel="0097107C">
                  <w:rPr>
                    <w:lang w:val="en-US"/>
                  </w:rPr>
                  <w:delText>To hold master profile list.</w:delText>
                </w:r>
              </w:del>
            </w:ins>
            <w:bookmarkStart w:id="3194" w:name="_Toc324653756"/>
            <w:bookmarkStart w:id="3195" w:name="_Toc324654088"/>
            <w:bookmarkStart w:id="3196" w:name="_Toc324654276"/>
            <w:bookmarkStart w:id="3197" w:name="_Toc324654464"/>
            <w:bookmarkStart w:id="3198" w:name="_Toc324654651"/>
            <w:bookmarkStart w:id="3199" w:name="_Toc324679041"/>
            <w:bookmarkStart w:id="3200" w:name="_Toc324760773"/>
            <w:bookmarkStart w:id="3201" w:name="_Toc324760986"/>
            <w:bookmarkStart w:id="3202" w:name="_Toc326167376"/>
            <w:bookmarkEnd w:id="3194"/>
            <w:bookmarkEnd w:id="3195"/>
            <w:bookmarkEnd w:id="3196"/>
            <w:bookmarkEnd w:id="3197"/>
            <w:bookmarkEnd w:id="3198"/>
            <w:bookmarkEnd w:id="3199"/>
            <w:bookmarkEnd w:id="3200"/>
            <w:bookmarkEnd w:id="3201"/>
            <w:bookmarkEnd w:id="3202"/>
          </w:p>
        </w:tc>
        <w:bookmarkStart w:id="3203" w:name="_Toc324653757"/>
        <w:bookmarkStart w:id="3204" w:name="_Toc324654089"/>
        <w:bookmarkStart w:id="3205" w:name="_Toc324654277"/>
        <w:bookmarkStart w:id="3206" w:name="_Toc324654465"/>
        <w:bookmarkStart w:id="3207" w:name="_Toc324654652"/>
        <w:bookmarkStart w:id="3208" w:name="_Toc324679042"/>
        <w:bookmarkStart w:id="3209" w:name="_Toc324760774"/>
        <w:bookmarkStart w:id="3210" w:name="_Toc324760987"/>
        <w:bookmarkStart w:id="3211" w:name="_Toc326167377"/>
        <w:bookmarkEnd w:id="3203"/>
        <w:bookmarkEnd w:id="3204"/>
        <w:bookmarkEnd w:id="3205"/>
        <w:bookmarkEnd w:id="3206"/>
        <w:bookmarkEnd w:id="3207"/>
        <w:bookmarkEnd w:id="3208"/>
        <w:bookmarkEnd w:id="3209"/>
        <w:bookmarkEnd w:id="3210"/>
        <w:bookmarkEnd w:id="3211"/>
      </w:tr>
      <w:tr w:rsidR="00F9322C" w:rsidDel="0097107C" w:rsidTr="00EB0F18">
        <w:trPr>
          <w:ins w:id="3212" w:author="atuld" w:date="2012-04-26T11:18:00Z"/>
          <w:del w:id="3213" w:author="Atul Duggal" w:date="2012-04-27T18:58:00Z"/>
        </w:trPr>
        <w:tc>
          <w:tcPr>
            <w:tcW w:w="4622" w:type="dxa"/>
          </w:tcPr>
          <w:p w:rsidR="00000000" w:rsidRDefault="00F9322C">
            <w:pPr>
              <w:numPr>
                <w:ins w:id="3214" w:author="atuld" w:date="2012-04-26T11:18:00Z"/>
              </w:numPr>
              <w:jc w:val="center"/>
              <w:rPr>
                <w:ins w:id="3215" w:author="atuld" w:date="2012-04-26T11:18:00Z"/>
                <w:del w:id="3216" w:author="Atul Duggal" w:date="2012-04-27T18:58:00Z"/>
                <w:rFonts w:ascii="Times New Roman" w:hAnsi="Times New Roman"/>
                <w:szCs w:val="18"/>
                <w:lang w:val="en-US"/>
              </w:rPr>
              <w:pPrChange w:id="3217"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218" w:author="atuld" w:date="2012-04-26T11:18:00Z">
              <w:del w:id="3219" w:author="Atul Duggal" w:date="2012-04-27T18:58:00Z">
                <w:r w:rsidRPr="00780A02" w:rsidDel="0097107C">
                  <w:rPr>
                    <w:lang w:val="en-US"/>
                  </w:rPr>
                  <w:delText>REF_CONTAINER_TYP</w:delText>
                </w:r>
                <w:bookmarkStart w:id="3220" w:name="_Toc324653758"/>
                <w:bookmarkStart w:id="3221" w:name="_Toc324654090"/>
                <w:bookmarkStart w:id="3222" w:name="_Toc324654278"/>
                <w:bookmarkStart w:id="3223" w:name="_Toc324654466"/>
                <w:bookmarkStart w:id="3224" w:name="_Toc324654653"/>
                <w:bookmarkStart w:id="3225" w:name="_Toc324679043"/>
                <w:bookmarkStart w:id="3226" w:name="_Toc324760775"/>
                <w:bookmarkStart w:id="3227" w:name="_Toc324760988"/>
                <w:bookmarkStart w:id="3228" w:name="_Toc326167378"/>
                <w:bookmarkEnd w:id="3220"/>
                <w:bookmarkEnd w:id="3221"/>
                <w:bookmarkEnd w:id="3222"/>
                <w:bookmarkEnd w:id="3223"/>
                <w:bookmarkEnd w:id="3224"/>
                <w:bookmarkEnd w:id="3225"/>
                <w:bookmarkEnd w:id="3226"/>
                <w:bookmarkEnd w:id="3227"/>
                <w:bookmarkEnd w:id="3228"/>
              </w:del>
            </w:ins>
          </w:p>
        </w:tc>
        <w:tc>
          <w:tcPr>
            <w:tcW w:w="4623" w:type="dxa"/>
          </w:tcPr>
          <w:p w:rsidR="00000000" w:rsidRDefault="007C0EC1">
            <w:pPr>
              <w:numPr>
                <w:ins w:id="3229" w:author="atuld" w:date="2012-04-26T11:18:00Z"/>
              </w:numPr>
              <w:jc w:val="center"/>
              <w:rPr>
                <w:ins w:id="3230" w:author="atuld" w:date="2012-04-26T11:18:00Z"/>
                <w:del w:id="3231" w:author="Atul Duggal" w:date="2012-04-27T18:58:00Z"/>
                <w:rFonts w:ascii="Times New Roman" w:hAnsi="Times New Roman"/>
                <w:sz w:val="18"/>
                <w:szCs w:val="18"/>
                <w:lang w:val="en-US"/>
              </w:rPr>
              <w:pPrChange w:id="3232"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233" w:author="manojk" w:date="2012-04-27T11:33:00Z">
              <w:del w:id="3234" w:author="Atul Duggal" w:date="2012-04-27T18:58:00Z">
                <w:r w:rsidDel="0097107C">
                  <w:rPr>
                    <w:lang w:val="en-US"/>
                  </w:rPr>
                  <w:delText>To hold master container types.</w:delText>
                </w:r>
              </w:del>
            </w:ins>
            <w:ins w:id="3235" w:author="manojk" w:date="2012-04-27T11:34:00Z">
              <w:del w:id="3236" w:author="Atul Duggal" w:date="2012-04-27T18:58:00Z">
                <w:r w:rsidR="00116B01" w:rsidDel="0097107C">
                  <w:rPr>
                    <w:lang w:val="en-US"/>
                  </w:rPr>
                  <w:delText xml:space="preserve"> E.g. FormContainer</w:delText>
                </w:r>
                <w:r w:rsidR="00DF6216" w:rsidRPr="00DF6216">
                  <w:rPr>
                    <w:color w:val="FF0000"/>
                    <w:lang w:val="en-US"/>
                    <w:rPrChange w:id="3237" w:author="manojk" w:date="2012-04-27T11:34:00Z">
                      <w:rPr>
                        <w:rFonts w:cs="Times New Roman"/>
                        <w:color w:val="0000FF"/>
                        <w:sz w:val="20"/>
                        <w:u w:val="single"/>
                        <w:lang w:val="en-US"/>
                      </w:rPr>
                    </w:rPrChange>
                  </w:rPr>
                  <w:delText>??</w:delText>
                </w:r>
              </w:del>
            </w:ins>
            <w:ins w:id="3238" w:author="atuld" w:date="2012-04-26T11:18:00Z">
              <w:del w:id="3239" w:author="Atul Duggal" w:date="2012-04-27T18:58:00Z">
                <w:r w:rsidR="00F9322C" w:rsidRPr="00780A02" w:rsidDel="0097107C">
                  <w:rPr>
                    <w:lang w:val="en-US"/>
                  </w:rPr>
                  <w:delText>METADATA TABLE FOR  CONTAINER</w:delText>
                </w:r>
                <w:bookmarkStart w:id="3240" w:name="_Toc324653759"/>
                <w:bookmarkStart w:id="3241" w:name="_Toc324654091"/>
                <w:bookmarkStart w:id="3242" w:name="_Toc324654279"/>
                <w:bookmarkStart w:id="3243" w:name="_Toc324654467"/>
                <w:bookmarkStart w:id="3244" w:name="_Toc324654654"/>
                <w:bookmarkStart w:id="3245" w:name="_Toc324679044"/>
                <w:bookmarkStart w:id="3246" w:name="_Toc324760776"/>
                <w:bookmarkStart w:id="3247" w:name="_Toc324760989"/>
                <w:bookmarkStart w:id="3248" w:name="_Toc326167379"/>
                <w:bookmarkEnd w:id="3240"/>
                <w:bookmarkEnd w:id="3241"/>
                <w:bookmarkEnd w:id="3242"/>
                <w:bookmarkEnd w:id="3243"/>
                <w:bookmarkEnd w:id="3244"/>
                <w:bookmarkEnd w:id="3245"/>
                <w:bookmarkEnd w:id="3246"/>
                <w:bookmarkEnd w:id="3247"/>
                <w:bookmarkEnd w:id="3248"/>
              </w:del>
            </w:ins>
          </w:p>
        </w:tc>
        <w:bookmarkStart w:id="3249" w:name="_Toc324653760"/>
        <w:bookmarkStart w:id="3250" w:name="_Toc324654092"/>
        <w:bookmarkStart w:id="3251" w:name="_Toc324654280"/>
        <w:bookmarkStart w:id="3252" w:name="_Toc324654468"/>
        <w:bookmarkStart w:id="3253" w:name="_Toc324654655"/>
        <w:bookmarkStart w:id="3254" w:name="_Toc324679045"/>
        <w:bookmarkStart w:id="3255" w:name="_Toc324760777"/>
        <w:bookmarkStart w:id="3256" w:name="_Toc324760990"/>
        <w:bookmarkStart w:id="3257" w:name="_Toc326167380"/>
        <w:bookmarkEnd w:id="3249"/>
        <w:bookmarkEnd w:id="3250"/>
        <w:bookmarkEnd w:id="3251"/>
        <w:bookmarkEnd w:id="3252"/>
        <w:bookmarkEnd w:id="3253"/>
        <w:bookmarkEnd w:id="3254"/>
        <w:bookmarkEnd w:id="3255"/>
        <w:bookmarkEnd w:id="3256"/>
        <w:bookmarkEnd w:id="3257"/>
      </w:tr>
      <w:tr w:rsidR="00F9322C" w:rsidDel="0097107C" w:rsidTr="00EB0F18">
        <w:trPr>
          <w:ins w:id="3258" w:author="atuld" w:date="2012-04-26T11:18:00Z"/>
          <w:del w:id="3259" w:author="Atul Duggal" w:date="2012-04-27T18:58:00Z"/>
        </w:trPr>
        <w:tc>
          <w:tcPr>
            <w:tcW w:w="4622" w:type="dxa"/>
          </w:tcPr>
          <w:p w:rsidR="00000000" w:rsidRDefault="00F9322C">
            <w:pPr>
              <w:numPr>
                <w:ins w:id="3260" w:author="atuld" w:date="2012-04-26T11:18:00Z"/>
              </w:numPr>
              <w:jc w:val="center"/>
              <w:rPr>
                <w:ins w:id="3261" w:author="atuld" w:date="2012-04-26T11:18:00Z"/>
                <w:del w:id="3262" w:author="Atul Duggal" w:date="2012-04-27T18:58:00Z"/>
                <w:rFonts w:ascii="Times New Roman" w:hAnsi="Times New Roman"/>
                <w:szCs w:val="18"/>
                <w:lang w:val="en-US"/>
              </w:rPr>
              <w:pPrChange w:id="3263"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264" w:author="atuld" w:date="2012-04-26T11:18:00Z">
              <w:del w:id="3265" w:author="Atul Duggal" w:date="2012-04-27T18:58:00Z">
                <w:r w:rsidRPr="00780A02" w:rsidDel="0097107C">
                  <w:rPr>
                    <w:lang w:val="en-US"/>
                  </w:rPr>
                  <w:delText>REF_CTRL_TYP</w:delText>
                </w:r>
                <w:bookmarkStart w:id="3266" w:name="_Toc324653761"/>
                <w:bookmarkStart w:id="3267" w:name="_Toc324654093"/>
                <w:bookmarkStart w:id="3268" w:name="_Toc324654281"/>
                <w:bookmarkStart w:id="3269" w:name="_Toc324654469"/>
                <w:bookmarkStart w:id="3270" w:name="_Toc324654656"/>
                <w:bookmarkStart w:id="3271" w:name="_Toc324679046"/>
                <w:bookmarkStart w:id="3272" w:name="_Toc324760778"/>
                <w:bookmarkStart w:id="3273" w:name="_Toc324760991"/>
                <w:bookmarkStart w:id="3274" w:name="_Toc326167381"/>
                <w:bookmarkEnd w:id="3266"/>
                <w:bookmarkEnd w:id="3267"/>
                <w:bookmarkEnd w:id="3268"/>
                <w:bookmarkEnd w:id="3269"/>
                <w:bookmarkEnd w:id="3270"/>
                <w:bookmarkEnd w:id="3271"/>
                <w:bookmarkEnd w:id="3272"/>
                <w:bookmarkEnd w:id="3273"/>
                <w:bookmarkEnd w:id="3274"/>
              </w:del>
            </w:ins>
          </w:p>
        </w:tc>
        <w:tc>
          <w:tcPr>
            <w:tcW w:w="4623" w:type="dxa"/>
          </w:tcPr>
          <w:p w:rsidR="00000000" w:rsidRDefault="007C0EC1">
            <w:pPr>
              <w:numPr>
                <w:ins w:id="3275" w:author="atuld" w:date="2012-04-26T11:18:00Z"/>
              </w:numPr>
              <w:jc w:val="center"/>
              <w:rPr>
                <w:ins w:id="3276" w:author="atuld" w:date="2012-04-26T11:18:00Z"/>
                <w:del w:id="3277" w:author="Atul Duggal" w:date="2012-04-27T18:58:00Z"/>
                <w:rFonts w:ascii="Times New Roman" w:hAnsi="Times New Roman"/>
                <w:sz w:val="18"/>
                <w:szCs w:val="18"/>
                <w:lang w:val="en-US"/>
              </w:rPr>
              <w:pPrChange w:id="3278"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279" w:author="manojk" w:date="2012-04-27T11:33:00Z">
              <w:del w:id="3280" w:author="Atul Duggal" w:date="2012-04-27T18:58:00Z">
                <w:r w:rsidDel="0097107C">
                  <w:rPr>
                    <w:lang w:val="en-US"/>
                  </w:rPr>
                  <w:delText>To hold master control types.</w:delText>
                </w:r>
              </w:del>
            </w:ins>
            <w:ins w:id="3281" w:author="manojk" w:date="2012-04-27T11:34:00Z">
              <w:del w:id="3282" w:author="Atul Duggal" w:date="2012-04-27T18:58:00Z">
                <w:r w:rsidR="00DF6216" w:rsidRPr="00DF6216">
                  <w:rPr>
                    <w:color w:val="FF0000"/>
                    <w:lang w:val="en-US"/>
                    <w:rPrChange w:id="3283" w:author="manojk" w:date="2012-04-27T11:34:00Z">
                      <w:rPr>
                        <w:rFonts w:cs="Times New Roman"/>
                        <w:color w:val="0000FF"/>
                        <w:sz w:val="20"/>
                        <w:u w:val="single"/>
                        <w:lang w:val="en-US"/>
                      </w:rPr>
                    </w:rPrChange>
                  </w:rPr>
                  <w:delText xml:space="preserve">E.g. </w:delText>
                </w:r>
              </w:del>
            </w:ins>
            <w:ins w:id="3284" w:author="atuld" w:date="2012-04-26T11:18:00Z">
              <w:del w:id="3285" w:author="Atul Duggal" w:date="2012-04-27T18:58:00Z">
                <w:r w:rsidR="00DF6216" w:rsidRPr="00DF6216">
                  <w:rPr>
                    <w:color w:val="FF0000"/>
                    <w:lang w:val="en-US"/>
                    <w:rPrChange w:id="3286" w:author="manojk" w:date="2012-04-27T11:34:00Z">
                      <w:rPr>
                        <w:rFonts w:cs="Times New Roman"/>
                        <w:color w:val="0000FF"/>
                        <w:sz w:val="20"/>
                        <w:u w:val="single"/>
                        <w:lang w:val="en-US"/>
                      </w:rPr>
                    </w:rPrChange>
                  </w:rPr>
                  <w:delText>METADATA TABLE FOR CONTROL</w:delText>
                </w:r>
              </w:del>
            </w:ins>
            <w:ins w:id="3287" w:author="manojk" w:date="2012-04-27T11:34:00Z">
              <w:del w:id="3288" w:author="Atul Duggal" w:date="2012-04-27T18:58:00Z">
                <w:r w:rsidR="00DF6216" w:rsidRPr="00DF6216">
                  <w:rPr>
                    <w:color w:val="FF0000"/>
                    <w:lang w:val="en-US"/>
                    <w:rPrChange w:id="3289" w:author="manojk" w:date="2012-04-27T11:34:00Z">
                      <w:rPr>
                        <w:rFonts w:cs="Times New Roman"/>
                        <w:color w:val="0000FF"/>
                        <w:sz w:val="20"/>
                        <w:u w:val="single"/>
                        <w:lang w:val="en-US"/>
                      </w:rPr>
                    </w:rPrChange>
                  </w:rPr>
                  <w:delText>??</w:delText>
                </w:r>
              </w:del>
            </w:ins>
            <w:bookmarkStart w:id="3290" w:name="_Toc324653762"/>
            <w:bookmarkStart w:id="3291" w:name="_Toc324654094"/>
            <w:bookmarkStart w:id="3292" w:name="_Toc324654282"/>
            <w:bookmarkStart w:id="3293" w:name="_Toc324654470"/>
            <w:bookmarkStart w:id="3294" w:name="_Toc324654657"/>
            <w:bookmarkStart w:id="3295" w:name="_Toc324679047"/>
            <w:bookmarkStart w:id="3296" w:name="_Toc324760779"/>
            <w:bookmarkStart w:id="3297" w:name="_Toc324760992"/>
            <w:bookmarkStart w:id="3298" w:name="_Toc326167382"/>
            <w:bookmarkEnd w:id="3290"/>
            <w:bookmarkEnd w:id="3291"/>
            <w:bookmarkEnd w:id="3292"/>
            <w:bookmarkEnd w:id="3293"/>
            <w:bookmarkEnd w:id="3294"/>
            <w:bookmarkEnd w:id="3295"/>
            <w:bookmarkEnd w:id="3296"/>
            <w:bookmarkEnd w:id="3297"/>
            <w:bookmarkEnd w:id="3298"/>
          </w:p>
        </w:tc>
        <w:bookmarkStart w:id="3299" w:name="_Toc324653763"/>
        <w:bookmarkStart w:id="3300" w:name="_Toc324654095"/>
        <w:bookmarkStart w:id="3301" w:name="_Toc324654283"/>
        <w:bookmarkStart w:id="3302" w:name="_Toc324654471"/>
        <w:bookmarkStart w:id="3303" w:name="_Toc324654658"/>
        <w:bookmarkStart w:id="3304" w:name="_Toc324679048"/>
        <w:bookmarkStart w:id="3305" w:name="_Toc324760780"/>
        <w:bookmarkStart w:id="3306" w:name="_Toc324760993"/>
        <w:bookmarkStart w:id="3307" w:name="_Toc326167383"/>
        <w:bookmarkEnd w:id="3299"/>
        <w:bookmarkEnd w:id="3300"/>
        <w:bookmarkEnd w:id="3301"/>
        <w:bookmarkEnd w:id="3302"/>
        <w:bookmarkEnd w:id="3303"/>
        <w:bookmarkEnd w:id="3304"/>
        <w:bookmarkEnd w:id="3305"/>
        <w:bookmarkEnd w:id="3306"/>
        <w:bookmarkEnd w:id="3307"/>
      </w:tr>
      <w:tr w:rsidR="00116B01" w:rsidDel="0097107C" w:rsidTr="00EB0F18">
        <w:trPr>
          <w:ins w:id="3308" w:author="atuld" w:date="2012-04-26T11:18:00Z"/>
          <w:del w:id="3309" w:author="Atul Duggal" w:date="2012-04-27T18:58:00Z"/>
        </w:trPr>
        <w:tc>
          <w:tcPr>
            <w:tcW w:w="4622" w:type="dxa"/>
          </w:tcPr>
          <w:p w:rsidR="00000000" w:rsidRDefault="00116B01">
            <w:pPr>
              <w:numPr>
                <w:ins w:id="3310" w:author="atuld" w:date="2012-04-26T11:18:00Z"/>
              </w:numPr>
              <w:jc w:val="center"/>
              <w:rPr>
                <w:ins w:id="3311" w:author="atuld" w:date="2012-04-26T11:18:00Z"/>
                <w:del w:id="3312" w:author="Atul Duggal" w:date="2012-04-27T18:58:00Z"/>
                <w:rFonts w:ascii="Times New Roman" w:hAnsi="Times New Roman"/>
                <w:szCs w:val="18"/>
                <w:lang w:val="en-US"/>
              </w:rPr>
              <w:pPrChange w:id="3313"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314" w:author="atuld" w:date="2012-04-26T11:18:00Z">
              <w:del w:id="3315" w:author="Atul Duggal" w:date="2012-04-27T18:58:00Z">
                <w:r w:rsidRPr="00780A02" w:rsidDel="0097107C">
                  <w:rPr>
                    <w:lang w:val="en-US"/>
                  </w:rPr>
                  <w:delText>REF_LOCALE</w:delText>
                </w:r>
                <w:bookmarkStart w:id="3316" w:name="_Toc324653764"/>
                <w:bookmarkStart w:id="3317" w:name="_Toc324654096"/>
                <w:bookmarkStart w:id="3318" w:name="_Toc324654284"/>
                <w:bookmarkStart w:id="3319" w:name="_Toc324654472"/>
                <w:bookmarkStart w:id="3320" w:name="_Toc324654659"/>
                <w:bookmarkStart w:id="3321" w:name="_Toc324679049"/>
                <w:bookmarkStart w:id="3322" w:name="_Toc324760781"/>
                <w:bookmarkStart w:id="3323" w:name="_Toc324760994"/>
                <w:bookmarkStart w:id="3324" w:name="_Toc326167384"/>
                <w:bookmarkEnd w:id="3316"/>
                <w:bookmarkEnd w:id="3317"/>
                <w:bookmarkEnd w:id="3318"/>
                <w:bookmarkEnd w:id="3319"/>
                <w:bookmarkEnd w:id="3320"/>
                <w:bookmarkEnd w:id="3321"/>
                <w:bookmarkEnd w:id="3322"/>
                <w:bookmarkEnd w:id="3323"/>
                <w:bookmarkEnd w:id="3324"/>
              </w:del>
            </w:ins>
          </w:p>
        </w:tc>
        <w:tc>
          <w:tcPr>
            <w:tcW w:w="4623" w:type="dxa"/>
          </w:tcPr>
          <w:p w:rsidR="00000000" w:rsidRDefault="00116B01">
            <w:pPr>
              <w:numPr>
                <w:ins w:id="3325" w:author="atuld" w:date="2012-04-26T11:18:00Z"/>
              </w:numPr>
              <w:jc w:val="center"/>
              <w:rPr>
                <w:ins w:id="3326" w:author="atuld" w:date="2012-04-26T11:18:00Z"/>
                <w:del w:id="3327" w:author="Atul Duggal" w:date="2012-04-27T18:58:00Z"/>
                <w:rFonts w:ascii="Times New Roman" w:hAnsi="Times New Roman"/>
                <w:sz w:val="18"/>
                <w:szCs w:val="18"/>
                <w:lang w:val="en-US"/>
              </w:rPr>
              <w:pPrChange w:id="3328"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329" w:author="manojk" w:date="2012-04-27T11:35:00Z">
              <w:del w:id="3330" w:author="Atul Duggal" w:date="2012-04-27T18:58:00Z">
                <w:r w:rsidDel="0097107C">
                  <w:rPr>
                    <w:lang w:val="en-US"/>
                  </w:rPr>
                  <w:delText>To hold master locale list.</w:delText>
                </w:r>
              </w:del>
            </w:ins>
            <w:ins w:id="3331" w:author="atuld" w:date="2012-04-26T11:18:00Z">
              <w:del w:id="3332" w:author="Atul Duggal" w:date="2012-04-27T18:58:00Z">
                <w:r w:rsidRPr="00780A02" w:rsidDel="0097107C">
                  <w:rPr>
                    <w:lang w:val="en-US"/>
                  </w:rPr>
                  <w:delText>METADATA FOR LOCALE</w:delText>
                </w:r>
                <w:bookmarkStart w:id="3333" w:name="_Toc324653765"/>
                <w:bookmarkStart w:id="3334" w:name="_Toc324654097"/>
                <w:bookmarkStart w:id="3335" w:name="_Toc324654285"/>
                <w:bookmarkStart w:id="3336" w:name="_Toc324654473"/>
                <w:bookmarkStart w:id="3337" w:name="_Toc324654660"/>
                <w:bookmarkStart w:id="3338" w:name="_Toc324679050"/>
                <w:bookmarkStart w:id="3339" w:name="_Toc324760782"/>
                <w:bookmarkStart w:id="3340" w:name="_Toc324760995"/>
                <w:bookmarkStart w:id="3341" w:name="_Toc326167385"/>
                <w:bookmarkEnd w:id="3333"/>
                <w:bookmarkEnd w:id="3334"/>
                <w:bookmarkEnd w:id="3335"/>
                <w:bookmarkEnd w:id="3336"/>
                <w:bookmarkEnd w:id="3337"/>
                <w:bookmarkEnd w:id="3338"/>
                <w:bookmarkEnd w:id="3339"/>
                <w:bookmarkEnd w:id="3340"/>
                <w:bookmarkEnd w:id="3341"/>
              </w:del>
            </w:ins>
          </w:p>
        </w:tc>
        <w:bookmarkStart w:id="3342" w:name="_Toc324653766"/>
        <w:bookmarkStart w:id="3343" w:name="_Toc324654098"/>
        <w:bookmarkStart w:id="3344" w:name="_Toc324654286"/>
        <w:bookmarkStart w:id="3345" w:name="_Toc324654474"/>
        <w:bookmarkStart w:id="3346" w:name="_Toc324654661"/>
        <w:bookmarkStart w:id="3347" w:name="_Toc324679051"/>
        <w:bookmarkStart w:id="3348" w:name="_Toc324760783"/>
        <w:bookmarkStart w:id="3349" w:name="_Toc324760996"/>
        <w:bookmarkStart w:id="3350" w:name="_Toc326167386"/>
        <w:bookmarkEnd w:id="3342"/>
        <w:bookmarkEnd w:id="3343"/>
        <w:bookmarkEnd w:id="3344"/>
        <w:bookmarkEnd w:id="3345"/>
        <w:bookmarkEnd w:id="3346"/>
        <w:bookmarkEnd w:id="3347"/>
        <w:bookmarkEnd w:id="3348"/>
        <w:bookmarkEnd w:id="3349"/>
        <w:bookmarkEnd w:id="3350"/>
      </w:tr>
      <w:tr w:rsidR="00116B01" w:rsidDel="0097107C" w:rsidTr="00EB0F18">
        <w:trPr>
          <w:ins w:id="3351" w:author="atuld" w:date="2012-04-26T11:18:00Z"/>
          <w:del w:id="3352" w:author="Atul Duggal" w:date="2012-04-27T18:58:00Z"/>
        </w:trPr>
        <w:tc>
          <w:tcPr>
            <w:tcW w:w="4622" w:type="dxa"/>
          </w:tcPr>
          <w:p w:rsidR="00000000" w:rsidRDefault="00116B01">
            <w:pPr>
              <w:numPr>
                <w:ins w:id="3353" w:author="atuld" w:date="2012-04-26T11:18:00Z"/>
              </w:numPr>
              <w:jc w:val="center"/>
              <w:rPr>
                <w:ins w:id="3354" w:author="atuld" w:date="2012-04-26T11:18:00Z"/>
                <w:del w:id="3355" w:author="Atul Duggal" w:date="2012-04-27T18:58:00Z"/>
                <w:rFonts w:ascii="Times New Roman" w:hAnsi="Times New Roman"/>
                <w:szCs w:val="18"/>
                <w:lang w:val="en-US"/>
              </w:rPr>
              <w:pPrChange w:id="3356"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357" w:author="atuld" w:date="2012-04-26T11:18:00Z">
              <w:del w:id="3358" w:author="Atul Duggal" w:date="2012-04-27T18:58:00Z">
                <w:r w:rsidRPr="00780A02" w:rsidDel="0097107C">
                  <w:rPr>
                    <w:lang w:val="en-US"/>
                  </w:rPr>
                  <w:delText>REF_MESSAGE_TYP</w:delText>
                </w:r>
                <w:bookmarkStart w:id="3359" w:name="_Toc324653767"/>
                <w:bookmarkStart w:id="3360" w:name="_Toc324654099"/>
                <w:bookmarkStart w:id="3361" w:name="_Toc324654287"/>
                <w:bookmarkStart w:id="3362" w:name="_Toc324654475"/>
                <w:bookmarkStart w:id="3363" w:name="_Toc324654662"/>
                <w:bookmarkStart w:id="3364" w:name="_Toc324679052"/>
                <w:bookmarkStart w:id="3365" w:name="_Toc324760784"/>
                <w:bookmarkStart w:id="3366" w:name="_Toc324760997"/>
                <w:bookmarkStart w:id="3367" w:name="_Toc326167387"/>
                <w:bookmarkEnd w:id="3359"/>
                <w:bookmarkEnd w:id="3360"/>
                <w:bookmarkEnd w:id="3361"/>
                <w:bookmarkEnd w:id="3362"/>
                <w:bookmarkEnd w:id="3363"/>
                <w:bookmarkEnd w:id="3364"/>
                <w:bookmarkEnd w:id="3365"/>
                <w:bookmarkEnd w:id="3366"/>
                <w:bookmarkEnd w:id="3367"/>
              </w:del>
            </w:ins>
          </w:p>
        </w:tc>
        <w:tc>
          <w:tcPr>
            <w:tcW w:w="4623" w:type="dxa"/>
          </w:tcPr>
          <w:p w:rsidR="00000000" w:rsidRDefault="00116B01">
            <w:pPr>
              <w:numPr>
                <w:ins w:id="3368" w:author="atuld" w:date="2012-04-26T11:18:00Z"/>
              </w:numPr>
              <w:jc w:val="center"/>
              <w:rPr>
                <w:ins w:id="3369" w:author="atuld" w:date="2012-04-26T11:18:00Z"/>
                <w:del w:id="3370" w:author="Atul Duggal" w:date="2012-04-27T18:58:00Z"/>
                <w:rFonts w:ascii="Times New Roman" w:hAnsi="Times New Roman"/>
                <w:sz w:val="18"/>
                <w:szCs w:val="18"/>
                <w:lang w:val="en-US"/>
              </w:rPr>
              <w:pPrChange w:id="3371"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372" w:author="manojk" w:date="2012-04-27T11:35:00Z">
              <w:del w:id="3373" w:author="Atul Duggal" w:date="2012-04-27T18:58:00Z">
                <w:r w:rsidDel="0097107C">
                  <w:rPr>
                    <w:lang w:val="en-US"/>
                  </w:rPr>
                  <w:delText>To hold master message types.</w:delText>
                </w:r>
              </w:del>
            </w:ins>
            <w:ins w:id="3374" w:author="atuld" w:date="2012-04-26T11:18:00Z">
              <w:del w:id="3375" w:author="Atul Duggal" w:date="2012-04-27T18:58:00Z">
                <w:r w:rsidRPr="00780A02" w:rsidDel="0097107C">
                  <w:rPr>
                    <w:lang w:val="en-US"/>
                  </w:rPr>
                  <w:delText>METADATA  FOR  MESSAGE</w:delText>
                </w:r>
                <w:bookmarkStart w:id="3376" w:name="_Toc324653768"/>
                <w:bookmarkStart w:id="3377" w:name="_Toc324654100"/>
                <w:bookmarkStart w:id="3378" w:name="_Toc324654288"/>
                <w:bookmarkStart w:id="3379" w:name="_Toc324654476"/>
                <w:bookmarkStart w:id="3380" w:name="_Toc324654663"/>
                <w:bookmarkStart w:id="3381" w:name="_Toc324679053"/>
                <w:bookmarkStart w:id="3382" w:name="_Toc324760785"/>
                <w:bookmarkStart w:id="3383" w:name="_Toc324760998"/>
                <w:bookmarkStart w:id="3384" w:name="_Toc326167388"/>
                <w:bookmarkEnd w:id="3376"/>
                <w:bookmarkEnd w:id="3377"/>
                <w:bookmarkEnd w:id="3378"/>
                <w:bookmarkEnd w:id="3379"/>
                <w:bookmarkEnd w:id="3380"/>
                <w:bookmarkEnd w:id="3381"/>
                <w:bookmarkEnd w:id="3382"/>
                <w:bookmarkEnd w:id="3383"/>
                <w:bookmarkEnd w:id="3384"/>
              </w:del>
            </w:ins>
          </w:p>
        </w:tc>
        <w:bookmarkStart w:id="3385" w:name="_Toc324653769"/>
        <w:bookmarkStart w:id="3386" w:name="_Toc324654101"/>
        <w:bookmarkStart w:id="3387" w:name="_Toc324654289"/>
        <w:bookmarkStart w:id="3388" w:name="_Toc324654477"/>
        <w:bookmarkStart w:id="3389" w:name="_Toc324654664"/>
        <w:bookmarkStart w:id="3390" w:name="_Toc324679054"/>
        <w:bookmarkStart w:id="3391" w:name="_Toc324760786"/>
        <w:bookmarkStart w:id="3392" w:name="_Toc324760999"/>
        <w:bookmarkStart w:id="3393" w:name="_Toc326167389"/>
        <w:bookmarkEnd w:id="3385"/>
        <w:bookmarkEnd w:id="3386"/>
        <w:bookmarkEnd w:id="3387"/>
        <w:bookmarkEnd w:id="3388"/>
        <w:bookmarkEnd w:id="3389"/>
        <w:bookmarkEnd w:id="3390"/>
        <w:bookmarkEnd w:id="3391"/>
        <w:bookmarkEnd w:id="3392"/>
        <w:bookmarkEnd w:id="3393"/>
      </w:tr>
      <w:tr w:rsidR="00116B01" w:rsidDel="0097107C" w:rsidTr="00EB0F18">
        <w:trPr>
          <w:ins w:id="3394" w:author="atuld" w:date="2012-04-26T11:18:00Z"/>
          <w:del w:id="3395" w:author="Atul Duggal" w:date="2012-04-27T18:58:00Z"/>
        </w:trPr>
        <w:tc>
          <w:tcPr>
            <w:tcW w:w="4622" w:type="dxa"/>
          </w:tcPr>
          <w:p w:rsidR="00000000" w:rsidRDefault="00116B01">
            <w:pPr>
              <w:numPr>
                <w:ins w:id="3396" w:author="atuld" w:date="2012-04-26T11:18:00Z"/>
              </w:numPr>
              <w:jc w:val="center"/>
              <w:rPr>
                <w:ins w:id="3397" w:author="atuld" w:date="2012-04-26T11:18:00Z"/>
                <w:del w:id="3398" w:author="Atul Duggal" w:date="2012-04-27T18:58:00Z"/>
                <w:rFonts w:ascii="Times New Roman" w:hAnsi="Times New Roman"/>
                <w:szCs w:val="18"/>
                <w:lang w:val="en-US"/>
              </w:rPr>
              <w:pPrChange w:id="3399"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400" w:author="atuld" w:date="2012-04-26T11:18:00Z">
              <w:del w:id="3401" w:author="Atul Duggal" w:date="2012-04-27T18:58:00Z">
                <w:r w:rsidRPr="00780A02" w:rsidDel="0097107C">
                  <w:rPr>
                    <w:lang w:val="en-US"/>
                  </w:rPr>
                  <w:delText>REF_ROLE_TYP</w:delText>
                </w:r>
                <w:bookmarkStart w:id="3402" w:name="_Toc324653770"/>
                <w:bookmarkStart w:id="3403" w:name="_Toc324654102"/>
                <w:bookmarkStart w:id="3404" w:name="_Toc324654290"/>
                <w:bookmarkStart w:id="3405" w:name="_Toc324654478"/>
                <w:bookmarkStart w:id="3406" w:name="_Toc324654665"/>
                <w:bookmarkStart w:id="3407" w:name="_Toc324679055"/>
                <w:bookmarkStart w:id="3408" w:name="_Toc324760787"/>
                <w:bookmarkStart w:id="3409" w:name="_Toc324761000"/>
                <w:bookmarkStart w:id="3410" w:name="_Toc326167390"/>
                <w:bookmarkEnd w:id="3402"/>
                <w:bookmarkEnd w:id="3403"/>
                <w:bookmarkEnd w:id="3404"/>
                <w:bookmarkEnd w:id="3405"/>
                <w:bookmarkEnd w:id="3406"/>
                <w:bookmarkEnd w:id="3407"/>
                <w:bookmarkEnd w:id="3408"/>
                <w:bookmarkEnd w:id="3409"/>
                <w:bookmarkEnd w:id="3410"/>
              </w:del>
            </w:ins>
          </w:p>
        </w:tc>
        <w:tc>
          <w:tcPr>
            <w:tcW w:w="4623" w:type="dxa"/>
          </w:tcPr>
          <w:p w:rsidR="00000000" w:rsidRDefault="00116B01">
            <w:pPr>
              <w:numPr>
                <w:ins w:id="3411" w:author="atuld" w:date="2012-04-26T11:18:00Z"/>
              </w:numPr>
              <w:jc w:val="center"/>
              <w:rPr>
                <w:ins w:id="3412" w:author="atuld" w:date="2012-04-26T11:18:00Z"/>
                <w:del w:id="3413" w:author="Atul Duggal" w:date="2012-04-27T18:58:00Z"/>
                <w:rFonts w:ascii="Times New Roman" w:hAnsi="Times New Roman"/>
                <w:sz w:val="18"/>
                <w:szCs w:val="18"/>
                <w:lang w:val="en-US"/>
              </w:rPr>
              <w:pPrChange w:id="3414"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415" w:author="manojk" w:date="2012-04-27T11:36:00Z">
              <w:del w:id="3416" w:author="Atul Duggal" w:date="2012-04-27T18:58:00Z">
                <w:r w:rsidDel="0097107C">
                  <w:rPr>
                    <w:lang w:val="en-US"/>
                  </w:rPr>
                  <w:delText>To hold master role types.</w:delText>
                </w:r>
              </w:del>
            </w:ins>
            <w:ins w:id="3417" w:author="atuld" w:date="2012-04-26T11:18:00Z">
              <w:del w:id="3418" w:author="Atul Duggal" w:date="2012-04-27T18:58:00Z">
                <w:r w:rsidRPr="00780A02" w:rsidDel="0097107C">
                  <w:rPr>
                    <w:lang w:val="en-US"/>
                  </w:rPr>
                  <w:delText>METADATA FOR ROLE</w:delText>
                </w:r>
                <w:bookmarkStart w:id="3419" w:name="_Toc324653771"/>
                <w:bookmarkStart w:id="3420" w:name="_Toc324654103"/>
                <w:bookmarkStart w:id="3421" w:name="_Toc324654291"/>
                <w:bookmarkStart w:id="3422" w:name="_Toc324654479"/>
                <w:bookmarkStart w:id="3423" w:name="_Toc324654666"/>
                <w:bookmarkStart w:id="3424" w:name="_Toc324679056"/>
                <w:bookmarkStart w:id="3425" w:name="_Toc324760788"/>
                <w:bookmarkStart w:id="3426" w:name="_Toc324761001"/>
                <w:bookmarkStart w:id="3427" w:name="_Toc326167391"/>
                <w:bookmarkEnd w:id="3419"/>
                <w:bookmarkEnd w:id="3420"/>
                <w:bookmarkEnd w:id="3421"/>
                <w:bookmarkEnd w:id="3422"/>
                <w:bookmarkEnd w:id="3423"/>
                <w:bookmarkEnd w:id="3424"/>
                <w:bookmarkEnd w:id="3425"/>
                <w:bookmarkEnd w:id="3426"/>
                <w:bookmarkEnd w:id="3427"/>
              </w:del>
            </w:ins>
          </w:p>
        </w:tc>
        <w:bookmarkStart w:id="3428" w:name="_Toc324653772"/>
        <w:bookmarkStart w:id="3429" w:name="_Toc324654104"/>
        <w:bookmarkStart w:id="3430" w:name="_Toc324654292"/>
        <w:bookmarkStart w:id="3431" w:name="_Toc324654480"/>
        <w:bookmarkStart w:id="3432" w:name="_Toc324654667"/>
        <w:bookmarkStart w:id="3433" w:name="_Toc324679057"/>
        <w:bookmarkStart w:id="3434" w:name="_Toc324760789"/>
        <w:bookmarkStart w:id="3435" w:name="_Toc324761002"/>
        <w:bookmarkStart w:id="3436" w:name="_Toc326167392"/>
        <w:bookmarkEnd w:id="3428"/>
        <w:bookmarkEnd w:id="3429"/>
        <w:bookmarkEnd w:id="3430"/>
        <w:bookmarkEnd w:id="3431"/>
        <w:bookmarkEnd w:id="3432"/>
        <w:bookmarkEnd w:id="3433"/>
        <w:bookmarkEnd w:id="3434"/>
        <w:bookmarkEnd w:id="3435"/>
        <w:bookmarkEnd w:id="3436"/>
      </w:tr>
      <w:tr w:rsidR="00116B01" w:rsidDel="0097107C" w:rsidTr="00EB0F18">
        <w:trPr>
          <w:ins w:id="3437" w:author="atuld" w:date="2012-04-26T11:18:00Z"/>
          <w:del w:id="3438" w:author="Atul Duggal" w:date="2012-04-27T18:58:00Z"/>
        </w:trPr>
        <w:tc>
          <w:tcPr>
            <w:tcW w:w="4622" w:type="dxa"/>
          </w:tcPr>
          <w:p w:rsidR="00000000" w:rsidRDefault="00116B01">
            <w:pPr>
              <w:numPr>
                <w:ins w:id="3439" w:author="atuld" w:date="2012-04-26T11:18:00Z"/>
              </w:numPr>
              <w:jc w:val="center"/>
              <w:rPr>
                <w:ins w:id="3440" w:author="atuld" w:date="2012-04-26T11:18:00Z"/>
                <w:del w:id="3441" w:author="Atul Duggal" w:date="2012-04-27T18:58:00Z"/>
                <w:rFonts w:ascii="Times New Roman" w:hAnsi="Times New Roman"/>
                <w:szCs w:val="18"/>
                <w:lang w:val="en-US"/>
              </w:rPr>
              <w:pPrChange w:id="3442"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443" w:author="atuld" w:date="2012-04-26T11:18:00Z">
              <w:del w:id="3444" w:author="Atul Duggal" w:date="2012-04-27T18:58:00Z">
                <w:r w:rsidRPr="00780A02" w:rsidDel="0097107C">
                  <w:rPr>
                    <w:lang w:val="en-US"/>
                  </w:rPr>
                  <w:delText>USER</w:delText>
                </w:r>
                <w:r w:rsidDel="0097107C">
                  <w:rPr>
                    <w:lang w:val="en-US"/>
                  </w:rPr>
                  <w:delText>S</w:delText>
                </w:r>
                <w:bookmarkStart w:id="3445" w:name="_Toc324653773"/>
                <w:bookmarkStart w:id="3446" w:name="_Toc324654105"/>
                <w:bookmarkStart w:id="3447" w:name="_Toc324654293"/>
                <w:bookmarkStart w:id="3448" w:name="_Toc324654481"/>
                <w:bookmarkStart w:id="3449" w:name="_Toc324654668"/>
                <w:bookmarkStart w:id="3450" w:name="_Toc324679058"/>
                <w:bookmarkStart w:id="3451" w:name="_Toc324760790"/>
                <w:bookmarkStart w:id="3452" w:name="_Toc324761003"/>
                <w:bookmarkStart w:id="3453" w:name="_Toc326167393"/>
                <w:bookmarkEnd w:id="3445"/>
                <w:bookmarkEnd w:id="3446"/>
                <w:bookmarkEnd w:id="3447"/>
                <w:bookmarkEnd w:id="3448"/>
                <w:bookmarkEnd w:id="3449"/>
                <w:bookmarkEnd w:id="3450"/>
                <w:bookmarkEnd w:id="3451"/>
                <w:bookmarkEnd w:id="3452"/>
                <w:bookmarkEnd w:id="3453"/>
              </w:del>
            </w:ins>
          </w:p>
        </w:tc>
        <w:tc>
          <w:tcPr>
            <w:tcW w:w="4623" w:type="dxa"/>
          </w:tcPr>
          <w:p w:rsidR="00000000" w:rsidRDefault="00305403">
            <w:pPr>
              <w:numPr>
                <w:ins w:id="3454" w:author="atuld" w:date="2012-04-26T11:18:00Z"/>
              </w:numPr>
              <w:jc w:val="center"/>
              <w:rPr>
                <w:ins w:id="3455" w:author="atuld" w:date="2012-04-26T11:18:00Z"/>
                <w:del w:id="3456" w:author="Atul Duggal" w:date="2012-04-27T18:58:00Z"/>
                <w:rFonts w:ascii="Times New Roman" w:hAnsi="Times New Roman"/>
                <w:sz w:val="18"/>
                <w:szCs w:val="18"/>
                <w:lang w:val="en-US"/>
              </w:rPr>
              <w:pPrChange w:id="3457"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458" w:author="manojk" w:date="2012-04-27T11:36:00Z">
              <w:del w:id="3459" w:author="Atul Duggal" w:date="2012-04-27T18:58:00Z">
                <w:r w:rsidDel="0097107C">
                  <w:rPr>
                    <w:lang w:val="en-US"/>
                  </w:rPr>
                  <w:delText xml:space="preserve">To hold user </w:delText>
                </w:r>
              </w:del>
            </w:ins>
            <w:ins w:id="3460" w:author="manojk" w:date="2012-04-27T11:37:00Z">
              <w:del w:id="3461" w:author="Atul Duggal" w:date="2012-04-27T18:58:00Z">
                <w:r w:rsidDel="0097107C">
                  <w:rPr>
                    <w:lang w:val="en-US"/>
                  </w:rPr>
                  <w:delText xml:space="preserve">attributes like profile, </w:delText>
                </w:r>
              </w:del>
            </w:ins>
            <w:ins w:id="3462" w:author="manojk" w:date="2012-04-27T11:38:00Z">
              <w:del w:id="3463" w:author="Atul Duggal" w:date="2012-04-27T18:58:00Z">
                <w:r w:rsidDel="0097107C">
                  <w:rPr>
                    <w:lang w:val="en-US"/>
                  </w:rPr>
                  <w:delText>account, role etc</w:delText>
                </w:r>
              </w:del>
            </w:ins>
            <w:ins w:id="3464" w:author="manojk" w:date="2012-04-27T11:36:00Z">
              <w:del w:id="3465" w:author="Atul Duggal" w:date="2012-04-27T18:58:00Z">
                <w:r w:rsidDel="0097107C">
                  <w:rPr>
                    <w:lang w:val="en-US"/>
                  </w:rPr>
                  <w:delText>.</w:delText>
                </w:r>
              </w:del>
            </w:ins>
            <w:ins w:id="3466" w:author="atuld" w:date="2012-04-26T11:18:00Z">
              <w:del w:id="3467" w:author="Atul Duggal" w:date="2012-04-27T18:58:00Z">
                <w:r w:rsidR="00116B01" w:rsidRPr="00780A02" w:rsidDel="0097107C">
                  <w:rPr>
                    <w:lang w:val="en-US"/>
                  </w:rPr>
                  <w:delText>MASTER TABLE FOR USER</w:delText>
                </w:r>
                <w:bookmarkStart w:id="3468" w:name="_Toc324653774"/>
                <w:bookmarkStart w:id="3469" w:name="_Toc324654106"/>
                <w:bookmarkStart w:id="3470" w:name="_Toc324654294"/>
                <w:bookmarkStart w:id="3471" w:name="_Toc324654482"/>
                <w:bookmarkStart w:id="3472" w:name="_Toc324654669"/>
                <w:bookmarkStart w:id="3473" w:name="_Toc324679059"/>
                <w:bookmarkStart w:id="3474" w:name="_Toc324760791"/>
                <w:bookmarkStart w:id="3475" w:name="_Toc324761004"/>
                <w:bookmarkStart w:id="3476" w:name="_Toc326167394"/>
                <w:bookmarkEnd w:id="3468"/>
                <w:bookmarkEnd w:id="3469"/>
                <w:bookmarkEnd w:id="3470"/>
                <w:bookmarkEnd w:id="3471"/>
                <w:bookmarkEnd w:id="3472"/>
                <w:bookmarkEnd w:id="3473"/>
                <w:bookmarkEnd w:id="3474"/>
                <w:bookmarkEnd w:id="3475"/>
                <w:bookmarkEnd w:id="3476"/>
              </w:del>
            </w:ins>
          </w:p>
        </w:tc>
        <w:bookmarkStart w:id="3477" w:name="_Toc324653775"/>
        <w:bookmarkStart w:id="3478" w:name="_Toc324654107"/>
        <w:bookmarkStart w:id="3479" w:name="_Toc324654295"/>
        <w:bookmarkStart w:id="3480" w:name="_Toc324654483"/>
        <w:bookmarkStart w:id="3481" w:name="_Toc324654670"/>
        <w:bookmarkStart w:id="3482" w:name="_Toc324679060"/>
        <w:bookmarkStart w:id="3483" w:name="_Toc324760792"/>
        <w:bookmarkStart w:id="3484" w:name="_Toc324761005"/>
        <w:bookmarkStart w:id="3485" w:name="_Toc326167395"/>
        <w:bookmarkEnd w:id="3477"/>
        <w:bookmarkEnd w:id="3478"/>
        <w:bookmarkEnd w:id="3479"/>
        <w:bookmarkEnd w:id="3480"/>
        <w:bookmarkEnd w:id="3481"/>
        <w:bookmarkEnd w:id="3482"/>
        <w:bookmarkEnd w:id="3483"/>
        <w:bookmarkEnd w:id="3484"/>
        <w:bookmarkEnd w:id="3485"/>
      </w:tr>
      <w:tr w:rsidR="00116B01" w:rsidDel="0097107C" w:rsidTr="00EB0F18">
        <w:trPr>
          <w:ins w:id="3486" w:author="atuld" w:date="2012-04-26T11:18:00Z"/>
          <w:del w:id="3487" w:author="Atul Duggal" w:date="2012-04-27T18:58:00Z"/>
        </w:trPr>
        <w:tc>
          <w:tcPr>
            <w:tcW w:w="4622" w:type="dxa"/>
          </w:tcPr>
          <w:p w:rsidR="00000000" w:rsidRDefault="00116B01">
            <w:pPr>
              <w:numPr>
                <w:ins w:id="3488" w:author="atuld" w:date="2012-04-26T11:18:00Z"/>
              </w:numPr>
              <w:jc w:val="center"/>
              <w:rPr>
                <w:ins w:id="3489" w:author="atuld" w:date="2012-04-26T11:18:00Z"/>
                <w:del w:id="3490" w:author="Atul Duggal" w:date="2012-04-27T18:58:00Z"/>
                <w:rFonts w:ascii="Times New Roman" w:hAnsi="Times New Roman"/>
                <w:szCs w:val="18"/>
                <w:lang w:val="en-US"/>
              </w:rPr>
              <w:pPrChange w:id="3491"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492" w:author="atuld" w:date="2012-04-26T11:18:00Z">
              <w:del w:id="3493" w:author="Atul Duggal" w:date="2012-04-27T18:58:00Z">
                <w:r w:rsidRPr="00780A02" w:rsidDel="0097107C">
                  <w:rPr>
                    <w:lang w:val="en-US"/>
                  </w:rPr>
                  <w:delText>CUST_ACCOUNT</w:delText>
                </w:r>
                <w:bookmarkStart w:id="3494" w:name="_Toc324653776"/>
                <w:bookmarkStart w:id="3495" w:name="_Toc324654108"/>
                <w:bookmarkStart w:id="3496" w:name="_Toc324654296"/>
                <w:bookmarkStart w:id="3497" w:name="_Toc324654484"/>
                <w:bookmarkStart w:id="3498" w:name="_Toc324654671"/>
                <w:bookmarkStart w:id="3499" w:name="_Toc324679061"/>
                <w:bookmarkStart w:id="3500" w:name="_Toc324760793"/>
                <w:bookmarkStart w:id="3501" w:name="_Toc324761006"/>
                <w:bookmarkStart w:id="3502" w:name="_Toc326167396"/>
                <w:bookmarkEnd w:id="3494"/>
                <w:bookmarkEnd w:id="3495"/>
                <w:bookmarkEnd w:id="3496"/>
                <w:bookmarkEnd w:id="3497"/>
                <w:bookmarkEnd w:id="3498"/>
                <w:bookmarkEnd w:id="3499"/>
                <w:bookmarkEnd w:id="3500"/>
                <w:bookmarkEnd w:id="3501"/>
                <w:bookmarkEnd w:id="3502"/>
              </w:del>
            </w:ins>
          </w:p>
        </w:tc>
        <w:tc>
          <w:tcPr>
            <w:tcW w:w="4623" w:type="dxa"/>
          </w:tcPr>
          <w:p w:rsidR="00000000" w:rsidRDefault="00116B01">
            <w:pPr>
              <w:numPr>
                <w:ins w:id="3503" w:author="atuld" w:date="2012-04-26T11:18:00Z"/>
              </w:numPr>
              <w:jc w:val="center"/>
              <w:rPr>
                <w:ins w:id="3504" w:author="atuld" w:date="2012-04-26T11:18:00Z"/>
                <w:del w:id="3505" w:author="Atul Duggal" w:date="2012-04-27T18:58:00Z"/>
                <w:rFonts w:ascii="Times New Roman" w:hAnsi="Times New Roman"/>
                <w:szCs w:val="18"/>
                <w:lang w:val="en-US"/>
              </w:rPr>
              <w:pPrChange w:id="3506" w:author="manojk" w:date="2012-05-23T08:50:00Z">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pPrChange>
            </w:pPr>
            <w:ins w:id="3507" w:author="atuld" w:date="2012-04-26T11:18:00Z">
              <w:del w:id="3508" w:author="Atul Duggal" w:date="2012-04-27T18:58:00Z">
                <w:r w:rsidRPr="00780A02" w:rsidDel="0097107C">
                  <w:rPr>
                    <w:lang w:val="en-US"/>
                  </w:rPr>
                  <w:delText>CUSTEMER ACCOUNT FOR MASTER</w:delText>
                </w:r>
              </w:del>
            </w:ins>
            <w:ins w:id="3509" w:author="manojk" w:date="2012-04-27T11:38:00Z">
              <w:del w:id="3510" w:author="Atul Duggal" w:date="2012-04-27T18:58:00Z">
                <w:r w:rsidR="00305403" w:rsidDel="0097107C">
                  <w:rPr>
                    <w:lang w:val="en-US"/>
                  </w:rPr>
                  <w:delText>To hold data for various account</w:delText>
                </w:r>
              </w:del>
            </w:ins>
            <w:ins w:id="3511" w:author="manojk" w:date="2012-04-27T11:39:00Z">
              <w:del w:id="3512" w:author="Atul Duggal" w:date="2012-04-27T18:58:00Z">
                <w:r w:rsidR="00305403" w:rsidDel="0097107C">
                  <w:rPr>
                    <w:lang w:val="en-US"/>
                  </w:rPr>
                  <w:delText>s</w:delText>
                </w:r>
              </w:del>
            </w:ins>
            <w:ins w:id="3513" w:author="manojk" w:date="2012-04-27T11:38:00Z">
              <w:del w:id="3514" w:author="Atul Duggal" w:date="2012-04-27T18:58:00Z">
                <w:r w:rsidR="00305403" w:rsidDel="0097107C">
                  <w:rPr>
                    <w:lang w:val="en-US"/>
                  </w:rPr>
                  <w:delText xml:space="preserve"> and corresponding profiles</w:delText>
                </w:r>
              </w:del>
            </w:ins>
            <w:ins w:id="3515" w:author="manojk" w:date="2012-04-27T11:39:00Z">
              <w:del w:id="3516" w:author="Atul Duggal" w:date="2012-04-27T18:58:00Z">
                <w:r w:rsidR="00305403" w:rsidDel="0097107C">
                  <w:rPr>
                    <w:lang w:val="en-US"/>
                  </w:rPr>
                  <w:delText>. This also maintains account parent/child relationship.</w:delText>
                </w:r>
              </w:del>
            </w:ins>
            <w:bookmarkStart w:id="3517" w:name="_Toc324653777"/>
            <w:bookmarkStart w:id="3518" w:name="_Toc324654109"/>
            <w:bookmarkStart w:id="3519" w:name="_Toc324654297"/>
            <w:bookmarkStart w:id="3520" w:name="_Toc324654485"/>
            <w:bookmarkStart w:id="3521" w:name="_Toc324654672"/>
            <w:bookmarkStart w:id="3522" w:name="_Toc324679062"/>
            <w:bookmarkStart w:id="3523" w:name="_Toc324760794"/>
            <w:bookmarkStart w:id="3524" w:name="_Toc324761007"/>
            <w:bookmarkStart w:id="3525" w:name="_Toc326167397"/>
            <w:bookmarkEnd w:id="3517"/>
            <w:bookmarkEnd w:id="3518"/>
            <w:bookmarkEnd w:id="3519"/>
            <w:bookmarkEnd w:id="3520"/>
            <w:bookmarkEnd w:id="3521"/>
            <w:bookmarkEnd w:id="3522"/>
            <w:bookmarkEnd w:id="3523"/>
            <w:bookmarkEnd w:id="3524"/>
            <w:bookmarkEnd w:id="3525"/>
          </w:p>
        </w:tc>
        <w:bookmarkStart w:id="3526" w:name="_Toc324653778"/>
        <w:bookmarkStart w:id="3527" w:name="_Toc324654110"/>
        <w:bookmarkStart w:id="3528" w:name="_Toc324654298"/>
        <w:bookmarkStart w:id="3529" w:name="_Toc324654486"/>
        <w:bookmarkStart w:id="3530" w:name="_Toc324654673"/>
        <w:bookmarkStart w:id="3531" w:name="_Toc324679063"/>
        <w:bookmarkStart w:id="3532" w:name="_Toc324760795"/>
        <w:bookmarkStart w:id="3533" w:name="_Toc324761008"/>
        <w:bookmarkStart w:id="3534" w:name="_Toc326167398"/>
        <w:bookmarkEnd w:id="3526"/>
        <w:bookmarkEnd w:id="3527"/>
        <w:bookmarkEnd w:id="3528"/>
        <w:bookmarkEnd w:id="3529"/>
        <w:bookmarkEnd w:id="3530"/>
        <w:bookmarkEnd w:id="3531"/>
        <w:bookmarkEnd w:id="3532"/>
        <w:bookmarkEnd w:id="3533"/>
        <w:bookmarkEnd w:id="3534"/>
      </w:tr>
    </w:tbl>
    <w:p w:rsidR="00000000" w:rsidRDefault="009D0049">
      <w:pPr>
        <w:pStyle w:val="Heading2"/>
        <w:numPr>
          <w:ins w:id="3535" w:author="atuld" w:date="2012-04-26T11:18:00Z"/>
        </w:numPr>
        <w:rPr>
          <w:ins w:id="3536" w:author="atuld" w:date="2012-04-26T11:17:00Z"/>
          <w:del w:id="3537" w:author="manojk" w:date="2012-04-27T11:22:00Z"/>
        </w:rPr>
        <w:pPrChange w:id="3538" w:author="manojk" w:date="2012-05-30T19:08:00Z">
          <w:pPr>
            <w:pStyle w:val="Heading3"/>
          </w:pPr>
        </w:pPrChange>
      </w:pPr>
      <w:ins w:id="3539" w:author="manojk" w:date="2012-04-27T11:50:00Z">
        <w:r>
          <w:br w:type="page"/>
        </w:r>
      </w:ins>
    </w:p>
    <w:p w:rsidR="00000000" w:rsidRDefault="006A5941">
      <w:pPr>
        <w:pStyle w:val="Heading2"/>
        <w:numPr>
          <w:ins w:id="3540" w:author="atuld" w:date="2012-04-26T16:43:00Z"/>
        </w:numPr>
        <w:rPr>
          <w:ins w:id="3541" w:author="atuld" w:date="2012-04-26T16:43:00Z"/>
          <w:del w:id="3542" w:author="manojk" w:date="2012-04-27T11:22:00Z"/>
        </w:rPr>
        <w:pPrChange w:id="3543" w:author="manojk" w:date="2012-05-30T19:08:00Z">
          <w:pPr>
            <w:pStyle w:val="Heading3"/>
            <w:numPr>
              <w:ilvl w:val="0"/>
              <w:numId w:val="0"/>
            </w:numPr>
            <w:ind w:left="0" w:firstLine="0"/>
          </w:pPr>
        </w:pPrChange>
      </w:pPr>
      <w:bookmarkStart w:id="3544" w:name="_Toc324653779"/>
      <w:bookmarkStart w:id="3545" w:name="_Toc324654111"/>
      <w:bookmarkStart w:id="3546" w:name="_Toc324654299"/>
      <w:bookmarkStart w:id="3547" w:name="_Toc324654487"/>
      <w:bookmarkStart w:id="3548" w:name="_Toc324654674"/>
      <w:bookmarkStart w:id="3549" w:name="_Toc324679064"/>
      <w:bookmarkStart w:id="3550" w:name="_Toc324760796"/>
      <w:bookmarkStart w:id="3551" w:name="_Toc324761009"/>
      <w:bookmarkStart w:id="3552" w:name="_Toc326167399"/>
      <w:bookmarkEnd w:id="3544"/>
      <w:bookmarkEnd w:id="3545"/>
      <w:bookmarkEnd w:id="3546"/>
      <w:bookmarkEnd w:id="3547"/>
      <w:bookmarkEnd w:id="3548"/>
      <w:bookmarkEnd w:id="3549"/>
      <w:bookmarkEnd w:id="3550"/>
      <w:bookmarkEnd w:id="3551"/>
      <w:bookmarkEnd w:id="3552"/>
    </w:p>
    <w:p w:rsidR="00000000" w:rsidRDefault="006A5941">
      <w:pPr>
        <w:pStyle w:val="Heading2"/>
        <w:numPr>
          <w:ins w:id="3553" w:author="atuld" w:date="2012-04-26T16:43:00Z"/>
        </w:numPr>
        <w:rPr>
          <w:ins w:id="3554" w:author="atuld" w:date="2012-04-26T16:43:00Z"/>
          <w:del w:id="3555" w:author="manojk" w:date="2012-04-27T11:22:00Z"/>
        </w:rPr>
        <w:pPrChange w:id="3556" w:author="manojk" w:date="2012-05-30T19:08:00Z">
          <w:pPr>
            <w:pStyle w:val="Heading3"/>
            <w:numPr>
              <w:ilvl w:val="0"/>
              <w:numId w:val="0"/>
            </w:numPr>
            <w:ind w:left="0" w:firstLine="0"/>
          </w:pPr>
        </w:pPrChange>
      </w:pPr>
      <w:bookmarkStart w:id="3557" w:name="_Toc324653780"/>
      <w:bookmarkStart w:id="3558" w:name="_Toc324654112"/>
      <w:bookmarkStart w:id="3559" w:name="_Toc324654300"/>
      <w:bookmarkStart w:id="3560" w:name="_Toc324654488"/>
      <w:bookmarkStart w:id="3561" w:name="_Toc324654675"/>
      <w:bookmarkStart w:id="3562" w:name="_Toc324679065"/>
      <w:bookmarkStart w:id="3563" w:name="_Toc324760797"/>
      <w:bookmarkStart w:id="3564" w:name="_Toc324761010"/>
      <w:bookmarkStart w:id="3565" w:name="_Toc326167400"/>
      <w:bookmarkEnd w:id="3557"/>
      <w:bookmarkEnd w:id="3558"/>
      <w:bookmarkEnd w:id="3559"/>
      <w:bookmarkEnd w:id="3560"/>
      <w:bookmarkEnd w:id="3561"/>
      <w:bookmarkEnd w:id="3562"/>
      <w:bookmarkEnd w:id="3563"/>
      <w:bookmarkEnd w:id="3564"/>
      <w:bookmarkEnd w:id="3565"/>
    </w:p>
    <w:p w:rsidR="00000000" w:rsidRDefault="006A5941">
      <w:pPr>
        <w:pStyle w:val="Heading2"/>
        <w:numPr>
          <w:ins w:id="3566" w:author="atuld" w:date="2012-04-26T16:43:00Z"/>
        </w:numPr>
        <w:rPr>
          <w:ins w:id="3567" w:author="atuld" w:date="2012-04-26T16:43:00Z"/>
          <w:del w:id="3568" w:author="manojk" w:date="2012-04-27T11:22:00Z"/>
        </w:rPr>
        <w:pPrChange w:id="3569" w:author="manojk" w:date="2012-05-30T19:08:00Z">
          <w:pPr>
            <w:pStyle w:val="Heading3"/>
            <w:numPr>
              <w:ilvl w:val="0"/>
              <w:numId w:val="0"/>
            </w:numPr>
            <w:ind w:left="0" w:firstLine="0"/>
          </w:pPr>
        </w:pPrChange>
      </w:pPr>
      <w:bookmarkStart w:id="3570" w:name="_Toc324653781"/>
      <w:bookmarkStart w:id="3571" w:name="_Toc324654113"/>
      <w:bookmarkStart w:id="3572" w:name="_Toc324654301"/>
      <w:bookmarkStart w:id="3573" w:name="_Toc324654489"/>
      <w:bookmarkStart w:id="3574" w:name="_Toc324654676"/>
      <w:bookmarkStart w:id="3575" w:name="_Toc324679066"/>
      <w:bookmarkStart w:id="3576" w:name="_Toc324760798"/>
      <w:bookmarkStart w:id="3577" w:name="_Toc324761011"/>
      <w:bookmarkStart w:id="3578" w:name="_Toc326167401"/>
      <w:bookmarkEnd w:id="3570"/>
      <w:bookmarkEnd w:id="3571"/>
      <w:bookmarkEnd w:id="3572"/>
      <w:bookmarkEnd w:id="3573"/>
      <w:bookmarkEnd w:id="3574"/>
      <w:bookmarkEnd w:id="3575"/>
      <w:bookmarkEnd w:id="3576"/>
      <w:bookmarkEnd w:id="3577"/>
      <w:bookmarkEnd w:id="3578"/>
    </w:p>
    <w:p w:rsidR="00000000" w:rsidRDefault="006A5941">
      <w:pPr>
        <w:pStyle w:val="Heading2"/>
        <w:numPr>
          <w:ins w:id="3579" w:author="atuld" w:date="2012-04-26T16:43:00Z"/>
        </w:numPr>
        <w:rPr>
          <w:ins w:id="3580" w:author="atuld" w:date="2012-04-26T16:43:00Z"/>
          <w:del w:id="3581" w:author="manojk" w:date="2012-04-27T11:22:00Z"/>
        </w:rPr>
        <w:pPrChange w:id="3582" w:author="manojk" w:date="2012-05-30T19:08:00Z">
          <w:pPr>
            <w:pStyle w:val="Heading3"/>
            <w:numPr>
              <w:ilvl w:val="0"/>
              <w:numId w:val="0"/>
            </w:numPr>
            <w:ind w:left="0" w:firstLine="0"/>
          </w:pPr>
        </w:pPrChange>
      </w:pPr>
      <w:bookmarkStart w:id="3583" w:name="_Toc324653782"/>
      <w:bookmarkStart w:id="3584" w:name="_Toc324654114"/>
      <w:bookmarkStart w:id="3585" w:name="_Toc324654302"/>
      <w:bookmarkStart w:id="3586" w:name="_Toc324654490"/>
      <w:bookmarkStart w:id="3587" w:name="_Toc324654677"/>
      <w:bookmarkStart w:id="3588" w:name="_Toc324679067"/>
      <w:bookmarkStart w:id="3589" w:name="_Toc324760799"/>
      <w:bookmarkStart w:id="3590" w:name="_Toc324761012"/>
      <w:bookmarkStart w:id="3591" w:name="_Toc326167402"/>
      <w:bookmarkEnd w:id="3583"/>
      <w:bookmarkEnd w:id="3584"/>
      <w:bookmarkEnd w:id="3585"/>
      <w:bookmarkEnd w:id="3586"/>
      <w:bookmarkEnd w:id="3587"/>
      <w:bookmarkEnd w:id="3588"/>
      <w:bookmarkEnd w:id="3589"/>
      <w:bookmarkEnd w:id="3590"/>
      <w:bookmarkEnd w:id="3591"/>
    </w:p>
    <w:p w:rsidR="00000000" w:rsidRDefault="006A5941">
      <w:pPr>
        <w:pStyle w:val="Heading2"/>
        <w:numPr>
          <w:ins w:id="3592" w:author="atuld" w:date="2012-04-26T16:43:00Z"/>
        </w:numPr>
        <w:rPr>
          <w:ins w:id="3593" w:author="atuld" w:date="2012-04-26T16:43:00Z"/>
          <w:del w:id="3594" w:author="manojk" w:date="2012-04-27T11:22:00Z"/>
        </w:rPr>
        <w:pPrChange w:id="3595" w:author="manojk" w:date="2012-05-30T19:08:00Z">
          <w:pPr>
            <w:pStyle w:val="Heading3"/>
            <w:numPr>
              <w:ilvl w:val="0"/>
              <w:numId w:val="0"/>
            </w:numPr>
            <w:ind w:left="0" w:firstLine="0"/>
          </w:pPr>
        </w:pPrChange>
      </w:pPr>
      <w:bookmarkStart w:id="3596" w:name="_Toc324653783"/>
      <w:bookmarkStart w:id="3597" w:name="_Toc324654115"/>
      <w:bookmarkStart w:id="3598" w:name="_Toc324654303"/>
      <w:bookmarkStart w:id="3599" w:name="_Toc324654491"/>
      <w:bookmarkStart w:id="3600" w:name="_Toc324654678"/>
      <w:bookmarkStart w:id="3601" w:name="_Toc324679068"/>
      <w:bookmarkStart w:id="3602" w:name="_Toc324760800"/>
      <w:bookmarkStart w:id="3603" w:name="_Toc324761013"/>
      <w:bookmarkStart w:id="3604" w:name="_Toc326167403"/>
      <w:bookmarkEnd w:id="3596"/>
      <w:bookmarkEnd w:id="3597"/>
      <w:bookmarkEnd w:id="3598"/>
      <w:bookmarkEnd w:id="3599"/>
      <w:bookmarkEnd w:id="3600"/>
      <w:bookmarkEnd w:id="3601"/>
      <w:bookmarkEnd w:id="3602"/>
      <w:bookmarkEnd w:id="3603"/>
      <w:bookmarkEnd w:id="3604"/>
    </w:p>
    <w:p w:rsidR="00000000" w:rsidRDefault="006A5941">
      <w:pPr>
        <w:pStyle w:val="Heading2"/>
        <w:numPr>
          <w:ins w:id="3605" w:author="atuld" w:date="2012-04-26T16:43:00Z"/>
        </w:numPr>
        <w:rPr>
          <w:ins w:id="3606" w:author="atuld" w:date="2012-04-26T16:43:00Z"/>
          <w:del w:id="3607" w:author="manojk" w:date="2012-04-27T11:22:00Z"/>
        </w:rPr>
        <w:pPrChange w:id="3608" w:author="manojk" w:date="2012-05-30T19:08:00Z">
          <w:pPr>
            <w:pStyle w:val="Heading3"/>
            <w:numPr>
              <w:ilvl w:val="0"/>
              <w:numId w:val="0"/>
            </w:numPr>
            <w:ind w:left="0" w:firstLine="0"/>
          </w:pPr>
        </w:pPrChange>
      </w:pPr>
      <w:bookmarkStart w:id="3609" w:name="_Toc324653784"/>
      <w:bookmarkStart w:id="3610" w:name="_Toc324654116"/>
      <w:bookmarkStart w:id="3611" w:name="_Toc324654304"/>
      <w:bookmarkStart w:id="3612" w:name="_Toc324654492"/>
      <w:bookmarkStart w:id="3613" w:name="_Toc324654679"/>
      <w:bookmarkStart w:id="3614" w:name="_Toc324679069"/>
      <w:bookmarkStart w:id="3615" w:name="_Toc324760801"/>
      <w:bookmarkStart w:id="3616" w:name="_Toc324761014"/>
      <w:bookmarkStart w:id="3617" w:name="_Toc326167404"/>
      <w:bookmarkEnd w:id="3609"/>
      <w:bookmarkEnd w:id="3610"/>
      <w:bookmarkEnd w:id="3611"/>
      <w:bookmarkEnd w:id="3612"/>
      <w:bookmarkEnd w:id="3613"/>
      <w:bookmarkEnd w:id="3614"/>
      <w:bookmarkEnd w:id="3615"/>
      <w:bookmarkEnd w:id="3616"/>
      <w:bookmarkEnd w:id="3617"/>
    </w:p>
    <w:p w:rsidR="00000000" w:rsidRDefault="006A5941">
      <w:pPr>
        <w:pStyle w:val="Heading2"/>
        <w:numPr>
          <w:ins w:id="3618" w:author="atuld" w:date="2012-04-26T16:43:00Z"/>
        </w:numPr>
        <w:rPr>
          <w:ins w:id="3619" w:author="atuld" w:date="2012-04-26T16:43:00Z"/>
          <w:del w:id="3620" w:author="manojk" w:date="2012-04-27T11:22:00Z"/>
        </w:rPr>
        <w:pPrChange w:id="3621" w:author="manojk" w:date="2012-05-30T19:08:00Z">
          <w:pPr>
            <w:pStyle w:val="Heading3"/>
            <w:numPr>
              <w:ilvl w:val="0"/>
              <w:numId w:val="0"/>
            </w:numPr>
            <w:ind w:left="0" w:firstLine="0"/>
          </w:pPr>
        </w:pPrChange>
      </w:pPr>
      <w:bookmarkStart w:id="3622" w:name="_Toc324653785"/>
      <w:bookmarkStart w:id="3623" w:name="_Toc324654117"/>
      <w:bookmarkStart w:id="3624" w:name="_Toc324654305"/>
      <w:bookmarkStart w:id="3625" w:name="_Toc324654493"/>
      <w:bookmarkStart w:id="3626" w:name="_Toc324654680"/>
      <w:bookmarkStart w:id="3627" w:name="_Toc324679070"/>
      <w:bookmarkStart w:id="3628" w:name="_Toc324760802"/>
      <w:bookmarkStart w:id="3629" w:name="_Toc324761015"/>
      <w:bookmarkStart w:id="3630" w:name="_Toc326167405"/>
      <w:bookmarkEnd w:id="3622"/>
      <w:bookmarkEnd w:id="3623"/>
      <w:bookmarkEnd w:id="3624"/>
      <w:bookmarkEnd w:id="3625"/>
      <w:bookmarkEnd w:id="3626"/>
      <w:bookmarkEnd w:id="3627"/>
      <w:bookmarkEnd w:id="3628"/>
      <w:bookmarkEnd w:id="3629"/>
      <w:bookmarkEnd w:id="3630"/>
    </w:p>
    <w:p w:rsidR="00000000" w:rsidRDefault="006A5941">
      <w:pPr>
        <w:pStyle w:val="Heading2"/>
        <w:numPr>
          <w:ins w:id="3631" w:author="atuld" w:date="2012-04-26T16:43:00Z"/>
        </w:numPr>
        <w:rPr>
          <w:ins w:id="3632" w:author="atuld" w:date="2012-04-26T16:43:00Z"/>
          <w:del w:id="3633" w:author="manojk" w:date="2012-04-27T11:22:00Z"/>
        </w:rPr>
        <w:pPrChange w:id="3634" w:author="manojk" w:date="2012-05-30T19:08:00Z">
          <w:pPr>
            <w:pStyle w:val="Heading3"/>
            <w:numPr>
              <w:ilvl w:val="0"/>
              <w:numId w:val="0"/>
            </w:numPr>
            <w:ind w:left="0" w:firstLine="0"/>
          </w:pPr>
        </w:pPrChange>
      </w:pPr>
      <w:bookmarkStart w:id="3635" w:name="_Toc324653786"/>
      <w:bookmarkStart w:id="3636" w:name="_Toc324654118"/>
      <w:bookmarkStart w:id="3637" w:name="_Toc324654306"/>
      <w:bookmarkStart w:id="3638" w:name="_Toc324654494"/>
      <w:bookmarkStart w:id="3639" w:name="_Toc324654681"/>
      <w:bookmarkStart w:id="3640" w:name="_Toc324679071"/>
      <w:bookmarkStart w:id="3641" w:name="_Toc324760803"/>
      <w:bookmarkStart w:id="3642" w:name="_Toc324761016"/>
      <w:bookmarkStart w:id="3643" w:name="_Toc326167406"/>
      <w:bookmarkEnd w:id="3635"/>
      <w:bookmarkEnd w:id="3636"/>
      <w:bookmarkEnd w:id="3637"/>
      <w:bookmarkEnd w:id="3638"/>
      <w:bookmarkEnd w:id="3639"/>
      <w:bookmarkEnd w:id="3640"/>
      <w:bookmarkEnd w:id="3641"/>
      <w:bookmarkEnd w:id="3642"/>
      <w:bookmarkEnd w:id="3643"/>
    </w:p>
    <w:p w:rsidR="00000000" w:rsidRDefault="00F64F03">
      <w:pPr>
        <w:pStyle w:val="Heading2"/>
        <w:numPr>
          <w:ins w:id="3644" w:author="Unknown"/>
        </w:numPr>
        <w:rPr>
          <w:del w:id="3645" w:author="atuld" w:date="2012-04-26T11:17:00Z"/>
        </w:rPr>
        <w:pPrChange w:id="3646" w:author="manojk" w:date="2012-05-30T19:08:00Z">
          <w:pPr>
            <w:pStyle w:val="Heading3"/>
            <w:ind w:left="0"/>
          </w:pPr>
        </w:pPrChange>
      </w:pPr>
      <w:del w:id="3647" w:author="atuld" w:date="2012-04-26T11:17:00Z">
        <w:r w:rsidRPr="00131779" w:rsidDel="00B93998">
          <w:rPr>
            <w:b w:val="0"/>
            <w:bCs w:val="0"/>
          </w:rPr>
          <w:delText>&lt;</w:delText>
        </w:r>
        <w:r w:rsidR="00DF6216" w:rsidRPr="00DF6216">
          <w:rPr>
            <w:bCs w:val="0"/>
            <w:rPrChange w:id="3648" w:author="manojk" w:date="2012-05-30T19:08:00Z">
              <w:rPr>
                <w:bCs w:val="0"/>
                <w:i/>
                <w:color w:val="0000FF"/>
                <w:sz w:val="20"/>
                <w:u w:val="single"/>
              </w:rPr>
            </w:rPrChange>
          </w:rPr>
          <w:delText>High Level DB Design – This will be without field names etc. Only entities</w:delText>
        </w:r>
        <w:r w:rsidRPr="00131779" w:rsidDel="00B93998">
          <w:rPr>
            <w:b w:val="0"/>
            <w:bCs w:val="0"/>
          </w:rPr>
          <w:delText>&gt;</w:delText>
        </w:r>
        <w:bookmarkStart w:id="3649" w:name="_Toc323228414"/>
        <w:bookmarkStart w:id="3650" w:name="_Toc323228678"/>
        <w:bookmarkStart w:id="3651" w:name="_Toc323230711"/>
        <w:bookmarkStart w:id="3652" w:name="_Toc324653787"/>
        <w:bookmarkStart w:id="3653" w:name="_Toc324654119"/>
        <w:bookmarkStart w:id="3654" w:name="_Toc324654307"/>
        <w:bookmarkStart w:id="3655" w:name="_Toc324654495"/>
        <w:bookmarkStart w:id="3656" w:name="_Toc324654682"/>
        <w:bookmarkStart w:id="3657" w:name="_Toc324679072"/>
        <w:bookmarkStart w:id="3658" w:name="_Toc324760804"/>
        <w:bookmarkStart w:id="3659" w:name="_Toc324761017"/>
        <w:bookmarkStart w:id="3660" w:name="_Toc326167407"/>
        <w:bookmarkEnd w:id="3649"/>
        <w:bookmarkEnd w:id="3650"/>
        <w:bookmarkEnd w:id="3651"/>
        <w:bookmarkEnd w:id="3652"/>
        <w:bookmarkEnd w:id="3653"/>
        <w:bookmarkEnd w:id="3654"/>
        <w:bookmarkEnd w:id="3655"/>
        <w:bookmarkEnd w:id="3656"/>
        <w:bookmarkEnd w:id="3657"/>
        <w:bookmarkEnd w:id="3658"/>
        <w:bookmarkEnd w:id="3659"/>
        <w:bookmarkEnd w:id="3660"/>
      </w:del>
    </w:p>
    <w:p w:rsidR="00000000" w:rsidRDefault="00F64F03">
      <w:pPr>
        <w:pStyle w:val="Heading2"/>
        <w:numPr>
          <w:ins w:id="3661" w:author="Unknown"/>
        </w:numPr>
        <w:pPrChange w:id="3662" w:author="manojk" w:date="2012-05-30T19:08:00Z">
          <w:pPr>
            <w:pStyle w:val="Heading3"/>
            <w:ind w:left="0"/>
          </w:pPr>
        </w:pPrChange>
      </w:pPr>
      <w:bookmarkStart w:id="3663" w:name="_Toc326167408"/>
      <w:r w:rsidRPr="00131779">
        <w:t>DB Entities and DAO Layer</w:t>
      </w:r>
      <w:bookmarkEnd w:id="3663"/>
    </w:p>
    <w:p w:rsidR="009D4B54" w:rsidRDefault="00484E8B" w:rsidP="00DD5516">
      <w:pPr>
        <w:rPr>
          <w:ins w:id="3664" w:author="manojk" w:date="2012-05-13T13:40:00Z"/>
        </w:rPr>
      </w:pPr>
      <w:ins w:id="3665" w:author="manojk" w:date="2012-05-13T06:19:00Z">
        <w:r>
          <w:t>Here are the d</w:t>
        </w:r>
      </w:ins>
      <w:ins w:id="3666" w:author="atuld" w:date="2012-04-26T11:24:00Z">
        <w:del w:id="3667" w:author="manojk" w:date="2012-05-13T06:19:00Z">
          <w:r w:rsidR="00F64F03" w:rsidDel="00484E8B">
            <w:delText>D</w:delText>
          </w:r>
        </w:del>
        <w:r w:rsidR="00F64F03">
          <w:t xml:space="preserve">atabase </w:t>
        </w:r>
        <w:del w:id="3668" w:author="manojk" w:date="2012-05-13T06:19:00Z">
          <w:r w:rsidR="00F64F03" w:rsidDel="00484E8B">
            <w:delText>E</w:delText>
          </w:r>
        </w:del>
      </w:ins>
      <w:ins w:id="3669" w:author="manojk" w:date="2012-05-13T06:19:00Z">
        <w:r>
          <w:t>e</w:t>
        </w:r>
      </w:ins>
      <w:ins w:id="3670" w:author="atuld" w:date="2012-04-26T11:24:00Z">
        <w:r w:rsidR="00F64F03">
          <w:t xml:space="preserve">ntities </w:t>
        </w:r>
        <w:del w:id="3671" w:author="manojk" w:date="2012-04-27T11:41:00Z">
          <w:r w:rsidR="00F64F03" w:rsidDel="005216B2">
            <w:delText>which have been finalised</w:delText>
          </w:r>
        </w:del>
      </w:ins>
      <w:ins w:id="3672" w:author="manojk" w:date="2012-04-27T11:41:00Z">
        <w:r w:rsidR="005216B2">
          <w:t>proposed</w:t>
        </w:r>
      </w:ins>
      <w:ins w:id="3673" w:author="manojk" w:date="2012-05-13T06:19:00Z">
        <w:r>
          <w:t xml:space="preserve">as part of Portal framework. </w:t>
        </w:r>
      </w:ins>
    </w:p>
    <w:p w:rsidR="00F64F03" w:rsidRDefault="00F64F03" w:rsidP="00DD5516">
      <w:pPr>
        <w:rPr>
          <w:ins w:id="3674" w:author="atuld" w:date="2012-04-26T11:24:00Z"/>
        </w:rPr>
      </w:pPr>
      <w:ins w:id="3675" w:author="atuld" w:date="2012-04-26T11:24:00Z">
        <w:del w:id="3676" w:author="manojk" w:date="2012-05-13T06:20:00Z">
          <w:r w:rsidDel="00484E8B">
            <w:delText>are elaborated as follows:-</w:delText>
          </w:r>
        </w:del>
      </w:ins>
    </w:p>
    <w:p w:rsidR="00000000" w:rsidRDefault="00DF6216">
      <w:pPr>
        <w:pStyle w:val="ListParagraph"/>
        <w:numPr>
          <w:ilvl w:val="0"/>
          <w:numId w:val="40"/>
          <w:ins w:id="3677" w:author="atuld" w:date="2012-04-26T11:26:00Z"/>
        </w:numPr>
        <w:spacing w:after="0"/>
        <w:rPr>
          <w:ins w:id="3678" w:author="atuld" w:date="2012-04-26T11:26:00Z"/>
          <w:szCs w:val="20"/>
        </w:rPr>
        <w:pPrChange w:id="3679" w:author="manojk" w:date="2012-05-13T13:39:00Z">
          <w:pPr>
            <w:pStyle w:val="Heading4"/>
          </w:pPr>
        </w:pPrChange>
      </w:pPr>
      <w:ins w:id="3680" w:author="manojk" w:date="2012-04-27T11:48:00Z">
        <w:r w:rsidRPr="00DF6216">
          <w:rPr>
            <w:b/>
            <w:color w:val="000000"/>
            <w:szCs w:val="20"/>
            <w:lang w:val="en-US"/>
            <w:rPrChange w:id="3681" w:author="manojk" w:date="2012-05-13T06:21:00Z">
              <w:rPr>
                <w:b w:val="0"/>
                <w:bCs w:val="0"/>
                <w:color w:val="0000FF"/>
                <w:sz w:val="26"/>
                <w:szCs w:val="26"/>
                <w:u w:val="single"/>
                <w:lang w:val="en-US"/>
              </w:rPr>
            </w:rPrChange>
          </w:rPr>
          <w:t>Containers</w:t>
        </w:r>
      </w:ins>
      <w:ins w:id="3682" w:author="atuld" w:date="2012-04-26T11:26:00Z">
        <w:del w:id="3683" w:author="manojk" w:date="2012-04-27T11:48:00Z">
          <w:r w:rsidRPr="00131779" w:rsidDel="009D0049">
            <w:rPr>
              <w:rStyle w:val="Heading3Char"/>
              <w:sz w:val="24"/>
            </w:rPr>
            <w:fldChar w:fldCharType="begin" w:fldLock="1"/>
          </w:r>
          <w:r w:rsidR="00F64F03" w:rsidRPr="00131779" w:rsidDel="009D0049">
            <w:rPr>
              <w:rStyle w:val="Heading3Char"/>
              <w:sz w:val="24"/>
            </w:rPr>
            <w:delInstrText>MERGEFIELD Element.Name</w:delInstrText>
          </w:r>
          <w:r w:rsidRPr="00DF6216" w:rsidDel="009D0049">
            <w:rPr>
              <w:rStyle w:val="Heading3Char"/>
              <w:sz w:val="24"/>
              <w:szCs w:val="28"/>
            </w:rPr>
            <w:fldChar w:fldCharType="separate"/>
          </w:r>
          <w:bookmarkStart w:id="3684" w:name="_Toc323126449"/>
          <w:r w:rsidR="00F64F03" w:rsidRPr="00131779" w:rsidDel="009D0049">
            <w:rPr>
              <w:rStyle w:val="Heading3Char"/>
              <w:sz w:val="24"/>
            </w:rPr>
            <w:delText>CONTAINERS</w:delText>
          </w:r>
          <w:bookmarkEnd w:id="3684"/>
          <w:r w:rsidRPr="00131779" w:rsidDel="009D0049">
            <w:rPr>
              <w:rStyle w:val="Heading3Char"/>
              <w:sz w:val="24"/>
            </w:rPr>
            <w:fldChar w:fldCharType="end"/>
          </w:r>
        </w:del>
      </w:ins>
    </w:p>
    <w:p w:rsidR="00000000" w:rsidRDefault="005216B2">
      <w:pPr>
        <w:numPr>
          <w:ins w:id="3685" w:author="atuld" w:date="2012-04-26T11:26:00Z"/>
        </w:numPr>
        <w:ind w:left="2160" w:hanging="1440"/>
        <w:rPr>
          <w:ins w:id="3686" w:author="atuld" w:date="2012-04-26T11:26:00Z"/>
          <w:del w:id="3687" w:author="manojk" w:date="2012-04-27T11:43:00Z"/>
          <w:rFonts w:cs="Times New Roman"/>
          <w:shd w:val="clear" w:color="auto" w:fill="auto"/>
          <w:lang w:val="en-US"/>
          <w:rPrChange w:id="3688" w:author="atuld" w:date="2012-04-26T11:28:00Z">
            <w:rPr>
              <w:ins w:id="3689" w:author="atuld" w:date="2012-04-26T11:26:00Z"/>
              <w:del w:id="3690" w:author="manojk" w:date="2012-04-27T11:43:00Z"/>
              <w:rFonts w:ascii="Times New Roman" w:hAnsi="Times New Roman" w:cs="Times New Roman"/>
              <w:shd w:val="clear" w:color="auto" w:fill="auto"/>
              <w:lang w:val="en-US"/>
            </w:rPr>
          </w:rPrChange>
        </w:rPr>
        <w:pPrChange w:id="3691" w:author="manojk" w:date="2012-05-13T13:39:00Z">
          <w:pPr>
            <w:ind w:left="1440" w:hanging="1440"/>
          </w:pPr>
        </w:pPrChange>
      </w:pPr>
      <w:ins w:id="3692" w:author="manojk" w:date="2012-04-27T11:42:00Z">
        <w:r>
          <w:rPr>
            <w:rFonts w:cs="Times New Roman"/>
            <w:shd w:val="clear" w:color="auto" w:fill="auto"/>
            <w:lang w:val="en-US"/>
          </w:rPr>
          <w:t xml:space="preserve">Containers are placeholders for customizable </w:t>
        </w:r>
      </w:ins>
      <w:ins w:id="3693" w:author="manojk" w:date="2012-04-27T11:43:00Z">
        <w:r w:rsidR="009D0049">
          <w:rPr>
            <w:rFonts w:cs="Times New Roman"/>
            <w:shd w:val="clear" w:color="auto" w:fill="auto"/>
            <w:lang w:val="en-US"/>
          </w:rPr>
          <w:t>controls</w:t>
        </w:r>
      </w:ins>
      <w:ins w:id="3694" w:author="atuld" w:date="2012-04-26T11:26:00Z">
        <w:del w:id="3695" w:author="manojk" w:date="2012-04-27T11:43:00Z">
          <w:r w:rsidR="00DF6216" w:rsidRPr="00DF6216">
            <w:rPr>
              <w:rFonts w:cs="Times New Roman"/>
              <w:shd w:val="clear" w:color="auto" w:fill="auto"/>
              <w:lang w:val="en-US"/>
              <w:rPrChange w:id="3696" w:author="atuld" w:date="2012-04-26T11:35:00Z">
                <w:rPr>
                  <w:rFonts w:ascii="Times New Roman" w:hAnsi="Times New Roman" w:cs="Times New Roman"/>
                  <w:color w:val="0000FF"/>
                  <w:sz w:val="20"/>
                  <w:u w:val="single"/>
                  <w:shd w:val="clear" w:color="auto" w:fill="auto"/>
                  <w:lang w:val="en-US"/>
                </w:rPr>
              </w:rPrChange>
            </w:rPr>
            <w:delText xml:space="preserve">This entity acts as place holder for the </w:delText>
          </w:r>
          <w:r w:rsidR="00DF6216" w:rsidRPr="00DF6216">
            <w:rPr>
              <w:rFonts w:cs="Times New Roman"/>
              <w:b/>
              <w:bCs/>
              <w:shd w:val="clear" w:color="auto" w:fill="auto"/>
              <w:lang w:val="en-US"/>
              <w:rPrChange w:id="3697" w:author="atuld" w:date="2012-04-26T11:35:00Z">
                <w:rPr>
                  <w:rFonts w:ascii="Times New Roman" w:hAnsi="Times New Roman" w:cs="Times New Roman"/>
                  <w:b/>
                  <w:bCs/>
                  <w:color w:val="0000FF"/>
                  <w:sz w:val="20"/>
                  <w:u w:val="single"/>
                  <w:shd w:val="clear" w:color="auto" w:fill="auto"/>
                  <w:lang w:val="en-US"/>
                </w:rPr>
              </w:rPrChange>
            </w:rPr>
            <w:delText>customized controls</w:delText>
          </w:r>
        </w:del>
        <w:r w:rsidR="00DF6216" w:rsidRPr="00DF6216">
          <w:rPr>
            <w:rFonts w:cs="Times New Roman"/>
            <w:shd w:val="clear" w:color="auto" w:fill="auto"/>
            <w:lang w:val="en-US"/>
            <w:rPrChange w:id="3698" w:author="atuld" w:date="2012-04-26T11:35:00Z">
              <w:rPr>
                <w:rFonts w:ascii="Times New Roman" w:hAnsi="Times New Roman" w:cs="Times New Roman"/>
                <w:color w:val="0000FF"/>
                <w:sz w:val="20"/>
                <w:u w:val="single"/>
                <w:shd w:val="clear" w:color="auto" w:fill="auto"/>
                <w:lang w:val="en-US"/>
              </w:rPr>
            </w:rPrChange>
          </w:rPr>
          <w:t xml:space="preserve">that would make building blocks for the </w:t>
        </w:r>
      </w:ins>
      <w:ins w:id="3699" w:author="manojk" w:date="2012-05-13T13:39:00Z">
        <w:r w:rsidR="009D4B54">
          <w:rPr>
            <w:rFonts w:cs="Times New Roman"/>
            <w:shd w:val="clear" w:color="auto" w:fill="auto"/>
            <w:lang w:val="en-US"/>
          </w:rPr>
          <w:t>p</w:t>
        </w:r>
      </w:ins>
      <w:ins w:id="3700" w:author="manojk" w:date="2012-04-27T11:44:00Z">
        <w:r w:rsidR="009D0049">
          <w:rPr>
            <w:rFonts w:cs="Times New Roman"/>
            <w:shd w:val="clear" w:color="auto" w:fill="auto"/>
            <w:lang w:val="en-US"/>
          </w:rPr>
          <w:t>ortals</w:t>
        </w:r>
      </w:ins>
      <w:ins w:id="3701" w:author="manojk" w:date="2012-04-27T11:43:00Z">
        <w:r w:rsidR="009D0049">
          <w:rPr>
            <w:rFonts w:cs="Times New Roman"/>
            <w:shd w:val="clear" w:color="auto" w:fill="auto"/>
            <w:lang w:val="en-US"/>
          </w:rPr>
          <w:t xml:space="preserve"> to be developed using </w:t>
        </w:r>
      </w:ins>
      <w:ins w:id="3702" w:author="manojk" w:date="2012-05-13T13:40:00Z">
        <w:r w:rsidR="009D4B54">
          <w:rPr>
            <w:rFonts w:cs="Times New Roman"/>
            <w:shd w:val="clear" w:color="auto" w:fill="auto"/>
            <w:lang w:val="en-US"/>
          </w:rPr>
          <w:t xml:space="preserve">the </w:t>
        </w:r>
      </w:ins>
      <w:ins w:id="3703" w:author="manojk" w:date="2012-04-27T11:46:00Z">
        <w:r w:rsidR="009D0049">
          <w:rPr>
            <w:rFonts w:cs="Times New Roman"/>
            <w:shd w:val="clear" w:color="auto" w:fill="auto"/>
            <w:lang w:val="en-US"/>
          </w:rPr>
          <w:t>p</w:t>
        </w:r>
      </w:ins>
    </w:p>
    <w:p w:rsidR="00000000" w:rsidRDefault="00DF6216">
      <w:pPr>
        <w:numPr>
          <w:ins w:id="3704" w:author="atuld" w:date="2012-04-26T11:26:00Z"/>
        </w:numPr>
        <w:ind w:left="2160" w:hanging="1440"/>
        <w:rPr>
          <w:ins w:id="3705" w:author="atuld" w:date="2012-04-26T11:27:00Z"/>
          <w:del w:id="3706" w:author="manojk" w:date="2012-04-27T11:46:00Z"/>
          <w:rFonts w:cs="Times New Roman"/>
          <w:shd w:val="clear" w:color="auto" w:fill="auto"/>
          <w:lang w:val="en-US"/>
          <w:rPrChange w:id="3707" w:author="atuld" w:date="2012-04-26T11:28:00Z">
            <w:rPr>
              <w:ins w:id="3708" w:author="atuld" w:date="2012-04-26T11:27:00Z"/>
              <w:del w:id="3709" w:author="manojk" w:date="2012-04-27T11:46:00Z"/>
              <w:rFonts w:ascii="Times New Roman" w:hAnsi="Times New Roman" w:cs="Times New Roman"/>
              <w:shd w:val="clear" w:color="auto" w:fill="auto"/>
              <w:lang w:val="en-US"/>
            </w:rPr>
          </w:rPrChange>
        </w:rPr>
        <w:pPrChange w:id="3710" w:author="manojk" w:date="2012-05-13T13:39:00Z">
          <w:pPr>
            <w:ind w:left="1440" w:hanging="1440"/>
          </w:pPr>
        </w:pPrChange>
      </w:pPr>
      <w:ins w:id="3711" w:author="atuld" w:date="2012-04-26T11:26:00Z">
        <w:del w:id="3712" w:author="manojk" w:date="2012-04-27T11:46:00Z">
          <w:r w:rsidRPr="00DF6216">
            <w:rPr>
              <w:rFonts w:cs="Times New Roman"/>
              <w:shd w:val="clear" w:color="auto" w:fill="auto"/>
              <w:lang w:val="en-US"/>
              <w:rPrChange w:id="3713" w:author="atuld" w:date="2012-04-26T11:35:00Z">
                <w:rPr>
                  <w:rFonts w:ascii="Times New Roman" w:hAnsi="Times New Roman" w:cs="Times New Roman"/>
                  <w:color w:val="0000FF"/>
                  <w:sz w:val="20"/>
                  <w:u w:val="single"/>
                  <w:shd w:val="clear" w:color="auto" w:fill="auto"/>
                  <w:lang w:val="en-US"/>
                </w:rPr>
              </w:rPrChange>
            </w:rPr>
            <w:delText>portal</w:delText>
          </w:r>
        </w:del>
      </w:ins>
      <w:ins w:id="3714" w:author="manojk" w:date="2012-04-27T11:46:00Z">
        <w:r w:rsidR="009D0049" w:rsidRPr="00F64F03">
          <w:rPr>
            <w:rFonts w:cs="Times New Roman"/>
            <w:shd w:val="clear" w:color="auto" w:fill="auto"/>
            <w:lang w:val="en-US"/>
          </w:rPr>
          <w:t>ortal</w:t>
        </w:r>
      </w:ins>
      <w:ins w:id="3715" w:author="atuld" w:date="2012-04-26T11:26:00Z">
        <w:r w:rsidRPr="00DF6216">
          <w:rPr>
            <w:rFonts w:cs="Times New Roman"/>
            <w:shd w:val="clear" w:color="auto" w:fill="auto"/>
            <w:lang w:val="en-US"/>
            <w:rPrChange w:id="3716" w:author="atuld" w:date="2012-04-26T11:35:00Z">
              <w:rPr>
                <w:rFonts w:ascii="Times New Roman" w:hAnsi="Times New Roman" w:cs="Times New Roman"/>
                <w:color w:val="0000FF"/>
                <w:sz w:val="20"/>
                <w:u w:val="single"/>
                <w:shd w:val="clear" w:color="auto" w:fill="auto"/>
                <w:lang w:val="en-US"/>
              </w:rPr>
            </w:rPrChange>
          </w:rPr>
          <w:t xml:space="preserve"> framework. </w:t>
        </w:r>
      </w:ins>
      <w:ins w:id="3717" w:author="manojk" w:date="2012-04-27T11:44:00Z">
        <w:r w:rsidR="009D0049">
          <w:rPr>
            <w:rFonts w:cs="Times New Roman"/>
            <w:shd w:val="clear" w:color="auto" w:fill="auto"/>
            <w:lang w:val="en-US"/>
          </w:rPr>
          <w:t xml:space="preserve">There is a provision </w:t>
        </w:r>
      </w:ins>
      <w:ins w:id="3718" w:author="manojk" w:date="2012-04-27T11:45:00Z">
        <w:r w:rsidR="009D0049">
          <w:rPr>
            <w:rFonts w:cs="Times New Roman"/>
            <w:shd w:val="clear" w:color="auto" w:fill="auto"/>
            <w:lang w:val="en-US"/>
          </w:rPr>
          <w:t xml:space="preserve">for parent/child relationship to maintain </w:t>
        </w:r>
      </w:ins>
      <w:ins w:id="3719" w:author="manojk" w:date="2012-04-27T11:46:00Z">
        <w:r w:rsidR="009D0049">
          <w:rPr>
            <w:rFonts w:cs="Times New Roman"/>
            <w:shd w:val="clear" w:color="auto" w:fill="auto"/>
            <w:lang w:val="en-US"/>
          </w:rPr>
          <w:t>hierarchy.</w:t>
        </w:r>
      </w:ins>
    </w:p>
    <w:p w:rsidR="00000000" w:rsidRDefault="00DF6216">
      <w:pPr>
        <w:numPr>
          <w:ins w:id="3720" w:author="atuld" w:date="2012-04-26T11:27:00Z"/>
        </w:numPr>
        <w:ind w:left="720"/>
        <w:rPr>
          <w:ins w:id="3721" w:author="manojk" w:date="2012-05-13T06:23:00Z"/>
          <w:rFonts w:cs="Times New Roman"/>
          <w:shd w:val="clear" w:color="auto" w:fill="auto"/>
          <w:lang w:val="en-US"/>
        </w:rPr>
        <w:pPrChange w:id="3722" w:author="manojk" w:date="2012-05-13T13:39:00Z">
          <w:pPr>
            <w:ind w:left="1440" w:hanging="1440"/>
          </w:pPr>
        </w:pPrChange>
      </w:pPr>
      <w:ins w:id="3723" w:author="atuld" w:date="2012-04-26T11:26:00Z">
        <w:del w:id="3724" w:author="manojk" w:date="2012-04-27T11:46:00Z">
          <w:r w:rsidRPr="00DF6216">
            <w:rPr>
              <w:rFonts w:cs="Times New Roman"/>
              <w:shd w:val="clear" w:color="auto" w:fill="auto"/>
              <w:lang w:val="en-US"/>
              <w:rPrChange w:id="3725" w:author="atuld" w:date="2012-04-26T11:35:00Z">
                <w:rPr>
                  <w:rFonts w:ascii="Times New Roman" w:hAnsi="Times New Roman" w:cs="Times New Roman"/>
                  <w:color w:val="0000FF"/>
                  <w:sz w:val="20"/>
                  <w:u w:val="single"/>
                  <w:shd w:val="clear" w:color="auto" w:fill="auto"/>
                  <w:lang w:val="en-US"/>
                </w:rPr>
              </w:rPrChange>
            </w:rPr>
            <w:delText>It has the support for storing child containers inside it following a n-tier hierarchy which is being reserved for future use.</w:delText>
          </w:r>
        </w:del>
      </w:ins>
    </w:p>
    <w:p w:rsidR="00000000" w:rsidRDefault="006A5941">
      <w:pPr>
        <w:numPr>
          <w:ins w:id="3726" w:author="atuld" w:date="2012-04-26T11:27:00Z"/>
        </w:numPr>
        <w:ind w:left="720"/>
        <w:jc w:val="both"/>
        <w:rPr>
          <w:ins w:id="3727" w:author="atuld" w:date="2012-04-26T11:28:00Z"/>
          <w:rFonts w:cs="Times New Roman"/>
          <w:shd w:val="clear" w:color="auto" w:fill="auto"/>
          <w:lang w:val="en-US"/>
          <w:rPrChange w:id="3728" w:author="atuld" w:date="2012-04-26T11:28:00Z">
            <w:rPr>
              <w:ins w:id="3729" w:author="atuld" w:date="2012-04-26T11:28:00Z"/>
              <w:rFonts w:ascii="Times New Roman" w:hAnsi="Times New Roman" w:cs="Times New Roman"/>
              <w:shd w:val="clear" w:color="auto" w:fill="auto"/>
              <w:lang w:val="en-US"/>
            </w:rPr>
          </w:rPrChange>
        </w:rPr>
        <w:pPrChange w:id="3730" w:author="manojk" w:date="2012-05-13T06:20:00Z">
          <w:pPr>
            <w:ind w:left="1440" w:hanging="1440"/>
          </w:pPr>
        </w:pPrChange>
      </w:pPr>
    </w:p>
    <w:p w:rsidR="00000000" w:rsidRDefault="00DF6216">
      <w:pPr>
        <w:pStyle w:val="ListParagraph"/>
        <w:numPr>
          <w:ilvl w:val="0"/>
          <w:numId w:val="40"/>
          <w:ins w:id="3731" w:author="atuld" w:date="2012-04-26T11:28:00Z"/>
        </w:numPr>
        <w:spacing w:after="0"/>
        <w:rPr>
          <w:ins w:id="3732" w:author="atuld" w:date="2012-04-26T11:28:00Z"/>
          <w:color w:val="000000"/>
          <w:szCs w:val="20"/>
          <w:lang w:val="en-US"/>
          <w:rPrChange w:id="3733" w:author="manojk" w:date="2012-05-13T13:40:00Z">
            <w:rPr>
              <w:ins w:id="3734" w:author="atuld" w:date="2012-04-26T11:28:00Z"/>
              <w:u w:color="000000"/>
              <w:shd w:val="clear" w:color="auto" w:fill="auto"/>
              <w:lang w:val="en-US"/>
            </w:rPr>
          </w:rPrChange>
        </w:rPr>
        <w:pPrChange w:id="3735" w:author="manojk" w:date="2012-05-13T13:40:00Z">
          <w:pPr>
            <w:pStyle w:val="Heading4"/>
          </w:pPr>
        </w:pPrChange>
      </w:pPr>
      <w:ins w:id="3736" w:author="manojk" w:date="2012-04-27T11:48:00Z">
        <w:r w:rsidRPr="00DF6216">
          <w:rPr>
            <w:b/>
            <w:color w:val="000000"/>
            <w:szCs w:val="20"/>
            <w:lang w:val="en-US"/>
            <w:rPrChange w:id="3737" w:author="manojk" w:date="2012-05-13T06:23:00Z">
              <w:rPr>
                <w:b w:val="0"/>
                <w:color w:val="000000"/>
                <w:sz w:val="20"/>
                <w:szCs w:val="20"/>
                <w:u w:val="single"/>
                <w:lang w:val="en-US"/>
              </w:rPr>
            </w:rPrChange>
          </w:rPr>
          <w:t>Controls</w:t>
        </w:r>
      </w:ins>
      <w:ins w:id="3738" w:author="atuld" w:date="2012-04-26T11:28:00Z">
        <w:del w:id="3739" w:author="manojk" w:date="2012-04-27T11:48:00Z">
          <w:r w:rsidRPr="00DF6216" w:rsidDel="009D0049">
            <w:rPr>
              <w:b/>
              <w:color w:val="000000"/>
              <w:szCs w:val="20"/>
              <w:lang w:val="en-US"/>
              <w:rPrChange w:id="3740" w:author="manojk" w:date="2012-05-13T13:40:00Z">
                <w:rPr>
                  <w:b w:val="0"/>
                  <w:bCs w:val="0"/>
                  <w:color w:val="0000FF"/>
                  <w:sz w:val="20"/>
                  <w:szCs w:val="20"/>
                  <w:u w:val="single"/>
                </w:rPr>
              </w:rPrChange>
            </w:rPr>
            <w:fldChar w:fldCharType="begin" w:fldLock="1"/>
          </w:r>
          <w:r w:rsidRPr="00DF6216">
            <w:rPr>
              <w:b/>
              <w:color w:val="000000"/>
              <w:szCs w:val="20"/>
              <w:lang w:val="en-US"/>
              <w:rPrChange w:id="3741" w:author="manojk" w:date="2012-05-13T13:40:00Z">
                <w:rPr>
                  <w:b w:val="0"/>
                  <w:bCs w:val="0"/>
                  <w:color w:val="0000FF"/>
                  <w:sz w:val="20"/>
                  <w:szCs w:val="20"/>
                  <w:u w:val="single"/>
                </w:rPr>
              </w:rPrChange>
            </w:rPr>
            <w:delInstrText>MERGEFIELD Element.Name</w:delInstrText>
          </w:r>
          <w:r w:rsidRPr="00DF6216" w:rsidDel="009D0049">
            <w:rPr>
              <w:b/>
              <w:color w:val="000000"/>
              <w:szCs w:val="20"/>
              <w:lang w:val="en-US"/>
              <w:rPrChange w:id="3742" w:author="manojk" w:date="2012-05-13T13:40:00Z">
                <w:rPr>
                  <w:b w:val="0"/>
                  <w:bCs w:val="0"/>
                  <w:color w:val="0000FF"/>
                  <w:sz w:val="20"/>
                  <w:szCs w:val="20"/>
                  <w:u w:val="single"/>
                </w:rPr>
              </w:rPrChange>
            </w:rPr>
            <w:fldChar w:fldCharType="separate"/>
          </w:r>
          <w:bookmarkStart w:id="3743" w:name="_Toc323126450"/>
          <w:r w:rsidRPr="00DF6216">
            <w:rPr>
              <w:b/>
              <w:color w:val="000000"/>
              <w:szCs w:val="20"/>
              <w:lang w:val="en-US"/>
              <w:rPrChange w:id="3744" w:author="manojk" w:date="2012-05-13T13:40:00Z">
                <w:rPr>
                  <w:b w:val="0"/>
                  <w:bCs w:val="0"/>
                  <w:color w:val="0000FF"/>
                  <w:sz w:val="20"/>
                  <w:u w:val="single" w:color="000000"/>
                </w:rPr>
              </w:rPrChange>
            </w:rPr>
            <w:delText>CONTAINER_CTRL</w:delText>
          </w:r>
          <w:bookmarkEnd w:id="3743"/>
          <w:r w:rsidRPr="00DF6216" w:rsidDel="009D0049">
            <w:rPr>
              <w:b/>
              <w:color w:val="000000"/>
              <w:szCs w:val="20"/>
              <w:lang w:val="en-US"/>
              <w:rPrChange w:id="3745" w:author="manojk" w:date="2012-05-13T13:40:00Z">
                <w:rPr>
                  <w:b w:val="0"/>
                  <w:bCs w:val="0"/>
                  <w:color w:val="0000FF"/>
                  <w:sz w:val="20"/>
                  <w:szCs w:val="20"/>
                  <w:u w:val="single"/>
                </w:rPr>
              </w:rPrChange>
            </w:rPr>
            <w:fldChar w:fldCharType="end"/>
          </w:r>
        </w:del>
      </w:ins>
    </w:p>
    <w:p w:rsidR="00000000" w:rsidRDefault="00131921">
      <w:pPr>
        <w:numPr>
          <w:ins w:id="3746" w:author="atuld" w:date="2012-04-26T11:29:00Z"/>
        </w:numPr>
        <w:ind w:left="2160" w:hanging="1440"/>
        <w:jc w:val="both"/>
        <w:rPr>
          <w:ins w:id="3747" w:author="manojk" w:date="2012-05-13T13:40:00Z"/>
          <w:rFonts w:cs="Times New Roman"/>
          <w:shd w:val="clear" w:color="auto" w:fill="auto"/>
          <w:lang w:val="en-US"/>
        </w:rPr>
        <w:pPrChange w:id="3748" w:author="manojk" w:date="2012-05-13T13:40:00Z">
          <w:pPr>
            <w:ind w:left="1440" w:hanging="1440"/>
          </w:pPr>
        </w:pPrChange>
      </w:pPr>
      <w:ins w:id="3749" w:author="manojk" w:date="2012-04-27T11:52:00Z">
        <w:r>
          <w:rPr>
            <w:rFonts w:cs="Times New Roman"/>
            <w:shd w:val="clear" w:color="auto" w:fill="auto"/>
            <w:lang w:val="en-US"/>
          </w:rPr>
          <w:t xml:space="preserve">Controls are UI components with ability to specify custom properties like </w:t>
        </w:r>
      </w:ins>
      <w:ins w:id="3750" w:author="manojk" w:date="2012-04-27T11:54:00Z">
        <w:r w:rsidR="006B78B7">
          <w:rPr>
            <w:rFonts w:cs="Times New Roman"/>
            <w:shd w:val="clear" w:color="auto" w:fill="auto"/>
            <w:lang w:val="en-US"/>
          </w:rPr>
          <w:t>text length limit</w:t>
        </w:r>
      </w:ins>
      <w:ins w:id="3751" w:author="manojk" w:date="2012-04-27T11:53:00Z">
        <w:r w:rsidR="006B78B7">
          <w:rPr>
            <w:rFonts w:cs="Times New Roman"/>
            <w:shd w:val="clear" w:color="auto" w:fill="auto"/>
            <w:lang w:val="en-US"/>
          </w:rPr>
          <w:t xml:space="preserve">, </w:t>
        </w:r>
      </w:ins>
    </w:p>
    <w:p w:rsidR="00000000" w:rsidRDefault="003B3592">
      <w:pPr>
        <w:numPr>
          <w:ins w:id="3752" w:author="atuld" w:date="2012-04-26T11:29:00Z"/>
        </w:numPr>
        <w:ind w:left="2160" w:hanging="1440"/>
        <w:jc w:val="both"/>
        <w:rPr>
          <w:ins w:id="3753" w:author="manojk" w:date="2012-05-13T06:23:00Z"/>
          <w:rFonts w:cs="Times New Roman"/>
          <w:shd w:val="clear" w:color="auto" w:fill="auto"/>
          <w:lang w:val="en-US"/>
        </w:rPr>
        <w:pPrChange w:id="3754" w:author="manojk" w:date="2012-05-13T13:40:00Z">
          <w:pPr>
            <w:ind w:left="1440" w:hanging="1440"/>
          </w:pPr>
        </w:pPrChange>
      </w:pPr>
      <w:ins w:id="3755" w:author="manojk" w:date="2012-05-13T13:40:00Z">
        <w:r>
          <w:rPr>
            <w:rFonts w:cs="Times New Roman"/>
            <w:shd w:val="clear" w:color="auto" w:fill="auto"/>
            <w:lang w:val="en-US"/>
          </w:rPr>
          <w:t>h</w:t>
        </w:r>
      </w:ins>
      <w:ins w:id="3756" w:author="manojk" w:date="2012-04-27T11:53:00Z">
        <w:r w:rsidR="006B78B7">
          <w:rPr>
            <w:rFonts w:cs="Times New Roman"/>
            <w:shd w:val="clear" w:color="auto" w:fill="auto"/>
            <w:lang w:val="en-US"/>
          </w:rPr>
          <w:t>eight</w:t>
        </w:r>
      </w:ins>
      <w:ins w:id="3757" w:author="manojk" w:date="2012-04-27T11:54:00Z">
        <w:r w:rsidR="006B78B7">
          <w:rPr>
            <w:rFonts w:cs="Times New Roman"/>
            <w:shd w:val="clear" w:color="auto" w:fill="auto"/>
            <w:lang w:val="en-US"/>
          </w:rPr>
          <w:t xml:space="preserve"> etc. with </w:t>
        </w:r>
      </w:ins>
      <w:ins w:id="3758" w:author="manojk" w:date="2012-04-27T11:55:00Z">
        <w:r w:rsidR="006B78B7">
          <w:rPr>
            <w:rFonts w:cs="Times New Roman"/>
            <w:shd w:val="clear" w:color="auto" w:fill="auto"/>
            <w:lang w:val="en-US"/>
          </w:rPr>
          <w:t>ability to have locale based captions.</w:t>
        </w:r>
      </w:ins>
      <w:ins w:id="3759" w:author="atuld" w:date="2012-04-26T11:28:00Z">
        <w:del w:id="3760" w:author="manojk" w:date="2012-04-27T11:55:00Z">
          <w:r w:rsidR="00DF6216" w:rsidRPr="00DF6216">
            <w:rPr>
              <w:rFonts w:cs="Times New Roman"/>
              <w:shd w:val="clear" w:color="auto" w:fill="auto"/>
              <w:lang w:val="en-US"/>
              <w:rPrChange w:id="3761" w:author="atuld" w:date="2012-04-26T11:35:00Z">
                <w:rPr>
                  <w:rFonts w:ascii="Times New Roman" w:hAnsi="Times New Roman" w:cs="Times New Roman"/>
                  <w:color w:val="0000FF"/>
                  <w:sz w:val="20"/>
                  <w:u w:val="single"/>
                  <w:shd w:val="clear" w:color="auto" w:fill="auto"/>
                  <w:lang w:val="en-US"/>
                </w:rPr>
              </w:rPrChange>
            </w:rPr>
            <w:delText>This entity provides the provision of creating custom controls which will support INTERNATIONALIZATION/MULTILINGUAL content based on user profile. It allows provides the flexibility to support multiple applications using the same DB.</w:delText>
          </w:r>
        </w:del>
      </w:ins>
    </w:p>
    <w:p w:rsidR="00000000" w:rsidRDefault="006A5941">
      <w:pPr>
        <w:numPr>
          <w:ins w:id="3762" w:author="atuld" w:date="2012-04-26T11:29:00Z"/>
        </w:numPr>
        <w:ind w:left="2160" w:hanging="1440"/>
        <w:jc w:val="both"/>
        <w:rPr>
          <w:ins w:id="3763" w:author="atuld" w:date="2012-04-26T11:30:00Z"/>
          <w:rFonts w:cs="Times New Roman"/>
          <w:shd w:val="clear" w:color="auto" w:fill="auto"/>
          <w:lang w:val="en-US"/>
          <w:rPrChange w:id="3764" w:author="atuld" w:date="2012-04-26T11:29:00Z">
            <w:rPr>
              <w:ins w:id="3765" w:author="atuld" w:date="2012-04-26T11:30:00Z"/>
              <w:rFonts w:ascii="Times New Roman" w:hAnsi="Times New Roman" w:cs="Times New Roman"/>
              <w:shd w:val="clear" w:color="auto" w:fill="auto"/>
              <w:lang w:val="en-US"/>
            </w:rPr>
          </w:rPrChange>
        </w:rPr>
        <w:pPrChange w:id="3766" w:author="manojk" w:date="2012-05-13T06:23:00Z">
          <w:pPr>
            <w:ind w:left="1440" w:hanging="1440"/>
          </w:pPr>
        </w:pPrChange>
      </w:pPr>
    </w:p>
    <w:p w:rsidR="00000000" w:rsidRDefault="00DF6216">
      <w:pPr>
        <w:pStyle w:val="ListParagraph"/>
        <w:numPr>
          <w:ilvl w:val="0"/>
          <w:numId w:val="40"/>
          <w:ins w:id="3767" w:author="atuld" w:date="2012-04-26T16:43:00Z"/>
        </w:numPr>
        <w:spacing w:after="0"/>
        <w:rPr>
          <w:ins w:id="3768" w:author="atuld" w:date="2012-04-26T11:32:00Z"/>
          <w:color w:val="000000"/>
          <w:szCs w:val="20"/>
          <w:lang w:val="en-US"/>
          <w:rPrChange w:id="3769" w:author="manojk" w:date="2012-05-13T06:24:00Z">
            <w:rPr>
              <w:ins w:id="3770" w:author="atuld" w:date="2012-04-26T11:32:00Z"/>
              <w:u w:color="000000"/>
              <w:shd w:val="clear" w:color="auto" w:fill="auto"/>
              <w:lang w:val="en-US"/>
            </w:rPr>
          </w:rPrChange>
        </w:rPr>
        <w:pPrChange w:id="3771" w:author="manojk" w:date="2012-05-13T13:41:00Z">
          <w:pPr>
            <w:pStyle w:val="Heading4"/>
            <w:ind w:left="0"/>
          </w:pPr>
        </w:pPrChange>
      </w:pPr>
      <w:ins w:id="3772" w:author="atuld" w:date="2012-04-26T11:32:00Z">
        <w:del w:id="3773" w:author="manojk" w:date="2012-04-27T11:51:00Z">
          <w:r w:rsidRPr="00DF6216" w:rsidDel="00131921">
            <w:rPr>
              <w:b/>
              <w:color w:val="000000"/>
              <w:szCs w:val="20"/>
              <w:lang w:val="en-US"/>
              <w:rPrChange w:id="3774" w:author="manojk" w:date="2012-05-13T06:24:00Z">
                <w:rPr>
                  <w:b w:val="0"/>
                  <w:bCs w:val="0"/>
                  <w:color w:val="0000FF"/>
                  <w:sz w:val="20"/>
                  <w:szCs w:val="20"/>
                  <w:u w:val="single"/>
                </w:rPr>
              </w:rPrChange>
            </w:rPr>
            <w:fldChar w:fldCharType="begin" w:fldLock="1"/>
          </w:r>
          <w:r w:rsidRPr="00DF6216">
            <w:rPr>
              <w:b/>
              <w:color w:val="000000"/>
              <w:szCs w:val="20"/>
              <w:lang w:val="en-US"/>
              <w:rPrChange w:id="3775" w:author="manojk" w:date="2012-05-13T06:24:00Z">
                <w:rPr>
                  <w:b w:val="0"/>
                  <w:bCs w:val="0"/>
                  <w:color w:val="0000FF"/>
                  <w:sz w:val="20"/>
                  <w:szCs w:val="20"/>
                  <w:u w:val="single"/>
                </w:rPr>
              </w:rPrChange>
            </w:rPr>
            <w:delInstrText>MERGEFIELD Element.Name</w:delInstrText>
          </w:r>
          <w:r w:rsidRPr="00DF6216" w:rsidDel="00131921">
            <w:rPr>
              <w:b/>
              <w:color w:val="000000"/>
              <w:szCs w:val="20"/>
              <w:lang w:val="en-US"/>
              <w:rPrChange w:id="3776" w:author="manojk" w:date="2012-05-13T06:24:00Z">
                <w:rPr>
                  <w:b w:val="0"/>
                  <w:bCs w:val="0"/>
                  <w:color w:val="0000FF"/>
                  <w:sz w:val="20"/>
                  <w:szCs w:val="20"/>
                  <w:u w:val="single"/>
                </w:rPr>
              </w:rPrChange>
            </w:rPr>
            <w:fldChar w:fldCharType="separate"/>
          </w:r>
          <w:bookmarkStart w:id="3777" w:name="_Toc323126451"/>
          <w:r w:rsidRPr="00DF6216">
            <w:rPr>
              <w:b/>
              <w:color w:val="000000"/>
              <w:szCs w:val="20"/>
              <w:lang w:val="en-US"/>
              <w:rPrChange w:id="3778" w:author="manojk" w:date="2012-05-13T06:24:00Z">
                <w:rPr>
                  <w:b w:val="0"/>
                  <w:bCs w:val="0"/>
                  <w:color w:val="0000FF"/>
                  <w:sz w:val="20"/>
                  <w:u w:val="single" w:color="000000"/>
                </w:rPr>
              </w:rPrChange>
            </w:rPr>
            <w:delText>CTRL_TRANS</w:delText>
          </w:r>
          <w:bookmarkEnd w:id="3777"/>
          <w:r w:rsidRPr="00DF6216" w:rsidDel="00131921">
            <w:rPr>
              <w:b/>
              <w:color w:val="000000"/>
              <w:szCs w:val="20"/>
              <w:lang w:val="en-US"/>
              <w:rPrChange w:id="3779" w:author="manojk" w:date="2012-05-13T06:24:00Z">
                <w:rPr>
                  <w:b w:val="0"/>
                  <w:bCs w:val="0"/>
                  <w:color w:val="0000FF"/>
                  <w:sz w:val="20"/>
                  <w:szCs w:val="20"/>
                  <w:u w:val="single"/>
                </w:rPr>
              </w:rPrChange>
            </w:rPr>
            <w:fldChar w:fldCharType="end"/>
          </w:r>
        </w:del>
      </w:ins>
      <w:ins w:id="3780" w:author="manojk" w:date="2012-04-27T11:52:00Z">
        <w:r w:rsidRPr="00DF6216">
          <w:rPr>
            <w:b/>
            <w:color w:val="000000"/>
            <w:szCs w:val="20"/>
            <w:lang w:val="en-US"/>
            <w:rPrChange w:id="3781" w:author="manojk" w:date="2012-05-13T06:24:00Z">
              <w:rPr>
                <w:b w:val="0"/>
                <w:bCs w:val="0"/>
                <w:color w:val="0000FF"/>
                <w:sz w:val="20"/>
                <w:szCs w:val="20"/>
                <w:u w:val="single"/>
              </w:rPr>
            </w:rPrChange>
          </w:rPr>
          <w:t>Trans Tables</w:t>
        </w:r>
      </w:ins>
    </w:p>
    <w:p w:rsidR="00000000" w:rsidRDefault="006B78B7">
      <w:pPr>
        <w:numPr>
          <w:ins w:id="3782" w:author="atuld" w:date="2012-04-26T11:31:00Z"/>
        </w:numPr>
        <w:ind w:left="2160" w:hanging="1440"/>
        <w:jc w:val="both"/>
        <w:rPr>
          <w:ins w:id="3783" w:author="manojk" w:date="2012-05-13T13:41:00Z"/>
          <w:shd w:val="clear" w:color="auto" w:fill="auto"/>
          <w:lang w:val="en-US"/>
        </w:rPr>
        <w:pPrChange w:id="3784" w:author="manojk" w:date="2012-05-13T06:23:00Z">
          <w:pPr>
            <w:pStyle w:val="Heading4"/>
          </w:pPr>
        </w:pPrChange>
      </w:pPr>
      <w:ins w:id="3785" w:author="manojk" w:date="2012-04-27T11:56:00Z">
        <w:r>
          <w:rPr>
            <w:rFonts w:cs="Times New Roman"/>
            <w:shd w:val="clear" w:color="auto" w:fill="auto"/>
            <w:lang w:val="en-US"/>
          </w:rPr>
          <w:t xml:space="preserve">Trans tables are responsible for </w:t>
        </w:r>
      </w:ins>
      <w:ins w:id="3786" w:author="manojk" w:date="2012-04-27T11:57:00Z">
        <w:r>
          <w:rPr>
            <w:rFonts w:cs="Times New Roman"/>
            <w:shd w:val="clear" w:color="auto" w:fill="auto"/>
            <w:lang w:val="en-US"/>
          </w:rPr>
          <w:t>holding</w:t>
        </w:r>
      </w:ins>
      <w:ins w:id="3787" w:author="manojk" w:date="2012-04-27T11:56:00Z">
        <w:r>
          <w:rPr>
            <w:rFonts w:cs="Times New Roman"/>
            <w:shd w:val="clear" w:color="auto" w:fill="auto"/>
            <w:lang w:val="en-US"/>
          </w:rPr>
          <w:t xml:space="preserve"> locale based data for Control, Menus and messages </w:t>
        </w:r>
      </w:ins>
    </w:p>
    <w:p w:rsidR="00000000" w:rsidRDefault="006B78B7">
      <w:pPr>
        <w:numPr>
          <w:ins w:id="3788" w:author="atuld" w:date="2012-04-26T11:31:00Z"/>
        </w:numPr>
        <w:ind w:left="2160" w:hanging="1440"/>
        <w:jc w:val="both"/>
        <w:rPr>
          <w:ins w:id="3789" w:author="manojk" w:date="2012-05-13T06:24:00Z"/>
          <w:rFonts w:ascii="Times New Roman" w:hAnsi="Times New Roman"/>
          <w:shd w:val="clear" w:color="auto" w:fill="auto"/>
          <w:lang w:val="en-US"/>
        </w:rPr>
        <w:pPrChange w:id="3790" w:author="manojk" w:date="2012-05-13T06:23:00Z">
          <w:pPr>
            <w:pStyle w:val="Heading4"/>
          </w:pPr>
        </w:pPrChange>
      </w:pPr>
      <w:ins w:id="3791" w:author="manojk" w:date="2012-04-27T11:56:00Z">
        <w:r>
          <w:rPr>
            <w:rFonts w:cs="Times New Roman"/>
            <w:shd w:val="clear" w:color="auto" w:fill="auto"/>
            <w:lang w:val="en-US"/>
          </w:rPr>
          <w:t>for globalization and profile based customization.</w:t>
        </w:r>
      </w:ins>
      <w:ins w:id="3792" w:author="atuld" w:date="2012-04-26T11:32:00Z">
        <w:del w:id="3793" w:author="manojk" w:date="2012-04-27T11:57:00Z">
          <w:r w:rsidR="00DF6216" w:rsidRPr="00DF6216">
            <w:rPr>
              <w:rFonts w:cs="Times New Roman"/>
              <w:shd w:val="clear" w:color="auto" w:fill="auto"/>
              <w:lang w:val="en-US"/>
              <w:rPrChange w:id="3794" w:author="atuld" w:date="2012-04-26T11:35:00Z">
                <w:rPr>
                  <w:rFonts w:ascii="Times New Roman" w:hAnsi="Times New Roman"/>
                  <w:color w:val="0000FF"/>
                  <w:sz w:val="20"/>
                  <w:u w:val="single"/>
                  <w:shd w:val="clear" w:color="auto" w:fill="auto"/>
                  <w:lang w:val="en-US"/>
                </w:rPr>
              </w:rPrChange>
            </w:rPr>
            <w:delText>This entity maps controls with the locales e.g. en_JA and user profiles and thus provides feature of INTERNATIONALIZATION /MULTILINGUAL content  to the controls</w:delText>
          </w:r>
          <w:r w:rsidR="00F64F03" w:rsidDel="006B78B7">
            <w:rPr>
              <w:rFonts w:ascii="Times New Roman" w:hAnsi="Times New Roman" w:cs="Times New Roman"/>
              <w:shd w:val="clear" w:color="auto" w:fill="auto"/>
              <w:lang w:val="en-US"/>
            </w:rPr>
            <w:delText xml:space="preserve"> .</w:delText>
          </w:r>
        </w:del>
      </w:ins>
    </w:p>
    <w:p w:rsidR="00000000" w:rsidRDefault="006A5941">
      <w:pPr>
        <w:numPr>
          <w:ins w:id="3795" w:author="atuld" w:date="2012-04-26T11:31:00Z"/>
        </w:numPr>
        <w:ind w:left="2160" w:hanging="1440"/>
        <w:jc w:val="both"/>
        <w:rPr>
          <w:ins w:id="3796" w:author="atuld" w:date="2012-04-26T11:31:00Z"/>
          <w:bCs/>
          <w:rPrChange w:id="3797" w:author="atuld" w:date="2012-04-26T11:31:00Z">
            <w:rPr>
              <w:ins w:id="3798" w:author="atuld" w:date="2012-04-26T11:31:00Z"/>
              <w:rFonts w:cs="Arial"/>
              <w:bCs w:val="0"/>
              <w:szCs w:val="20"/>
              <w:u w:color="000000"/>
              <w:shd w:val="clear" w:color="auto" w:fill="auto"/>
              <w:lang w:val="en-US"/>
            </w:rPr>
          </w:rPrChange>
        </w:rPr>
        <w:pPrChange w:id="3799" w:author="manojk" w:date="2012-05-13T06:23:00Z">
          <w:pPr>
            <w:pStyle w:val="Heading4"/>
          </w:pPr>
        </w:pPrChange>
      </w:pPr>
    </w:p>
    <w:p w:rsidR="00000000" w:rsidRDefault="006A5941">
      <w:pPr>
        <w:pStyle w:val="ListParagraph"/>
        <w:numPr>
          <w:ilvl w:val="0"/>
          <w:numId w:val="40"/>
          <w:ins w:id="3800" w:author="atuld" w:date="2012-04-26T11:30:00Z"/>
        </w:numPr>
        <w:spacing w:after="0"/>
        <w:rPr>
          <w:ins w:id="3801" w:author="atuld" w:date="2012-04-26T11:30:00Z"/>
          <w:del w:id="3802" w:author="manojk" w:date="2012-04-27T11:58:00Z"/>
          <w:bCs/>
          <w:color w:val="000000"/>
          <w:szCs w:val="20"/>
          <w:lang w:val="en-US"/>
          <w:rPrChange w:id="3803" w:author="manojk" w:date="2012-05-13T06:24:00Z">
            <w:rPr>
              <w:ins w:id="3804" w:author="atuld" w:date="2012-04-26T11:30:00Z"/>
              <w:del w:id="3805" w:author="manojk" w:date="2012-04-27T11:58:00Z"/>
              <w:rFonts w:cs="Arial"/>
              <w:bCs w:val="0"/>
              <w:szCs w:val="20"/>
              <w:u w:color="000000"/>
              <w:shd w:val="clear" w:color="auto" w:fill="auto"/>
              <w:lang w:val="en-US"/>
            </w:rPr>
          </w:rPrChange>
        </w:rPr>
        <w:pPrChange w:id="3806" w:author="manojk" w:date="2012-05-13T13:41:00Z">
          <w:pPr>
            <w:pStyle w:val="Heading4"/>
            <w:numPr>
              <w:numId w:val="0"/>
            </w:numPr>
            <w:ind w:left="0" w:firstLine="0"/>
          </w:pPr>
        </w:pPrChange>
      </w:pPr>
    </w:p>
    <w:p w:rsidR="00000000" w:rsidRDefault="006A5941">
      <w:pPr>
        <w:pStyle w:val="ListParagraph"/>
        <w:numPr>
          <w:ilvl w:val="0"/>
          <w:numId w:val="40"/>
          <w:ins w:id="3807" w:author="atuld" w:date="2012-04-26T11:33:00Z"/>
        </w:numPr>
        <w:spacing w:after="0"/>
        <w:rPr>
          <w:ins w:id="3808" w:author="atuld" w:date="2012-04-26T11:33:00Z"/>
          <w:del w:id="3809" w:author="manojk" w:date="2012-04-27T11:58:00Z"/>
          <w:b/>
          <w:lang w:val="en-US"/>
          <w:rPrChange w:id="3810" w:author="manojk" w:date="2012-05-13T06:24:00Z">
            <w:rPr>
              <w:ins w:id="3811" w:author="atuld" w:date="2012-04-26T11:33:00Z"/>
              <w:del w:id="3812" w:author="manojk" w:date="2012-04-27T11:58:00Z"/>
              <w:rFonts w:ascii="Times New Roman" w:hAnsi="Times New Roman" w:cs="Times New Roman"/>
              <w:shd w:val="clear" w:color="auto" w:fill="auto"/>
              <w:lang w:val="en-US"/>
            </w:rPr>
          </w:rPrChange>
        </w:rPr>
        <w:pPrChange w:id="3813" w:author="manojk" w:date="2012-05-13T13:41:00Z">
          <w:pPr>
            <w:ind w:left="1440" w:hanging="1440"/>
          </w:pPr>
        </w:pPrChange>
      </w:pPr>
    </w:p>
    <w:p w:rsidR="00000000" w:rsidRDefault="00DF6216">
      <w:pPr>
        <w:pStyle w:val="ListParagraph"/>
        <w:numPr>
          <w:ilvl w:val="0"/>
          <w:numId w:val="40"/>
          <w:ins w:id="3814" w:author="atuld" w:date="2012-04-26T11:33:00Z"/>
        </w:numPr>
        <w:spacing w:after="0"/>
        <w:rPr>
          <w:ins w:id="3815" w:author="atuld" w:date="2012-04-26T11:33:00Z"/>
          <w:color w:val="000000"/>
          <w:szCs w:val="20"/>
          <w:lang w:val="en-US"/>
          <w:rPrChange w:id="3816" w:author="manojk" w:date="2012-05-13T13:41:00Z">
            <w:rPr>
              <w:ins w:id="3817" w:author="atuld" w:date="2012-04-26T11:33:00Z"/>
              <w:u w:color="000000"/>
              <w:shd w:val="clear" w:color="auto" w:fill="auto"/>
              <w:lang w:val="en-US"/>
            </w:rPr>
          </w:rPrChange>
        </w:rPr>
        <w:pPrChange w:id="3818" w:author="manojk" w:date="2012-05-13T13:41:00Z">
          <w:pPr>
            <w:pStyle w:val="Heading4"/>
          </w:pPr>
        </w:pPrChange>
      </w:pPr>
      <w:proofErr w:type="spellStart"/>
      <w:ins w:id="3819" w:author="manojk" w:date="2012-04-27T11:57:00Z">
        <w:r w:rsidRPr="00DF6216">
          <w:rPr>
            <w:b/>
            <w:color w:val="000000"/>
            <w:szCs w:val="20"/>
            <w:lang w:val="en-US"/>
            <w:rPrChange w:id="3820" w:author="manojk" w:date="2012-05-13T06:24:00Z">
              <w:rPr>
                <w:rFonts w:cs="Arial"/>
                <w:color w:val="0000FF"/>
                <w:sz w:val="20"/>
                <w:szCs w:val="20"/>
                <w:u w:val="single"/>
              </w:rPr>
            </w:rPrChange>
          </w:rPr>
          <w:t>UserRoleAccess</w:t>
        </w:r>
      </w:ins>
      <w:proofErr w:type="spellEnd"/>
      <w:ins w:id="3821" w:author="atuld" w:date="2012-04-26T11:33:00Z">
        <w:del w:id="3822" w:author="manojk" w:date="2012-04-27T11:57:00Z">
          <w:r w:rsidRPr="00DF6216" w:rsidDel="006B78B7">
            <w:rPr>
              <w:b/>
              <w:color w:val="000000"/>
              <w:szCs w:val="20"/>
              <w:lang w:val="en-US"/>
              <w:rPrChange w:id="3823" w:author="manojk" w:date="2012-05-13T13:41:00Z">
                <w:rPr>
                  <w:b w:val="0"/>
                  <w:bCs w:val="0"/>
                  <w:color w:val="0000FF"/>
                  <w:sz w:val="20"/>
                  <w:szCs w:val="20"/>
                  <w:u w:val="single"/>
                </w:rPr>
              </w:rPrChange>
            </w:rPr>
            <w:fldChar w:fldCharType="begin" w:fldLock="1"/>
          </w:r>
          <w:r w:rsidRPr="00DF6216">
            <w:rPr>
              <w:b/>
              <w:color w:val="000000"/>
              <w:szCs w:val="20"/>
              <w:lang w:val="en-US"/>
              <w:rPrChange w:id="3824" w:author="manojk" w:date="2012-05-13T13:41:00Z">
                <w:rPr>
                  <w:b w:val="0"/>
                  <w:bCs w:val="0"/>
                  <w:color w:val="0000FF"/>
                  <w:sz w:val="20"/>
                  <w:szCs w:val="20"/>
                  <w:u w:val="single"/>
                </w:rPr>
              </w:rPrChange>
            </w:rPr>
            <w:delInstrText>MERGEFIELD Element.Name</w:delInstrText>
          </w:r>
          <w:r w:rsidRPr="00DF6216" w:rsidDel="006B78B7">
            <w:rPr>
              <w:b/>
              <w:color w:val="000000"/>
              <w:szCs w:val="20"/>
              <w:lang w:val="en-US"/>
              <w:rPrChange w:id="3825" w:author="manojk" w:date="2012-05-13T13:41:00Z">
                <w:rPr>
                  <w:b w:val="0"/>
                  <w:bCs w:val="0"/>
                  <w:color w:val="0000FF"/>
                  <w:sz w:val="20"/>
                  <w:szCs w:val="20"/>
                  <w:u w:val="single"/>
                </w:rPr>
              </w:rPrChange>
            </w:rPr>
            <w:fldChar w:fldCharType="separate"/>
          </w:r>
          <w:bookmarkStart w:id="3826" w:name="_Toc323126452"/>
          <w:r w:rsidRPr="00DF6216">
            <w:rPr>
              <w:b/>
              <w:color w:val="000000"/>
              <w:szCs w:val="20"/>
              <w:lang w:val="en-US"/>
              <w:rPrChange w:id="3827" w:author="manojk" w:date="2012-05-13T13:41:00Z">
                <w:rPr>
                  <w:b w:val="0"/>
                  <w:bCs w:val="0"/>
                  <w:color w:val="0000FF"/>
                  <w:sz w:val="20"/>
                  <w:u w:val="single" w:color="000000"/>
                </w:rPr>
              </w:rPrChange>
            </w:rPr>
            <w:delText>CTRL_USER_ACCESS</w:delText>
          </w:r>
          <w:bookmarkEnd w:id="3826"/>
          <w:r w:rsidRPr="00DF6216" w:rsidDel="006B78B7">
            <w:rPr>
              <w:b/>
              <w:color w:val="000000"/>
              <w:szCs w:val="20"/>
              <w:lang w:val="en-US"/>
              <w:rPrChange w:id="3828" w:author="manojk" w:date="2012-05-13T13:41:00Z">
                <w:rPr>
                  <w:b w:val="0"/>
                  <w:bCs w:val="0"/>
                  <w:color w:val="0000FF"/>
                  <w:sz w:val="20"/>
                  <w:szCs w:val="20"/>
                  <w:u w:val="single"/>
                </w:rPr>
              </w:rPrChange>
            </w:rPr>
            <w:fldChar w:fldCharType="end"/>
          </w:r>
        </w:del>
      </w:ins>
    </w:p>
    <w:p w:rsidR="00000000" w:rsidRDefault="00DF6216">
      <w:pPr>
        <w:pStyle w:val="NormalIndent"/>
        <w:numPr>
          <w:ins w:id="3829" w:author="atuld" w:date="2012-04-26T11:34:00Z"/>
        </w:numPr>
        <w:ind w:left="0"/>
        <w:rPr>
          <w:ins w:id="3830" w:author="atuld" w:date="2012-04-26T11:34:00Z"/>
          <w:del w:id="3831" w:author="manojk" w:date="2012-04-27T11:59:00Z"/>
          <w:rFonts w:cs="Times New Roman"/>
          <w:shd w:val="clear" w:color="auto" w:fill="auto"/>
          <w:lang w:val="en-US"/>
          <w:rPrChange w:id="3832" w:author="manojk" w:date="2012-05-13T06:23:00Z">
            <w:rPr>
              <w:ins w:id="3833" w:author="atuld" w:date="2012-04-26T11:34:00Z"/>
              <w:del w:id="3834" w:author="manojk" w:date="2012-04-27T11:59:00Z"/>
              <w:rFonts w:cs="Times New Roman"/>
              <w:shd w:val="clear" w:color="auto" w:fill="auto"/>
            </w:rPr>
          </w:rPrChange>
        </w:rPr>
        <w:pPrChange w:id="3835" w:author="atuld" w:date="2012-04-26T11:35:00Z">
          <w:pPr>
            <w:pStyle w:val="NormalIndent"/>
            <w:ind w:left="1440" w:hanging="1440"/>
          </w:pPr>
        </w:pPrChange>
      </w:pPr>
      <w:ins w:id="3836" w:author="atuld" w:date="2012-04-26T11:34:00Z">
        <w:del w:id="3837" w:author="manojk" w:date="2012-04-27T11:59:00Z">
          <w:r w:rsidRPr="00DF6216" w:rsidDel="006B78B7">
            <w:rPr>
              <w:rFonts w:cs="Times New Roman"/>
              <w:rPrChange w:id="3838" w:author="manojk" w:date="2012-05-13T06:23:00Z">
                <w:rPr>
                  <w:rStyle w:val="FieldLabel"/>
                  <w:rFonts w:ascii="Times New Roman" w:hAnsi="Times New Roman"/>
                  <w:color w:val="000000"/>
                  <w:shd w:val="clear" w:color="auto" w:fill="auto"/>
                  <w:lang w:val="en-US"/>
                </w:rPr>
              </w:rPrChange>
            </w:rPr>
            <w:fldChar w:fldCharType="begin" w:fldLock="1"/>
          </w:r>
          <w:r w:rsidRPr="00DF6216">
            <w:rPr>
              <w:rFonts w:cs="Times New Roman"/>
              <w:rPrChange w:id="3839" w:author="manojk" w:date="2012-05-13T06:23:00Z">
                <w:rPr>
                  <w:rStyle w:val="FieldLabel"/>
                  <w:rFonts w:ascii="Times New Roman" w:hAnsi="Times New Roman"/>
                  <w:color w:val="000000"/>
                  <w:shd w:val="clear" w:color="auto" w:fill="auto"/>
                  <w:lang w:val="en-US"/>
                </w:rPr>
              </w:rPrChange>
            </w:rPr>
            <w:delInstrText>MERGEFIELD Element.Notes</w:delInstrText>
          </w:r>
          <w:r w:rsidRPr="00DF6216" w:rsidDel="006B78B7">
            <w:rPr>
              <w:rFonts w:cs="Times New Roman"/>
              <w:rPrChange w:id="3840" w:author="manojk" w:date="2012-05-13T06:23:00Z">
                <w:rPr>
                  <w:rStyle w:val="FieldLabel"/>
                  <w:rFonts w:ascii="Times New Roman" w:hAnsi="Times New Roman"/>
                  <w:color w:val="000000"/>
                  <w:shd w:val="clear" w:color="auto" w:fill="auto"/>
                  <w:lang w:val="en-US"/>
                </w:rPr>
              </w:rPrChange>
            </w:rPr>
            <w:fldChar w:fldCharType="separate"/>
          </w:r>
          <w:r w:rsidRPr="00DF6216">
            <w:rPr>
              <w:rFonts w:cs="Times New Roman"/>
              <w:shd w:val="clear" w:color="auto" w:fill="auto"/>
              <w:lang w:val="en-US"/>
              <w:rPrChange w:id="3841" w:author="manojk" w:date="2012-05-13T06:23:00Z">
                <w:rPr>
                  <w:rFonts w:ascii="Times New Roman" w:hAnsi="Times New Roman"/>
                  <w:i/>
                  <w:color w:val="004080"/>
                  <w:sz w:val="20"/>
                  <w:shd w:val="clear" w:color="auto" w:fill="auto"/>
                </w:rPr>
              </w:rPrChange>
            </w:rPr>
            <w:delText>This table provides provision for BRANDING on the basis of user role and profile id to various controls.</w:delText>
          </w:r>
          <w:r w:rsidRPr="00DF6216" w:rsidDel="006B78B7">
            <w:rPr>
              <w:rFonts w:cs="Times New Roman"/>
              <w:rPrChange w:id="3842" w:author="manojk" w:date="2012-05-13T06:23:00Z">
                <w:rPr>
                  <w:rStyle w:val="FieldLabel"/>
                  <w:rFonts w:ascii="Times New Roman" w:hAnsi="Times New Roman"/>
                  <w:color w:val="000000"/>
                  <w:shd w:val="clear" w:color="auto" w:fill="auto"/>
                  <w:lang w:val="en-US"/>
                </w:rPr>
              </w:rPrChange>
            </w:rPr>
            <w:fldChar w:fldCharType="end"/>
          </w:r>
        </w:del>
      </w:ins>
    </w:p>
    <w:p w:rsidR="00000000" w:rsidRDefault="006B78B7">
      <w:pPr>
        <w:numPr>
          <w:ins w:id="3843" w:author="atuld" w:date="2012-04-26T11:36:00Z"/>
        </w:numPr>
        <w:ind w:left="2160" w:hanging="1440"/>
        <w:jc w:val="both"/>
        <w:rPr>
          <w:ins w:id="3844" w:author="manojk" w:date="2012-05-13T13:41:00Z"/>
          <w:rFonts w:cs="Times New Roman"/>
          <w:shd w:val="clear" w:color="auto" w:fill="auto"/>
          <w:lang w:val="en-US"/>
        </w:rPr>
        <w:pPrChange w:id="3845" w:author="manojk" w:date="2012-05-13T06:23:00Z">
          <w:pPr>
            <w:ind w:left="1440" w:hanging="1440"/>
          </w:pPr>
        </w:pPrChange>
      </w:pPr>
      <w:proofErr w:type="spellStart"/>
      <w:ins w:id="3846" w:author="manojk" w:date="2012-04-27T12:01:00Z">
        <w:r w:rsidRPr="00484E8B">
          <w:rPr>
            <w:rFonts w:cs="Times New Roman"/>
            <w:shd w:val="clear" w:color="auto" w:fill="auto"/>
            <w:lang w:val="en-US"/>
          </w:rPr>
          <w:t>UserRoleAccess</w:t>
        </w:r>
      </w:ins>
      <w:ins w:id="3847" w:author="manojk" w:date="2012-04-27T11:59:00Z">
        <w:r w:rsidR="00DF6216" w:rsidRPr="00DF6216">
          <w:rPr>
            <w:rFonts w:cs="Times New Roman"/>
            <w:shd w:val="clear" w:color="auto" w:fill="auto"/>
            <w:lang w:val="en-US"/>
            <w:rPrChange w:id="3848" w:author="manojk" w:date="2012-04-27T12:01:00Z">
              <w:rPr>
                <w:rFonts w:ascii="Times New Roman" w:hAnsi="Times New Roman" w:cs="Times New Roman"/>
                <w:i/>
                <w:color w:val="004080"/>
                <w:sz w:val="20"/>
                <w:shd w:val="clear" w:color="auto" w:fill="auto"/>
                <w:lang w:val="en-US"/>
              </w:rPr>
            </w:rPrChange>
          </w:rPr>
          <w:t>provides</w:t>
        </w:r>
        <w:proofErr w:type="spellEnd"/>
        <w:r w:rsidR="00DF6216" w:rsidRPr="00DF6216">
          <w:rPr>
            <w:rFonts w:cs="Times New Roman"/>
            <w:shd w:val="clear" w:color="auto" w:fill="auto"/>
            <w:lang w:val="en-US"/>
            <w:rPrChange w:id="3849" w:author="manojk" w:date="2012-04-27T12:01:00Z">
              <w:rPr>
                <w:rFonts w:ascii="Times New Roman" w:hAnsi="Times New Roman" w:cs="Times New Roman"/>
                <w:i/>
                <w:color w:val="004080"/>
                <w:sz w:val="20"/>
                <w:shd w:val="clear" w:color="auto" w:fill="auto"/>
                <w:lang w:val="en-US"/>
              </w:rPr>
            </w:rPrChange>
          </w:rPr>
          <w:t xml:space="preserve"> provision for </w:t>
        </w:r>
      </w:ins>
      <w:proofErr w:type="spellStart"/>
      <w:ins w:id="3850" w:author="manojk" w:date="2012-04-27T12:00:00Z">
        <w:r w:rsidR="00DF6216" w:rsidRPr="00DF6216">
          <w:rPr>
            <w:rFonts w:cs="Times New Roman"/>
            <w:shd w:val="clear" w:color="auto" w:fill="auto"/>
            <w:lang w:val="en-US"/>
            <w:rPrChange w:id="3851" w:author="manojk" w:date="2012-04-27T12:01:00Z">
              <w:rPr>
                <w:rFonts w:ascii="Times New Roman" w:hAnsi="Times New Roman" w:cs="Times New Roman"/>
                <w:i/>
                <w:color w:val="004080"/>
                <w:sz w:val="20"/>
                <w:shd w:val="clear" w:color="auto" w:fill="auto"/>
                <w:lang w:val="en-US"/>
              </w:rPr>
            </w:rPrChange>
          </w:rPr>
          <w:t>Brandingof</w:t>
        </w:r>
      </w:ins>
      <w:proofErr w:type="spellEnd"/>
      <w:ins w:id="3852" w:author="manojk" w:date="2012-04-27T11:59:00Z">
        <w:r w:rsidR="00DF6216" w:rsidRPr="00DF6216">
          <w:rPr>
            <w:rFonts w:cs="Times New Roman"/>
            <w:shd w:val="clear" w:color="auto" w:fill="auto"/>
            <w:lang w:val="en-US"/>
            <w:rPrChange w:id="3853" w:author="manojk" w:date="2012-04-27T12:01:00Z">
              <w:rPr>
                <w:rFonts w:ascii="Times New Roman" w:hAnsi="Times New Roman" w:cs="Times New Roman"/>
                <w:i/>
                <w:color w:val="004080"/>
                <w:sz w:val="20"/>
                <w:shd w:val="clear" w:color="auto" w:fill="auto"/>
                <w:lang w:val="en-US"/>
              </w:rPr>
            </w:rPrChange>
          </w:rPr>
          <w:t xml:space="preserve"> various controls</w:t>
        </w:r>
      </w:ins>
      <w:ins w:id="3854" w:author="manojk" w:date="2012-04-27T12:03:00Z">
        <w:r w:rsidR="008B591A">
          <w:rPr>
            <w:rFonts w:cs="Times New Roman"/>
            <w:shd w:val="clear" w:color="auto" w:fill="auto"/>
            <w:lang w:val="en-US"/>
          </w:rPr>
          <w:t>, menus</w:t>
        </w:r>
      </w:ins>
      <w:ins w:id="3855" w:author="manojk" w:date="2012-04-27T11:59:00Z">
        <w:r w:rsidR="00DF6216" w:rsidRPr="00DF6216">
          <w:rPr>
            <w:rFonts w:cs="Times New Roman"/>
            <w:shd w:val="clear" w:color="auto" w:fill="auto"/>
            <w:lang w:val="en-US"/>
            <w:rPrChange w:id="3856" w:author="manojk" w:date="2012-04-27T12:01:00Z">
              <w:rPr>
                <w:rFonts w:ascii="Times New Roman" w:hAnsi="Times New Roman" w:cs="Times New Roman"/>
                <w:i/>
                <w:color w:val="004080"/>
                <w:sz w:val="20"/>
                <w:shd w:val="clear" w:color="auto" w:fill="auto"/>
                <w:lang w:val="en-US"/>
              </w:rPr>
            </w:rPrChange>
          </w:rPr>
          <w:t xml:space="preserve"> on the basis of </w:t>
        </w:r>
      </w:ins>
    </w:p>
    <w:p w:rsidR="00000000" w:rsidRDefault="00DF6216">
      <w:pPr>
        <w:numPr>
          <w:ins w:id="3857" w:author="atuld" w:date="2012-04-26T11:36:00Z"/>
        </w:numPr>
        <w:ind w:left="2160" w:hanging="1440"/>
        <w:jc w:val="both"/>
        <w:rPr>
          <w:ins w:id="3858" w:author="manojk" w:date="2012-05-13T06:24:00Z"/>
          <w:rFonts w:cs="Times New Roman"/>
          <w:shd w:val="clear" w:color="auto" w:fill="auto"/>
          <w:lang w:val="en-US"/>
        </w:rPr>
        <w:pPrChange w:id="3859" w:author="manojk" w:date="2012-05-13T06:23:00Z">
          <w:pPr>
            <w:ind w:left="1440" w:hanging="1440"/>
          </w:pPr>
        </w:pPrChange>
      </w:pPr>
      <w:ins w:id="3860" w:author="manojk" w:date="2012-04-27T11:59:00Z">
        <w:r w:rsidRPr="00DF6216">
          <w:rPr>
            <w:rFonts w:cs="Times New Roman"/>
            <w:shd w:val="clear" w:color="auto" w:fill="auto"/>
            <w:lang w:val="en-US"/>
            <w:rPrChange w:id="3861" w:author="manojk" w:date="2012-04-27T12:01:00Z">
              <w:rPr>
                <w:rFonts w:ascii="Times New Roman" w:hAnsi="Times New Roman" w:cs="Times New Roman"/>
                <w:i/>
                <w:color w:val="004080"/>
                <w:sz w:val="20"/>
                <w:shd w:val="clear" w:color="auto" w:fill="auto"/>
                <w:lang w:val="en-US"/>
              </w:rPr>
            </w:rPrChange>
          </w:rPr>
          <w:t>user role and profile</w:t>
        </w:r>
      </w:ins>
      <w:ins w:id="3862" w:author="manojk" w:date="2012-04-27T12:00:00Z">
        <w:r w:rsidRPr="00DF6216">
          <w:rPr>
            <w:rFonts w:cs="Times New Roman"/>
            <w:shd w:val="clear" w:color="auto" w:fill="auto"/>
            <w:lang w:val="en-US"/>
            <w:rPrChange w:id="3863" w:author="manojk" w:date="2012-04-27T12:01:00Z">
              <w:rPr>
                <w:rFonts w:ascii="Times New Roman" w:hAnsi="Times New Roman" w:cs="Times New Roman"/>
                <w:i/>
                <w:color w:val="004080"/>
                <w:sz w:val="20"/>
                <w:shd w:val="clear" w:color="auto" w:fill="auto"/>
                <w:lang w:val="en-US"/>
              </w:rPr>
            </w:rPrChange>
          </w:rPr>
          <w:t>.</w:t>
        </w:r>
      </w:ins>
    </w:p>
    <w:p w:rsidR="00000000" w:rsidRDefault="006A5941">
      <w:pPr>
        <w:numPr>
          <w:ins w:id="3864" w:author="atuld" w:date="2012-04-26T11:36:00Z"/>
        </w:numPr>
        <w:ind w:left="2160" w:hanging="1440"/>
        <w:jc w:val="both"/>
        <w:rPr>
          <w:ins w:id="3865" w:author="atuld" w:date="2012-04-26T11:36:00Z"/>
          <w:rFonts w:ascii="Times New Roman" w:hAnsi="Times New Roman" w:cs="Times New Roman"/>
          <w:shd w:val="clear" w:color="auto" w:fill="auto"/>
          <w:lang w:val="en-US"/>
        </w:rPr>
        <w:pPrChange w:id="3866" w:author="manojk" w:date="2012-05-13T06:23:00Z">
          <w:pPr>
            <w:ind w:left="1440" w:hanging="1440"/>
          </w:pPr>
        </w:pPrChange>
      </w:pPr>
    </w:p>
    <w:p w:rsidR="00000000" w:rsidRDefault="00DF6216">
      <w:pPr>
        <w:pStyle w:val="ListParagraph"/>
        <w:numPr>
          <w:ilvl w:val="0"/>
          <w:numId w:val="40"/>
          <w:ins w:id="3867" w:author="atuld" w:date="2012-04-26T11:36:00Z"/>
        </w:numPr>
        <w:spacing w:after="0"/>
        <w:rPr>
          <w:ins w:id="3868" w:author="atuld" w:date="2012-04-26T11:36:00Z"/>
          <w:color w:val="000000"/>
          <w:szCs w:val="20"/>
          <w:lang w:val="en-US"/>
          <w:rPrChange w:id="3869" w:author="manojk" w:date="2012-05-13T06:24:00Z">
            <w:rPr>
              <w:ins w:id="3870" w:author="atuld" w:date="2012-04-26T11:36:00Z"/>
              <w:u w:color="000000"/>
              <w:shd w:val="clear" w:color="auto" w:fill="auto"/>
              <w:lang w:val="en-US"/>
            </w:rPr>
          </w:rPrChange>
        </w:rPr>
        <w:pPrChange w:id="3871" w:author="manojk" w:date="2012-05-13T13:41:00Z">
          <w:pPr>
            <w:pStyle w:val="Heading4"/>
          </w:pPr>
        </w:pPrChange>
      </w:pPr>
      <w:ins w:id="3872" w:author="manojk" w:date="2012-04-27T12:01:00Z">
        <w:r w:rsidRPr="00DF6216">
          <w:rPr>
            <w:b/>
            <w:color w:val="000000"/>
            <w:szCs w:val="20"/>
            <w:lang w:val="en-US"/>
            <w:rPrChange w:id="3873" w:author="manojk" w:date="2012-05-13T06:24:00Z">
              <w:rPr>
                <w:rFonts w:cs="Arial"/>
                <w:i/>
                <w:sz w:val="20"/>
                <w:szCs w:val="20"/>
              </w:rPr>
            </w:rPrChange>
          </w:rPr>
          <w:t>Menu</w:t>
        </w:r>
      </w:ins>
      <w:ins w:id="3874" w:author="atuld" w:date="2012-04-26T11:36:00Z">
        <w:del w:id="3875" w:author="manojk" w:date="2012-04-27T12:01:00Z">
          <w:r w:rsidRPr="00DF6216" w:rsidDel="006B78B7">
            <w:rPr>
              <w:b/>
              <w:color w:val="000000"/>
              <w:szCs w:val="20"/>
              <w:lang w:val="en-US"/>
              <w:rPrChange w:id="3876" w:author="manojk" w:date="2012-05-13T06:24:00Z">
                <w:rPr>
                  <w:b w:val="0"/>
                  <w:bCs w:val="0"/>
                  <w:i/>
                  <w:sz w:val="20"/>
                  <w:szCs w:val="20"/>
                </w:rPr>
              </w:rPrChange>
            </w:rPr>
            <w:fldChar w:fldCharType="begin" w:fldLock="1"/>
          </w:r>
          <w:r w:rsidRPr="00DF6216">
            <w:rPr>
              <w:b/>
              <w:color w:val="000000"/>
              <w:szCs w:val="20"/>
              <w:lang w:val="en-US"/>
              <w:rPrChange w:id="3877" w:author="manojk" w:date="2012-05-13T06:24:00Z">
                <w:rPr>
                  <w:b w:val="0"/>
                  <w:bCs w:val="0"/>
                  <w:i/>
                  <w:sz w:val="20"/>
                  <w:szCs w:val="20"/>
                </w:rPr>
              </w:rPrChange>
            </w:rPr>
            <w:delInstrText>MERGEFIELD Element.Name</w:delInstrText>
          </w:r>
          <w:r w:rsidRPr="00DF6216" w:rsidDel="006B78B7">
            <w:rPr>
              <w:b/>
              <w:color w:val="000000"/>
              <w:szCs w:val="20"/>
              <w:lang w:val="en-US"/>
              <w:rPrChange w:id="3878" w:author="manojk" w:date="2012-05-13T06:24:00Z">
                <w:rPr>
                  <w:b w:val="0"/>
                  <w:bCs w:val="0"/>
                  <w:i/>
                  <w:sz w:val="20"/>
                  <w:szCs w:val="20"/>
                </w:rPr>
              </w:rPrChange>
            </w:rPr>
            <w:fldChar w:fldCharType="separate"/>
          </w:r>
          <w:bookmarkStart w:id="3879" w:name="_Toc323126453"/>
          <w:r w:rsidRPr="00DF6216">
            <w:rPr>
              <w:b/>
              <w:color w:val="000000"/>
              <w:szCs w:val="20"/>
              <w:lang w:val="en-US"/>
              <w:rPrChange w:id="3880" w:author="manojk" w:date="2012-05-13T06:24:00Z">
                <w:rPr>
                  <w:b w:val="0"/>
                  <w:bCs w:val="0"/>
                  <w:i/>
                  <w:sz w:val="20"/>
                  <w:u w:color="000000"/>
                </w:rPr>
              </w:rPrChange>
            </w:rPr>
            <w:delText>MENU</w:delText>
          </w:r>
          <w:bookmarkEnd w:id="3879"/>
          <w:r w:rsidRPr="00DF6216" w:rsidDel="006B78B7">
            <w:rPr>
              <w:b/>
              <w:color w:val="000000"/>
              <w:szCs w:val="20"/>
              <w:lang w:val="en-US"/>
              <w:rPrChange w:id="3881" w:author="manojk" w:date="2012-05-13T06:24:00Z">
                <w:rPr>
                  <w:b w:val="0"/>
                  <w:bCs w:val="0"/>
                  <w:i/>
                  <w:sz w:val="20"/>
                  <w:szCs w:val="20"/>
                </w:rPr>
              </w:rPrChange>
            </w:rPr>
            <w:fldChar w:fldCharType="end"/>
          </w:r>
        </w:del>
      </w:ins>
    </w:p>
    <w:p w:rsidR="00000000" w:rsidRDefault="00DF6216">
      <w:pPr>
        <w:numPr>
          <w:ins w:id="3882" w:author="atuld" w:date="2012-04-26T11:36:00Z"/>
        </w:numPr>
        <w:ind w:left="2160" w:hanging="1440"/>
        <w:jc w:val="both"/>
        <w:rPr>
          <w:ins w:id="3883" w:author="manojk" w:date="2012-05-13T06:24:00Z"/>
          <w:shd w:val="clear" w:color="auto" w:fill="auto"/>
          <w:lang w:val="en-US"/>
        </w:rPr>
        <w:pPrChange w:id="3884" w:author="manojk" w:date="2012-05-13T06:23:00Z">
          <w:pPr>
            <w:pStyle w:val="NormalIndent"/>
            <w:ind w:left="1440" w:hanging="1440"/>
          </w:pPr>
        </w:pPrChange>
      </w:pPr>
      <w:ins w:id="3885" w:author="atuld" w:date="2012-04-26T11:36:00Z">
        <w:del w:id="3886" w:author="manojk" w:date="2012-04-27T12:03:00Z">
          <w:r w:rsidRPr="00DF6216">
            <w:rPr>
              <w:shd w:val="clear" w:color="auto" w:fill="auto"/>
              <w:lang w:val="en-US"/>
              <w:rPrChange w:id="3887" w:author="atuld" w:date="2012-04-26T11:36:00Z">
                <w:rPr>
                  <w:rFonts w:ascii="Times New Roman" w:hAnsi="Times New Roman"/>
                  <w:i/>
                  <w:color w:val="004080"/>
                  <w:sz w:val="20"/>
                  <w:shd w:val="clear" w:color="auto" w:fill="auto"/>
                  <w:lang w:val="en-US"/>
                </w:rPr>
              </w:rPrChange>
            </w:rPr>
            <w:delText>This entity contains data relevant for CUSTOMISING   menus based on USER PROFILE and APPLICATION. The menu control will have the provision to contain menu inside them and hence support n-tier hierarchy.</w:delText>
          </w:r>
        </w:del>
      </w:ins>
      <w:ins w:id="3888" w:author="manojk" w:date="2012-04-27T12:04:00Z">
        <w:r w:rsidR="008B591A">
          <w:rPr>
            <w:shd w:val="clear" w:color="auto" w:fill="auto"/>
            <w:lang w:val="en-US"/>
          </w:rPr>
          <w:t xml:space="preserve">To hold data for various </w:t>
        </w:r>
        <w:r w:rsidR="008B591A" w:rsidRPr="00014E91">
          <w:rPr>
            <w:rFonts w:cs="Times New Roman"/>
            <w:shd w:val="clear" w:color="auto" w:fill="auto"/>
            <w:lang w:val="en-US"/>
          </w:rPr>
          <w:t>Menus</w:t>
        </w:r>
        <w:r w:rsidR="008B591A">
          <w:rPr>
            <w:shd w:val="clear" w:color="auto" w:fill="auto"/>
            <w:lang w:val="en-US"/>
          </w:rPr>
          <w:t xml:space="preserve"> to be used by different portals</w:t>
        </w:r>
      </w:ins>
      <w:ins w:id="3889" w:author="manojk" w:date="2012-05-13T06:29:00Z">
        <w:r w:rsidR="008351A9">
          <w:rPr>
            <w:shd w:val="clear" w:color="auto" w:fill="auto"/>
            <w:lang w:val="en-US"/>
          </w:rPr>
          <w:t>.</w:t>
        </w:r>
      </w:ins>
    </w:p>
    <w:p w:rsidR="00000000" w:rsidRDefault="006A5941">
      <w:pPr>
        <w:numPr>
          <w:ins w:id="3890" w:author="atuld" w:date="2012-04-26T11:36:00Z"/>
        </w:numPr>
        <w:ind w:left="2160" w:hanging="1440"/>
        <w:jc w:val="both"/>
        <w:rPr>
          <w:ins w:id="3891" w:author="atuld" w:date="2012-04-26T11:38:00Z"/>
          <w:shd w:val="clear" w:color="auto" w:fill="auto"/>
          <w:lang w:val="en-US"/>
        </w:rPr>
        <w:pPrChange w:id="3892" w:author="manojk" w:date="2012-05-13T06:23:00Z">
          <w:pPr>
            <w:pStyle w:val="NormalIndent"/>
            <w:ind w:left="1440" w:hanging="1440"/>
          </w:pPr>
        </w:pPrChange>
      </w:pPr>
    </w:p>
    <w:p w:rsidR="00000000" w:rsidRDefault="00DF6216">
      <w:pPr>
        <w:pStyle w:val="ListParagraph"/>
        <w:numPr>
          <w:ilvl w:val="0"/>
          <w:numId w:val="40"/>
          <w:ins w:id="3893" w:author="atuld" w:date="2012-04-26T11:38:00Z"/>
        </w:numPr>
        <w:spacing w:after="0"/>
        <w:rPr>
          <w:ins w:id="3894" w:author="atuld" w:date="2012-04-26T11:38:00Z"/>
          <w:del w:id="3895" w:author="manojk" w:date="2012-04-27T12:04:00Z"/>
          <w:color w:val="000000"/>
          <w:szCs w:val="20"/>
          <w:lang w:val="en-US"/>
          <w:rPrChange w:id="3896" w:author="manojk" w:date="2012-05-13T06:24:00Z">
            <w:rPr>
              <w:ins w:id="3897" w:author="atuld" w:date="2012-04-26T11:38:00Z"/>
              <w:del w:id="3898" w:author="manojk" w:date="2012-04-27T12:04:00Z"/>
              <w:u w:color="000000"/>
              <w:shd w:val="clear" w:color="auto" w:fill="auto"/>
              <w:lang w:val="en-US"/>
            </w:rPr>
          </w:rPrChange>
        </w:rPr>
        <w:pPrChange w:id="3899" w:author="manojk" w:date="2012-05-13T16:29:00Z">
          <w:pPr>
            <w:pStyle w:val="Heading4"/>
          </w:pPr>
        </w:pPrChange>
      </w:pPr>
      <w:ins w:id="3900" w:author="atuld" w:date="2012-04-26T11:38:00Z">
        <w:del w:id="3901" w:author="manojk" w:date="2012-04-27T12:04:00Z">
          <w:r w:rsidRPr="00DF6216" w:rsidDel="008B591A">
            <w:rPr>
              <w:b/>
              <w:color w:val="000000"/>
              <w:szCs w:val="20"/>
              <w:lang w:val="en-US"/>
              <w:rPrChange w:id="3902" w:author="manojk" w:date="2012-05-13T06:24:00Z">
                <w:rPr>
                  <w:b w:val="0"/>
                  <w:bCs w:val="0"/>
                  <w:i/>
                  <w:color w:val="auto"/>
                  <w:sz w:val="20"/>
                  <w:shd w:val="clear" w:color="auto" w:fill="auto"/>
                </w:rPr>
              </w:rPrChange>
            </w:rPr>
            <w:fldChar w:fldCharType="begin" w:fldLock="1"/>
          </w:r>
          <w:r w:rsidRPr="00DF6216">
            <w:rPr>
              <w:b/>
              <w:color w:val="000000"/>
              <w:szCs w:val="20"/>
              <w:lang w:val="en-US"/>
              <w:rPrChange w:id="3903" w:author="manojk" w:date="2012-05-13T06:24:00Z">
                <w:rPr>
                  <w:b w:val="0"/>
                  <w:bCs w:val="0"/>
                  <w:i/>
                  <w:color w:val="auto"/>
                  <w:sz w:val="20"/>
                  <w:shd w:val="clear" w:color="auto" w:fill="auto"/>
                </w:rPr>
              </w:rPrChange>
            </w:rPr>
            <w:delInstrText>MERGEFIELD Element.Name</w:delInstrText>
          </w:r>
          <w:r w:rsidRPr="00DF6216" w:rsidDel="008B591A">
            <w:rPr>
              <w:b/>
              <w:color w:val="000000"/>
              <w:szCs w:val="20"/>
              <w:lang w:val="en-US"/>
              <w:rPrChange w:id="3904" w:author="manojk" w:date="2012-05-13T06:24:00Z">
                <w:rPr>
                  <w:b w:val="0"/>
                  <w:bCs w:val="0"/>
                  <w:i/>
                  <w:color w:val="auto"/>
                  <w:sz w:val="20"/>
                  <w:shd w:val="clear" w:color="auto" w:fill="auto"/>
                </w:rPr>
              </w:rPrChange>
            </w:rPr>
            <w:fldChar w:fldCharType="separate"/>
          </w:r>
          <w:bookmarkStart w:id="3905" w:name="_Toc323126454"/>
          <w:r w:rsidRPr="00DF6216">
            <w:rPr>
              <w:b/>
              <w:color w:val="000000"/>
              <w:szCs w:val="20"/>
              <w:lang w:val="en-US"/>
              <w:rPrChange w:id="3906" w:author="manojk" w:date="2012-05-13T06:24:00Z">
                <w:rPr>
                  <w:b w:val="0"/>
                  <w:bCs w:val="0"/>
                  <w:i/>
                  <w:sz w:val="20"/>
                  <w:u w:color="000000"/>
                  <w:shd w:val="clear" w:color="auto" w:fill="auto"/>
                </w:rPr>
              </w:rPrChange>
            </w:rPr>
            <w:delText>MENU_TRANS</w:delText>
          </w:r>
          <w:bookmarkEnd w:id="3905"/>
          <w:r w:rsidRPr="00DF6216" w:rsidDel="008B591A">
            <w:rPr>
              <w:b/>
              <w:color w:val="000000"/>
              <w:szCs w:val="20"/>
              <w:lang w:val="en-US"/>
              <w:rPrChange w:id="3907" w:author="manojk" w:date="2012-05-13T06:24:00Z">
                <w:rPr>
                  <w:b w:val="0"/>
                  <w:bCs w:val="0"/>
                  <w:i/>
                  <w:color w:val="auto"/>
                  <w:sz w:val="20"/>
                  <w:shd w:val="clear" w:color="auto" w:fill="auto"/>
                </w:rPr>
              </w:rPrChange>
            </w:rPr>
            <w:fldChar w:fldCharType="end"/>
          </w:r>
        </w:del>
      </w:ins>
    </w:p>
    <w:p w:rsidR="00000000" w:rsidRDefault="00DF6216">
      <w:pPr>
        <w:pStyle w:val="ListParagraph"/>
        <w:numPr>
          <w:ilvl w:val="0"/>
          <w:numId w:val="40"/>
          <w:ins w:id="3908" w:author="atuld" w:date="2012-04-26T11:38:00Z"/>
        </w:numPr>
        <w:spacing w:after="0"/>
        <w:rPr>
          <w:ins w:id="3909" w:author="atuld" w:date="2012-04-26T11:39:00Z"/>
          <w:del w:id="3910" w:author="manojk" w:date="2012-04-27T12:04:00Z"/>
          <w:b/>
          <w:lang w:val="en-US"/>
          <w:rPrChange w:id="3911" w:author="manojk" w:date="2012-05-13T06:24:00Z">
            <w:rPr>
              <w:ins w:id="3912" w:author="atuld" w:date="2012-04-26T11:39:00Z"/>
              <w:del w:id="3913" w:author="manojk" w:date="2012-04-27T12:04:00Z"/>
              <w:rFonts w:ascii="Times New Roman" w:hAnsi="Times New Roman" w:cs="Times New Roman"/>
              <w:bCs/>
              <w:shd w:val="clear" w:color="auto" w:fill="auto"/>
              <w:lang w:val="en-US"/>
            </w:rPr>
          </w:rPrChange>
        </w:rPr>
        <w:pPrChange w:id="3914" w:author="manojk" w:date="2012-05-13T16:29:00Z">
          <w:pPr>
            <w:pStyle w:val="NormalIndent"/>
            <w:ind w:left="1440" w:hanging="1440"/>
          </w:pPr>
        </w:pPrChange>
      </w:pPr>
      <w:ins w:id="3915" w:author="atuld" w:date="2012-04-26T11:38:00Z">
        <w:del w:id="3916" w:author="manojk" w:date="2012-04-27T12:04:00Z">
          <w:r w:rsidRPr="00DF6216">
            <w:rPr>
              <w:b/>
              <w:lang w:val="en-US"/>
              <w:rPrChange w:id="3917" w:author="manojk" w:date="2012-05-13T06:24:00Z">
                <w:rPr>
                  <w:rFonts w:ascii="Times New Roman" w:hAnsi="Times New Roman" w:cs="Times New Roman"/>
                  <w:i/>
                  <w:color w:val="004080"/>
                  <w:sz w:val="20"/>
                  <w:shd w:val="clear" w:color="auto" w:fill="auto"/>
                  <w:lang w:val="en-US"/>
                </w:rPr>
              </w:rPrChange>
            </w:rPr>
            <w:delText>This entity is responsible for customizing the menu based on user profile and locale to support INTERNATIONLIZATION/MULTILINGUAL features flexible enough to provide MULTIUSER and MULTIAPPLICATION support.</w:delText>
          </w:r>
        </w:del>
      </w:ins>
    </w:p>
    <w:p w:rsidR="00000000" w:rsidRDefault="006A5941">
      <w:pPr>
        <w:pStyle w:val="ListParagraph"/>
        <w:numPr>
          <w:ilvl w:val="0"/>
          <w:numId w:val="40"/>
          <w:ins w:id="3918" w:author="atuld" w:date="2012-04-26T11:39:00Z"/>
        </w:numPr>
        <w:spacing w:after="0"/>
        <w:rPr>
          <w:ins w:id="3919" w:author="atuld" w:date="2012-04-26T11:39:00Z"/>
          <w:del w:id="3920" w:author="manojk" w:date="2012-04-27T12:04:00Z"/>
          <w:b/>
          <w:lang w:val="en-US"/>
          <w:rPrChange w:id="3921" w:author="manojk" w:date="2012-05-13T06:24:00Z">
            <w:rPr>
              <w:ins w:id="3922" w:author="atuld" w:date="2012-04-26T11:39:00Z"/>
              <w:del w:id="3923" w:author="manojk" w:date="2012-04-27T12:04:00Z"/>
              <w:rFonts w:ascii="Times New Roman" w:hAnsi="Times New Roman" w:cs="Times New Roman"/>
              <w:bCs/>
              <w:shd w:val="clear" w:color="auto" w:fill="auto"/>
              <w:lang w:val="en-US"/>
            </w:rPr>
          </w:rPrChange>
        </w:rPr>
        <w:pPrChange w:id="3924" w:author="manojk" w:date="2012-05-13T16:29:00Z">
          <w:pPr>
            <w:pStyle w:val="NormalIndent"/>
            <w:ind w:left="1440" w:hanging="1440"/>
          </w:pPr>
        </w:pPrChange>
      </w:pPr>
    </w:p>
    <w:p w:rsidR="00000000" w:rsidRDefault="00DF6216">
      <w:pPr>
        <w:pStyle w:val="ListParagraph"/>
        <w:numPr>
          <w:ilvl w:val="0"/>
          <w:numId w:val="40"/>
          <w:ins w:id="3925" w:author="atuld" w:date="2012-04-26T11:39:00Z"/>
        </w:numPr>
        <w:spacing w:after="0"/>
        <w:rPr>
          <w:ins w:id="3926" w:author="atuld" w:date="2012-04-26T11:39:00Z"/>
          <w:del w:id="3927" w:author="manojk" w:date="2012-04-27T12:04:00Z"/>
          <w:color w:val="000000"/>
          <w:szCs w:val="20"/>
          <w:lang w:val="en-US"/>
          <w:rPrChange w:id="3928" w:author="manojk" w:date="2012-05-13T06:24:00Z">
            <w:rPr>
              <w:ins w:id="3929" w:author="atuld" w:date="2012-04-26T11:39:00Z"/>
              <w:del w:id="3930" w:author="manojk" w:date="2012-04-27T12:04:00Z"/>
              <w:u w:color="000000"/>
              <w:shd w:val="clear" w:color="auto" w:fill="auto"/>
              <w:lang w:val="en-US"/>
            </w:rPr>
          </w:rPrChange>
        </w:rPr>
        <w:pPrChange w:id="3931" w:author="manojk" w:date="2012-05-13T16:29:00Z">
          <w:pPr>
            <w:pStyle w:val="Heading4"/>
          </w:pPr>
        </w:pPrChange>
      </w:pPr>
      <w:ins w:id="3932" w:author="atuld" w:date="2012-04-26T11:39:00Z">
        <w:del w:id="3933" w:author="manojk" w:date="2012-04-27T12:04:00Z">
          <w:r w:rsidRPr="00DF6216" w:rsidDel="008B591A">
            <w:rPr>
              <w:b/>
              <w:color w:val="000000"/>
              <w:szCs w:val="20"/>
              <w:lang w:val="en-US"/>
              <w:rPrChange w:id="3934" w:author="manojk" w:date="2012-05-13T06:24:00Z">
                <w:rPr>
                  <w:b w:val="0"/>
                  <w:bCs w:val="0"/>
                  <w:i/>
                  <w:color w:val="auto"/>
                  <w:sz w:val="20"/>
                  <w:shd w:val="clear" w:color="auto" w:fill="auto"/>
                </w:rPr>
              </w:rPrChange>
            </w:rPr>
            <w:fldChar w:fldCharType="begin" w:fldLock="1"/>
          </w:r>
          <w:r w:rsidRPr="00DF6216">
            <w:rPr>
              <w:b/>
              <w:color w:val="000000"/>
              <w:szCs w:val="20"/>
              <w:lang w:val="en-US"/>
              <w:rPrChange w:id="3935" w:author="manojk" w:date="2012-05-13T06:24:00Z">
                <w:rPr>
                  <w:b w:val="0"/>
                  <w:bCs w:val="0"/>
                  <w:i/>
                  <w:color w:val="auto"/>
                  <w:sz w:val="20"/>
                  <w:shd w:val="clear" w:color="auto" w:fill="auto"/>
                </w:rPr>
              </w:rPrChange>
            </w:rPr>
            <w:delInstrText>MERGEFIELD Element.Name</w:delInstrText>
          </w:r>
          <w:r w:rsidRPr="00DF6216" w:rsidDel="008B591A">
            <w:rPr>
              <w:b/>
              <w:color w:val="000000"/>
              <w:szCs w:val="20"/>
              <w:lang w:val="en-US"/>
              <w:rPrChange w:id="3936" w:author="manojk" w:date="2012-05-13T06:24:00Z">
                <w:rPr>
                  <w:b w:val="0"/>
                  <w:bCs w:val="0"/>
                  <w:i/>
                  <w:color w:val="auto"/>
                  <w:sz w:val="20"/>
                  <w:shd w:val="clear" w:color="auto" w:fill="auto"/>
                </w:rPr>
              </w:rPrChange>
            </w:rPr>
            <w:fldChar w:fldCharType="separate"/>
          </w:r>
          <w:bookmarkStart w:id="3937" w:name="_Toc323126455"/>
          <w:r w:rsidRPr="00DF6216">
            <w:rPr>
              <w:b/>
              <w:color w:val="000000"/>
              <w:szCs w:val="20"/>
              <w:lang w:val="en-US"/>
              <w:rPrChange w:id="3938" w:author="manojk" w:date="2012-05-13T06:24:00Z">
                <w:rPr>
                  <w:b w:val="0"/>
                  <w:bCs w:val="0"/>
                  <w:i/>
                  <w:sz w:val="20"/>
                  <w:u w:color="000000"/>
                  <w:shd w:val="clear" w:color="auto" w:fill="auto"/>
                </w:rPr>
              </w:rPrChange>
            </w:rPr>
            <w:delText>MENU_USER_ACCESS</w:delText>
          </w:r>
          <w:bookmarkEnd w:id="3937"/>
          <w:r w:rsidRPr="00DF6216" w:rsidDel="008B591A">
            <w:rPr>
              <w:b/>
              <w:color w:val="000000"/>
              <w:szCs w:val="20"/>
              <w:lang w:val="en-US"/>
              <w:rPrChange w:id="3939" w:author="manojk" w:date="2012-05-13T06:24:00Z">
                <w:rPr>
                  <w:b w:val="0"/>
                  <w:bCs w:val="0"/>
                  <w:i/>
                  <w:color w:val="auto"/>
                  <w:sz w:val="20"/>
                  <w:shd w:val="clear" w:color="auto" w:fill="auto"/>
                </w:rPr>
              </w:rPrChange>
            </w:rPr>
            <w:fldChar w:fldCharType="end"/>
          </w:r>
        </w:del>
      </w:ins>
    </w:p>
    <w:p w:rsidR="00000000" w:rsidRDefault="00DF6216">
      <w:pPr>
        <w:pStyle w:val="ListParagraph"/>
        <w:numPr>
          <w:ilvl w:val="0"/>
          <w:numId w:val="40"/>
          <w:ins w:id="3940" w:author="atuld" w:date="2012-04-26T11:39:00Z"/>
        </w:numPr>
        <w:spacing w:after="0"/>
        <w:rPr>
          <w:ins w:id="3941" w:author="atuld" w:date="2012-04-26T11:39:00Z"/>
          <w:del w:id="3942" w:author="manojk" w:date="2012-04-27T12:04:00Z"/>
          <w:b/>
          <w:lang w:val="en-US"/>
          <w:rPrChange w:id="3943" w:author="manojk" w:date="2012-05-13T06:24:00Z">
            <w:rPr>
              <w:ins w:id="3944" w:author="atuld" w:date="2012-04-26T11:39:00Z"/>
              <w:del w:id="3945" w:author="manojk" w:date="2012-04-27T12:04:00Z"/>
              <w:rFonts w:ascii="Times New Roman" w:hAnsi="Times New Roman" w:cs="Times New Roman"/>
              <w:shd w:val="clear" w:color="auto" w:fill="auto"/>
            </w:rPr>
          </w:rPrChange>
        </w:rPr>
        <w:pPrChange w:id="3946" w:author="manojk" w:date="2012-05-13T16:29:00Z">
          <w:pPr>
            <w:ind w:left="1440" w:hanging="1440"/>
          </w:pPr>
        </w:pPrChange>
      </w:pPr>
      <w:ins w:id="3947" w:author="atuld" w:date="2012-04-26T11:39:00Z">
        <w:del w:id="3948" w:author="manojk" w:date="2012-04-27T12:04:00Z">
          <w:r w:rsidRPr="00DF6216" w:rsidDel="008B591A">
            <w:rPr>
              <w:b/>
              <w:rPrChange w:id="3949" w:author="manojk" w:date="2012-05-13T16:29:00Z">
                <w:rPr>
                  <w:rStyle w:val="FieldLabel"/>
                  <w:rFonts w:ascii="Times New Roman" w:hAnsi="Times New Roman"/>
                  <w:bCs/>
                  <w:color w:val="000000"/>
                  <w:sz w:val="22"/>
                  <w:shd w:val="clear" w:color="auto" w:fill="auto"/>
                  <w:lang w:val="en-US"/>
                </w:rPr>
              </w:rPrChange>
            </w:rPr>
            <w:fldChar w:fldCharType="begin" w:fldLock="1"/>
          </w:r>
          <w:r w:rsidRPr="00DF6216">
            <w:rPr>
              <w:b/>
              <w:rPrChange w:id="3950" w:author="manojk" w:date="2012-05-13T16:29:00Z">
                <w:rPr>
                  <w:rStyle w:val="FieldLabel"/>
                  <w:rFonts w:ascii="Times New Roman" w:hAnsi="Times New Roman"/>
                  <w:color w:val="000000"/>
                  <w:shd w:val="clear" w:color="auto" w:fill="auto"/>
                  <w:lang w:val="en-US"/>
                </w:rPr>
              </w:rPrChange>
            </w:rPr>
            <w:delInstrText>MERGEFIELD Element.Notes</w:delInstrText>
          </w:r>
          <w:r w:rsidRPr="00DF6216" w:rsidDel="008B591A">
            <w:rPr>
              <w:b/>
              <w:rPrChange w:id="3951" w:author="manojk" w:date="2012-05-13T16:29:00Z">
                <w:rPr>
                  <w:rStyle w:val="FieldLabel"/>
                  <w:rFonts w:ascii="Times New Roman" w:hAnsi="Times New Roman"/>
                  <w:bCs/>
                  <w:color w:val="000000"/>
                  <w:sz w:val="22"/>
                  <w:shd w:val="clear" w:color="auto" w:fill="auto"/>
                  <w:lang w:val="en-US"/>
                </w:rPr>
              </w:rPrChange>
            </w:rPr>
            <w:fldChar w:fldCharType="separate"/>
          </w:r>
          <w:r w:rsidRPr="00DF6216">
            <w:rPr>
              <w:b/>
              <w:lang w:val="en-US"/>
              <w:rPrChange w:id="3952" w:author="manojk" w:date="2012-05-13T16:29:00Z">
                <w:rPr>
                  <w:rStyle w:val="NormalIndentChar"/>
                  <w:rFonts w:ascii="Times New Roman" w:hAnsi="Times New Roman"/>
                  <w:sz w:val="20"/>
                  <w:shd w:val="clear" w:color="auto" w:fill="auto"/>
                </w:rPr>
              </w:rPrChange>
            </w:rPr>
            <w:delText>This entity maps menu with a particular user profile hence providing  access control.</w:delText>
          </w:r>
          <w:r w:rsidRPr="00DF6216" w:rsidDel="008B591A">
            <w:rPr>
              <w:b/>
              <w:rPrChange w:id="3953" w:author="manojk" w:date="2012-05-13T16:29:00Z">
                <w:rPr>
                  <w:rStyle w:val="FieldLabel"/>
                  <w:rFonts w:ascii="Times New Roman" w:hAnsi="Times New Roman"/>
                  <w:bCs/>
                  <w:color w:val="000000"/>
                  <w:sz w:val="22"/>
                  <w:shd w:val="clear" w:color="auto" w:fill="auto"/>
                  <w:lang w:val="en-US"/>
                </w:rPr>
              </w:rPrChange>
            </w:rPr>
            <w:fldChar w:fldCharType="end"/>
          </w:r>
        </w:del>
      </w:ins>
    </w:p>
    <w:p w:rsidR="00000000" w:rsidRDefault="006A5941">
      <w:pPr>
        <w:pStyle w:val="ListParagraph"/>
        <w:numPr>
          <w:ilvl w:val="0"/>
          <w:numId w:val="40"/>
          <w:ins w:id="3954" w:author="atuld" w:date="2012-04-26T11:39:00Z"/>
        </w:numPr>
        <w:spacing w:after="0"/>
        <w:rPr>
          <w:ins w:id="3955" w:author="atuld" w:date="2012-04-26T11:39:00Z"/>
          <w:del w:id="3956" w:author="manojk" w:date="2012-04-27T12:04:00Z"/>
          <w:b/>
          <w:lang w:val="en-US"/>
          <w:rPrChange w:id="3957" w:author="manojk" w:date="2012-05-13T06:24:00Z">
            <w:rPr>
              <w:ins w:id="3958" w:author="atuld" w:date="2012-04-26T11:39:00Z"/>
              <w:del w:id="3959" w:author="manojk" w:date="2012-04-27T12:04:00Z"/>
              <w:rFonts w:ascii="Times New Roman" w:hAnsi="Times New Roman" w:cs="Times New Roman"/>
              <w:shd w:val="clear" w:color="auto" w:fill="auto"/>
            </w:rPr>
          </w:rPrChange>
        </w:rPr>
        <w:pPrChange w:id="3960" w:author="manojk" w:date="2012-05-13T16:29:00Z">
          <w:pPr/>
        </w:pPrChange>
      </w:pPr>
    </w:p>
    <w:p w:rsidR="00000000" w:rsidRDefault="00DF6216">
      <w:pPr>
        <w:pStyle w:val="ListParagraph"/>
        <w:numPr>
          <w:ilvl w:val="0"/>
          <w:numId w:val="40"/>
          <w:ins w:id="3961" w:author="atuld" w:date="2012-04-26T11:40:00Z"/>
        </w:numPr>
        <w:spacing w:after="0"/>
        <w:rPr>
          <w:ins w:id="3962" w:author="atuld" w:date="2012-04-26T11:40:00Z"/>
          <w:color w:val="000000"/>
          <w:szCs w:val="20"/>
          <w:lang w:val="en-US"/>
          <w:rPrChange w:id="3963" w:author="manojk" w:date="2012-05-13T16:29:00Z">
            <w:rPr>
              <w:ins w:id="3964" w:author="atuld" w:date="2012-04-26T11:40:00Z"/>
              <w:u w:color="000000"/>
              <w:shd w:val="clear" w:color="auto" w:fill="auto"/>
              <w:lang w:val="en-US"/>
            </w:rPr>
          </w:rPrChange>
        </w:rPr>
        <w:pPrChange w:id="3965" w:author="manojk" w:date="2012-05-13T16:29:00Z">
          <w:pPr>
            <w:pStyle w:val="Heading4"/>
          </w:pPr>
        </w:pPrChange>
      </w:pPr>
      <w:ins w:id="3966" w:author="manojk" w:date="2012-04-27T12:04:00Z">
        <w:r w:rsidRPr="00DF6216">
          <w:rPr>
            <w:b/>
            <w:color w:val="000000"/>
            <w:szCs w:val="20"/>
            <w:lang w:val="en-US"/>
            <w:rPrChange w:id="3967" w:author="manojk" w:date="2012-05-13T06:24:00Z">
              <w:rPr>
                <w:rFonts w:cs="Arial"/>
                <w:i/>
                <w:sz w:val="20"/>
                <w:szCs w:val="20"/>
              </w:rPr>
            </w:rPrChange>
          </w:rPr>
          <w:t>Me</w:t>
        </w:r>
      </w:ins>
      <w:ins w:id="3968" w:author="manojk" w:date="2012-04-27T12:05:00Z">
        <w:r w:rsidRPr="00DF6216">
          <w:rPr>
            <w:b/>
            <w:color w:val="000000"/>
            <w:szCs w:val="20"/>
            <w:lang w:val="en-US"/>
            <w:rPrChange w:id="3969" w:author="manojk" w:date="2012-05-13T06:24:00Z">
              <w:rPr>
                <w:b w:val="0"/>
                <w:i/>
                <w:color w:val="000000"/>
                <w:sz w:val="20"/>
                <w:szCs w:val="20"/>
                <w:lang w:val="en-US"/>
              </w:rPr>
            </w:rPrChange>
          </w:rPr>
          <w:t>ssage</w:t>
        </w:r>
      </w:ins>
      <w:ins w:id="3970" w:author="atuld" w:date="2012-04-26T11:40:00Z">
        <w:del w:id="3971" w:author="manojk" w:date="2012-04-27T12:04:00Z">
          <w:r w:rsidRPr="00DF6216" w:rsidDel="008B591A">
            <w:rPr>
              <w:b/>
              <w:color w:val="000000"/>
              <w:szCs w:val="20"/>
              <w:lang w:val="en-US"/>
              <w:rPrChange w:id="3972" w:author="manojk" w:date="2012-05-13T16:29:00Z">
                <w:rPr>
                  <w:b w:val="0"/>
                  <w:bCs w:val="0"/>
                  <w:i/>
                  <w:sz w:val="20"/>
                  <w:szCs w:val="20"/>
                </w:rPr>
              </w:rPrChange>
            </w:rPr>
            <w:fldChar w:fldCharType="begin" w:fldLock="1"/>
          </w:r>
          <w:r w:rsidRPr="00DF6216">
            <w:rPr>
              <w:b/>
              <w:color w:val="000000"/>
              <w:szCs w:val="20"/>
              <w:lang w:val="en-US"/>
              <w:rPrChange w:id="3973" w:author="manojk" w:date="2012-05-13T16:29:00Z">
                <w:rPr>
                  <w:b w:val="0"/>
                  <w:bCs w:val="0"/>
                  <w:i/>
                  <w:sz w:val="20"/>
                  <w:szCs w:val="20"/>
                </w:rPr>
              </w:rPrChange>
            </w:rPr>
            <w:delInstrText>MERGEFIELD Element.Name</w:delInstrText>
          </w:r>
          <w:r w:rsidRPr="00DF6216" w:rsidDel="008B591A">
            <w:rPr>
              <w:b/>
              <w:color w:val="000000"/>
              <w:szCs w:val="20"/>
              <w:lang w:val="en-US"/>
              <w:rPrChange w:id="3974" w:author="manojk" w:date="2012-05-13T16:29:00Z">
                <w:rPr>
                  <w:b w:val="0"/>
                  <w:bCs w:val="0"/>
                  <w:i/>
                  <w:sz w:val="20"/>
                  <w:szCs w:val="20"/>
                </w:rPr>
              </w:rPrChange>
            </w:rPr>
            <w:fldChar w:fldCharType="separate"/>
          </w:r>
          <w:bookmarkStart w:id="3975" w:name="_Toc323126456"/>
          <w:r w:rsidRPr="00DF6216">
            <w:rPr>
              <w:b/>
              <w:color w:val="000000"/>
              <w:szCs w:val="20"/>
              <w:lang w:val="en-US"/>
              <w:rPrChange w:id="3976" w:author="manojk" w:date="2012-05-13T16:29:00Z">
                <w:rPr>
                  <w:b w:val="0"/>
                  <w:bCs w:val="0"/>
                  <w:i/>
                  <w:sz w:val="20"/>
                  <w:u w:color="000000"/>
                </w:rPr>
              </w:rPrChange>
            </w:rPr>
            <w:delText>MESSAGES</w:delText>
          </w:r>
          <w:bookmarkEnd w:id="3975"/>
          <w:r w:rsidRPr="00DF6216" w:rsidDel="008B591A">
            <w:rPr>
              <w:b/>
              <w:color w:val="000000"/>
              <w:szCs w:val="20"/>
              <w:lang w:val="en-US"/>
              <w:rPrChange w:id="3977" w:author="manojk" w:date="2012-05-13T16:29:00Z">
                <w:rPr>
                  <w:b w:val="0"/>
                  <w:bCs w:val="0"/>
                  <w:i/>
                  <w:sz w:val="20"/>
                  <w:szCs w:val="20"/>
                </w:rPr>
              </w:rPrChange>
            </w:rPr>
            <w:fldChar w:fldCharType="end"/>
          </w:r>
        </w:del>
      </w:ins>
    </w:p>
    <w:p w:rsidR="00000000" w:rsidRDefault="00DF6216">
      <w:pPr>
        <w:numPr>
          <w:ins w:id="3978" w:author="atuld" w:date="2012-04-26T11:39:00Z"/>
        </w:numPr>
        <w:ind w:left="2160" w:hanging="1440"/>
        <w:jc w:val="both"/>
        <w:rPr>
          <w:ins w:id="3979" w:author="manojk" w:date="2012-05-13T16:29:00Z"/>
          <w:rFonts w:cs="Times New Roman"/>
          <w:shd w:val="clear" w:color="auto" w:fill="auto"/>
          <w:lang w:val="en-US"/>
        </w:rPr>
        <w:pPrChange w:id="3980" w:author="manojk" w:date="2012-05-13T06:24:00Z">
          <w:pPr>
            <w:pStyle w:val="NormalIndent"/>
            <w:ind w:left="1440" w:hanging="1440"/>
          </w:pPr>
        </w:pPrChange>
      </w:pPr>
      <w:ins w:id="3981" w:author="atuld" w:date="2012-04-26T11:40:00Z">
        <w:r w:rsidRPr="00DF6216">
          <w:rPr>
            <w:rFonts w:cs="Times New Roman"/>
            <w:shd w:val="clear" w:color="auto" w:fill="auto"/>
            <w:lang w:val="en-US"/>
            <w:rPrChange w:id="3982" w:author="atuld" w:date="2012-04-26T11:40:00Z">
              <w:rPr>
                <w:rFonts w:ascii="Times New Roman" w:hAnsi="Times New Roman" w:cs="Times New Roman"/>
                <w:i/>
                <w:color w:val="004080"/>
                <w:sz w:val="20"/>
                <w:shd w:val="clear" w:color="auto" w:fill="auto"/>
                <w:lang w:val="en-US"/>
              </w:rPr>
            </w:rPrChange>
          </w:rPr>
          <w:t xml:space="preserve">This entity </w:t>
        </w:r>
        <w:r w:rsidRPr="00DF6216">
          <w:rPr>
            <w:shd w:val="clear" w:color="auto" w:fill="auto"/>
            <w:lang w:val="en-US"/>
            <w:rPrChange w:id="3983" w:author="manojk" w:date="2012-05-13T06:24:00Z">
              <w:rPr>
                <w:rFonts w:ascii="Times New Roman" w:hAnsi="Times New Roman" w:cs="Times New Roman"/>
                <w:i/>
                <w:color w:val="004080"/>
                <w:sz w:val="20"/>
                <w:shd w:val="clear" w:color="auto" w:fill="auto"/>
                <w:lang w:val="en-US"/>
              </w:rPr>
            </w:rPrChange>
          </w:rPr>
          <w:t>suggests</w:t>
        </w:r>
        <w:r w:rsidRPr="00DF6216">
          <w:rPr>
            <w:rFonts w:cs="Times New Roman"/>
            <w:shd w:val="clear" w:color="auto" w:fill="auto"/>
            <w:lang w:val="en-US"/>
            <w:rPrChange w:id="3984" w:author="atuld" w:date="2012-04-26T11:40:00Z">
              <w:rPr>
                <w:rFonts w:ascii="Times New Roman" w:hAnsi="Times New Roman" w:cs="Times New Roman"/>
                <w:i/>
                <w:color w:val="004080"/>
                <w:sz w:val="20"/>
                <w:shd w:val="clear" w:color="auto" w:fill="auto"/>
                <w:lang w:val="en-US"/>
              </w:rPr>
            </w:rPrChange>
          </w:rPr>
          <w:t xml:space="preserve"> various types of messages to be associated with the control to make it </w:t>
        </w:r>
      </w:ins>
    </w:p>
    <w:p w:rsidR="00000000" w:rsidRDefault="00DF6216">
      <w:pPr>
        <w:numPr>
          <w:ins w:id="3985" w:author="atuld" w:date="2012-04-26T11:39:00Z"/>
        </w:numPr>
        <w:ind w:left="2160" w:hanging="1440"/>
        <w:jc w:val="both"/>
        <w:rPr>
          <w:ins w:id="3986" w:author="manojk" w:date="2012-05-13T06:25:00Z"/>
          <w:rFonts w:cs="Times New Roman"/>
          <w:shd w:val="clear" w:color="auto" w:fill="auto"/>
          <w:lang w:val="en-US"/>
        </w:rPr>
        <w:pPrChange w:id="3987" w:author="manojk" w:date="2012-05-13T06:24:00Z">
          <w:pPr>
            <w:pStyle w:val="NormalIndent"/>
            <w:ind w:left="1440" w:hanging="1440"/>
          </w:pPr>
        </w:pPrChange>
      </w:pPr>
      <w:ins w:id="3988" w:author="atuld" w:date="2012-04-26T11:40:00Z">
        <w:r w:rsidRPr="00DF6216">
          <w:rPr>
            <w:rFonts w:cs="Times New Roman"/>
            <w:shd w:val="clear" w:color="auto" w:fill="auto"/>
            <w:lang w:val="en-US"/>
            <w:rPrChange w:id="3989" w:author="atuld" w:date="2012-04-26T11:40:00Z">
              <w:rPr>
                <w:rFonts w:ascii="Times New Roman" w:hAnsi="Times New Roman" w:cs="Times New Roman"/>
                <w:i/>
                <w:color w:val="004080"/>
                <w:sz w:val="20"/>
                <w:shd w:val="clear" w:color="auto" w:fill="auto"/>
                <w:lang w:val="en-US"/>
              </w:rPr>
            </w:rPrChange>
          </w:rPr>
          <w:t>more INFORMATIVE.</w:t>
        </w:r>
      </w:ins>
    </w:p>
    <w:p w:rsidR="00000000" w:rsidRDefault="006A5941">
      <w:pPr>
        <w:numPr>
          <w:ins w:id="3990" w:author="atuld" w:date="2012-04-26T11:39:00Z"/>
        </w:numPr>
        <w:ind w:left="2160" w:hanging="1440"/>
        <w:jc w:val="both"/>
        <w:rPr>
          <w:ins w:id="3991" w:author="atuld" w:date="2012-04-26T11:45:00Z"/>
          <w:rFonts w:cs="Times New Roman"/>
          <w:shd w:val="clear" w:color="auto" w:fill="auto"/>
          <w:lang w:val="en-US"/>
        </w:rPr>
        <w:pPrChange w:id="3992" w:author="manojk" w:date="2012-05-13T06:24:00Z">
          <w:pPr>
            <w:pStyle w:val="NormalIndent"/>
            <w:ind w:left="1440" w:hanging="1440"/>
          </w:pPr>
        </w:pPrChange>
      </w:pPr>
    </w:p>
    <w:p w:rsidR="00000000" w:rsidRDefault="006A5941">
      <w:pPr>
        <w:numPr>
          <w:ins w:id="3993" w:author="atuld" w:date="2012-04-26T11:45:00Z"/>
        </w:numPr>
        <w:ind w:left="2160" w:hanging="1440"/>
        <w:jc w:val="both"/>
        <w:rPr>
          <w:ins w:id="3994" w:author="atuld" w:date="2012-04-26T11:45:00Z"/>
          <w:del w:id="3995" w:author="manojk" w:date="2012-04-27T12:06:00Z"/>
          <w:rFonts w:cs="Times New Roman"/>
          <w:b/>
          <w:shd w:val="clear" w:color="auto" w:fill="auto"/>
          <w:lang w:val="en-US"/>
          <w:rPrChange w:id="3996" w:author="manojk" w:date="2012-05-13T16:30:00Z">
            <w:rPr>
              <w:ins w:id="3997" w:author="atuld" w:date="2012-04-26T11:45:00Z"/>
              <w:del w:id="3998" w:author="manojk" w:date="2012-04-27T12:06:00Z"/>
              <w:rFonts w:cs="Times New Roman"/>
              <w:bCs/>
              <w:shd w:val="clear" w:color="auto" w:fill="auto"/>
              <w:lang w:val="en-US"/>
            </w:rPr>
          </w:rPrChange>
        </w:rPr>
        <w:pPrChange w:id="3999" w:author="manojk" w:date="2012-05-13T16:30:00Z">
          <w:pPr>
            <w:pStyle w:val="NormalIndent"/>
            <w:ind w:left="1440" w:hanging="1440"/>
          </w:pPr>
        </w:pPrChange>
      </w:pPr>
    </w:p>
    <w:p w:rsidR="00000000" w:rsidRDefault="006A5941">
      <w:pPr>
        <w:numPr>
          <w:ins w:id="4000" w:author="atuld" w:date="2012-04-26T19:13:00Z"/>
        </w:numPr>
        <w:ind w:left="2160" w:hanging="1440"/>
        <w:jc w:val="both"/>
        <w:rPr>
          <w:ins w:id="4001" w:author="atuld" w:date="2012-04-26T19:13:00Z"/>
          <w:del w:id="4002" w:author="manojk" w:date="2012-04-27T12:06:00Z"/>
          <w:shd w:val="clear" w:color="auto" w:fill="auto"/>
          <w:lang w:val="en-US"/>
          <w:rPrChange w:id="4003" w:author="manojk" w:date="2012-05-13T06:25:00Z">
            <w:rPr>
              <w:ins w:id="4004" w:author="atuld" w:date="2012-04-26T19:13:00Z"/>
              <w:del w:id="4005" w:author="manojk" w:date="2012-04-27T12:06:00Z"/>
              <w:color w:val="auto"/>
              <w:sz w:val="20"/>
              <w:szCs w:val="20"/>
              <w:shd w:val="clear" w:color="auto" w:fill="auto"/>
            </w:rPr>
          </w:rPrChange>
        </w:rPr>
        <w:pPrChange w:id="4006" w:author="manojk" w:date="2012-05-13T16:30:00Z">
          <w:pPr>
            <w:pStyle w:val="Heading4"/>
            <w:numPr>
              <w:numId w:val="0"/>
            </w:numPr>
            <w:ind w:left="0" w:firstLine="0"/>
          </w:pPr>
        </w:pPrChange>
      </w:pPr>
    </w:p>
    <w:p w:rsidR="00000000" w:rsidRDefault="00DF6216">
      <w:pPr>
        <w:numPr>
          <w:ins w:id="4007" w:author="atuld" w:date="2012-04-26T19:14:00Z"/>
        </w:numPr>
        <w:ind w:left="2160" w:hanging="1440"/>
        <w:jc w:val="both"/>
        <w:rPr>
          <w:ins w:id="4008" w:author="atuld" w:date="2012-04-26T11:45:00Z"/>
          <w:del w:id="4009" w:author="manojk" w:date="2012-04-27T12:06:00Z"/>
          <w:shd w:val="clear" w:color="auto" w:fill="auto"/>
          <w:lang w:val="en-US"/>
          <w:rPrChange w:id="4010" w:author="manojk" w:date="2012-05-13T16:30:00Z">
            <w:rPr>
              <w:ins w:id="4011" w:author="atuld" w:date="2012-04-26T11:45:00Z"/>
              <w:del w:id="4012" w:author="manojk" w:date="2012-04-27T12:06:00Z"/>
              <w:u w:color="000000"/>
              <w:shd w:val="clear" w:color="auto" w:fill="auto"/>
              <w:lang w:val="en-US"/>
            </w:rPr>
          </w:rPrChange>
        </w:rPr>
        <w:pPrChange w:id="4013" w:author="manojk" w:date="2012-05-13T16:30:00Z">
          <w:pPr>
            <w:pStyle w:val="Heading4"/>
            <w:ind w:left="0"/>
          </w:pPr>
        </w:pPrChange>
      </w:pPr>
      <w:ins w:id="4014" w:author="atuld" w:date="2012-04-26T11:45:00Z">
        <w:del w:id="4015" w:author="manojk" w:date="2012-04-27T12:06:00Z">
          <w:r w:rsidRPr="00DF6216" w:rsidDel="008B591A">
            <w:rPr>
              <w:rFonts w:cs="Times New Roman"/>
              <w:b/>
              <w:shd w:val="clear" w:color="auto" w:fill="auto"/>
              <w:lang w:val="en-US"/>
              <w:rPrChange w:id="4016" w:author="manojk" w:date="2012-05-13T16:30:00Z">
                <w:rPr>
                  <w:b w:val="0"/>
                  <w:bCs w:val="0"/>
                  <w:i/>
                  <w:color w:val="auto"/>
                  <w:sz w:val="20"/>
                  <w:shd w:val="clear" w:color="auto" w:fill="auto"/>
                </w:rPr>
              </w:rPrChange>
            </w:rPr>
            <w:fldChar w:fldCharType="begin" w:fldLock="1"/>
          </w:r>
          <w:r w:rsidRPr="00DF6216">
            <w:rPr>
              <w:rFonts w:cs="Times New Roman"/>
              <w:b/>
              <w:shd w:val="clear" w:color="auto" w:fill="auto"/>
              <w:lang w:val="en-US"/>
              <w:rPrChange w:id="4017" w:author="manojk" w:date="2012-05-13T16:30:00Z">
                <w:rPr>
                  <w:b w:val="0"/>
                  <w:bCs w:val="0"/>
                  <w:i/>
                  <w:color w:val="auto"/>
                  <w:sz w:val="20"/>
                  <w:shd w:val="clear" w:color="auto" w:fill="auto"/>
                </w:rPr>
              </w:rPrChange>
            </w:rPr>
            <w:delInstrText>MERGEFIELD Element.Name</w:delInstrText>
          </w:r>
          <w:r w:rsidRPr="00DF6216" w:rsidDel="008B591A">
            <w:rPr>
              <w:rFonts w:cs="Times New Roman"/>
              <w:b/>
              <w:shd w:val="clear" w:color="auto" w:fill="auto"/>
              <w:lang w:val="en-US"/>
              <w:rPrChange w:id="4018" w:author="manojk" w:date="2012-05-13T16:30:00Z">
                <w:rPr>
                  <w:b w:val="0"/>
                  <w:bCs w:val="0"/>
                  <w:i/>
                  <w:color w:val="auto"/>
                  <w:sz w:val="20"/>
                  <w:shd w:val="clear" w:color="auto" w:fill="auto"/>
                </w:rPr>
              </w:rPrChange>
            </w:rPr>
            <w:fldChar w:fldCharType="separate"/>
          </w:r>
          <w:bookmarkStart w:id="4019" w:name="_Toc323126457"/>
          <w:r w:rsidRPr="00DF6216">
            <w:rPr>
              <w:rFonts w:cs="Times New Roman"/>
              <w:b/>
              <w:shd w:val="clear" w:color="auto" w:fill="auto"/>
              <w:lang w:val="en-US"/>
              <w:rPrChange w:id="4020" w:author="manojk" w:date="2012-05-13T16:30:00Z">
                <w:rPr>
                  <w:b w:val="0"/>
                  <w:bCs w:val="0"/>
                  <w:i/>
                  <w:sz w:val="20"/>
                  <w:u w:color="000000"/>
                  <w:shd w:val="clear" w:color="auto" w:fill="auto"/>
                </w:rPr>
              </w:rPrChange>
            </w:rPr>
            <w:delText>MESSAGE_TRANS</w:delText>
          </w:r>
          <w:bookmarkEnd w:id="4019"/>
          <w:r w:rsidRPr="00DF6216" w:rsidDel="008B591A">
            <w:rPr>
              <w:rFonts w:cs="Times New Roman"/>
              <w:b/>
              <w:shd w:val="clear" w:color="auto" w:fill="auto"/>
              <w:lang w:val="en-US"/>
              <w:rPrChange w:id="4021" w:author="manojk" w:date="2012-05-13T16:30:00Z">
                <w:rPr>
                  <w:b w:val="0"/>
                  <w:bCs w:val="0"/>
                  <w:i/>
                  <w:color w:val="auto"/>
                  <w:sz w:val="20"/>
                  <w:shd w:val="clear" w:color="auto" w:fill="auto"/>
                </w:rPr>
              </w:rPrChange>
            </w:rPr>
            <w:fldChar w:fldCharType="end"/>
          </w:r>
        </w:del>
      </w:ins>
    </w:p>
    <w:p w:rsidR="00000000" w:rsidRDefault="00DF6216">
      <w:pPr>
        <w:numPr>
          <w:ins w:id="4022" w:author="atuld" w:date="2012-04-26T11:45:00Z"/>
        </w:numPr>
        <w:ind w:left="2160" w:hanging="1440"/>
        <w:jc w:val="both"/>
        <w:rPr>
          <w:ins w:id="4023" w:author="atuld" w:date="2012-04-26T11:45:00Z"/>
          <w:del w:id="4024" w:author="manojk" w:date="2012-04-27T12:06:00Z"/>
          <w:rFonts w:cs="Times New Roman"/>
          <w:b/>
          <w:shd w:val="clear" w:color="auto" w:fill="auto"/>
          <w:lang w:val="en-US"/>
          <w:rPrChange w:id="4025" w:author="manojk" w:date="2012-05-13T16:30:00Z">
            <w:rPr>
              <w:ins w:id="4026" w:author="atuld" w:date="2012-04-26T11:45:00Z"/>
              <w:del w:id="4027" w:author="manojk" w:date="2012-04-27T12:06:00Z"/>
              <w:rFonts w:ascii="Times New Roman" w:hAnsi="Times New Roman" w:cs="Times New Roman"/>
              <w:bCs/>
              <w:shd w:val="clear" w:color="auto" w:fill="auto"/>
              <w:lang w:val="en-US"/>
            </w:rPr>
          </w:rPrChange>
        </w:rPr>
        <w:pPrChange w:id="4028" w:author="manojk" w:date="2012-05-13T16:30:00Z">
          <w:pPr>
            <w:pStyle w:val="NormalIndent"/>
            <w:ind w:left="1440" w:hanging="1440"/>
          </w:pPr>
        </w:pPrChange>
      </w:pPr>
      <w:ins w:id="4029" w:author="atuld" w:date="2012-04-26T11:45:00Z">
        <w:del w:id="4030" w:author="manojk" w:date="2012-04-27T12:06:00Z">
          <w:r w:rsidRPr="00DF6216">
            <w:rPr>
              <w:rFonts w:cs="Times New Roman"/>
              <w:b/>
              <w:shd w:val="clear" w:color="auto" w:fill="auto"/>
              <w:lang w:val="en-US"/>
              <w:rPrChange w:id="4031" w:author="manojk" w:date="2012-05-13T16:30:00Z">
                <w:rPr>
                  <w:rFonts w:ascii="Times New Roman" w:hAnsi="Times New Roman" w:cs="Times New Roman"/>
                  <w:i/>
                  <w:color w:val="004080"/>
                  <w:sz w:val="20"/>
                  <w:shd w:val="clear" w:color="auto" w:fill="auto"/>
                  <w:lang w:val="en-US"/>
                </w:rPr>
              </w:rPrChange>
            </w:rPr>
            <w:delText>This entity represents message translation based on locales to support MULTILINGUAL/INTERNATIONALIZATION features on messages to be associated with the controls.</w:delText>
          </w:r>
        </w:del>
      </w:ins>
    </w:p>
    <w:p w:rsidR="00000000" w:rsidRDefault="006A5941">
      <w:pPr>
        <w:numPr>
          <w:ins w:id="4032" w:author="atuld" w:date="2012-04-26T11:45:00Z"/>
        </w:numPr>
        <w:ind w:left="2160" w:hanging="1440"/>
        <w:jc w:val="both"/>
        <w:rPr>
          <w:ins w:id="4033" w:author="atuld" w:date="2012-04-26T11:45:00Z"/>
          <w:del w:id="4034" w:author="manojk" w:date="2012-04-27T12:06:00Z"/>
          <w:rFonts w:cs="Times New Roman"/>
          <w:b/>
          <w:shd w:val="clear" w:color="auto" w:fill="auto"/>
          <w:lang w:val="en-US"/>
          <w:rPrChange w:id="4035" w:author="manojk" w:date="2012-05-13T16:30:00Z">
            <w:rPr>
              <w:ins w:id="4036" w:author="atuld" w:date="2012-04-26T11:45:00Z"/>
              <w:del w:id="4037" w:author="manojk" w:date="2012-04-27T12:06:00Z"/>
              <w:rFonts w:ascii="Times New Roman" w:hAnsi="Times New Roman" w:cs="Times New Roman"/>
              <w:bCs/>
              <w:shd w:val="clear" w:color="auto" w:fill="auto"/>
              <w:lang w:val="en-US"/>
            </w:rPr>
          </w:rPrChange>
        </w:rPr>
        <w:pPrChange w:id="4038" w:author="manojk" w:date="2012-05-13T16:30:00Z">
          <w:pPr>
            <w:pStyle w:val="NormalIndent"/>
            <w:ind w:left="1440" w:hanging="1440"/>
          </w:pPr>
        </w:pPrChange>
      </w:pPr>
    </w:p>
    <w:p w:rsidR="00000000" w:rsidRDefault="00DF6216">
      <w:pPr>
        <w:pStyle w:val="ListParagraph"/>
        <w:numPr>
          <w:ilvl w:val="0"/>
          <w:numId w:val="40"/>
          <w:ins w:id="4039" w:author="atuld" w:date="2012-04-26T11:45:00Z"/>
        </w:numPr>
        <w:spacing w:after="0"/>
        <w:rPr>
          <w:ins w:id="4040" w:author="atuld" w:date="2012-04-26T11:45:00Z"/>
          <w:color w:val="000000"/>
          <w:szCs w:val="20"/>
          <w:lang w:val="en-US"/>
          <w:rPrChange w:id="4041" w:author="manojk" w:date="2012-05-13T16:30:00Z">
            <w:rPr>
              <w:ins w:id="4042" w:author="atuld" w:date="2012-04-26T11:45:00Z"/>
              <w:u w:color="000000"/>
              <w:shd w:val="clear" w:color="auto" w:fill="auto"/>
              <w:lang w:val="en-US"/>
            </w:rPr>
          </w:rPrChange>
        </w:rPr>
        <w:pPrChange w:id="4043" w:author="manojk" w:date="2012-05-13T16:30:00Z">
          <w:pPr>
            <w:pStyle w:val="Heading4"/>
          </w:pPr>
        </w:pPrChange>
      </w:pPr>
      <w:ins w:id="4044" w:author="manojk" w:date="2012-04-27T12:06:00Z">
        <w:r w:rsidRPr="00DF6216">
          <w:rPr>
            <w:b/>
            <w:color w:val="000000"/>
            <w:szCs w:val="20"/>
            <w:lang w:val="en-US"/>
            <w:rPrChange w:id="4045" w:author="manojk" w:date="2012-05-13T06:25:00Z">
              <w:rPr>
                <w:rFonts w:cs="Arial"/>
                <w:i/>
                <w:sz w:val="20"/>
                <w:szCs w:val="20"/>
              </w:rPr>
            </w:rPrChange>
          </w:rPr>
          <w:t>Profile</w:t>
        </w:r>
      </w:ins>
      <w:ins w:id="4046" w:author="atuld" w:date="2012-04-26T11:45:00Z">
        <w:del w:id="4047" w:author="manojk" w:date="2012-04-27T12:06:00Z">
          <w:r w:rsidRPr="00DF6216" w:rsidDel="008B591A">
            <w:rPr>
              <w:b/>
              <w:color w:val="000000"/>
              <w:szCs w:val="20"/>
              <w:lang w:val="en-US"/>
              <w:rPrChange w:id="4048" w:author="manojk" w:date="2012-05-13T16:30:00Z">
                <w:rPr>
                  <w:b w:val="0"/>
                  <w:bCs w:val="0"/>
                  <w:i/>
                  <w:sz w:val="20"/>
                  <w:szCs w:val="20"/>
                </w:rPr>
              </w:rPrChange>
            </w:rPr>
            <w:fldChar w:fldCharType="begin" w:fldLock="1"/>
          </w:r>
          <w:r w:rsidRPr="00DF6216">
            <w:rPr>
              <w:b/>
              <w:color w:val="000000"/>
              <w:szCs w:val="20"/>
              <w:lang w:val="en-US"/>
              <w:rPrChange w:id="4049" w:author="manojk" w:date="2012-05-13T16:30:00Z">
                <w:rPr>
                  <w:b w:val="0"/>
                  <w:bCs w:val="0"/>
                  <w:i/>
                  <w:sz w:val="20"/>
                  <w:szCs w:val="20"/>
                </w:rPr>
              </w:rPrChange>
            </w:rPr>
            <w:delInstrText>MERGEFIELD Element.Name</w:delInstrText>
          </w:r>
          <w:r w:rsidRPr="00DF6216" w:rsidDel="008B591A">
            <w:rPr>
              <w:b/>
              <w:color w:val="000000"/>
              <w:szCs w:val="20"/>
              <w:lang w:val="en-US"/>
              <w:rPrChange w:id="4050" w:author="manojk" w:date="2012-05-13T16:30:00Z">
                <w:rPr>
                  <w:b w:val="0"/>
                  <w:bCs w:val="0"/>
                  <w:i/>
                  <w:sz w:val="20"/>
                  <w:szCs w:val="20"/>
                </w:rPr>
              </w:rPrChange>
            </w:rPr>
            <w:fldChar w:fldCharType="separate"/>
          </w:r>
          <w:bookmarkStart w:id="4051" w:name="_Toc323126458"/>
          <w:r w:rsidRPr="00DF6216">
            <w:rPr>
              <w:b/>
              <w:color w:val="000000"/>
              <w:szCs w:val="20"/>
              <w:lang w:val="en-US"/>
              <w:rPrChange w:id="4052" w:author="manojk" w:date="2012-05-13T16:30:00Z">
                <w:rPr>
                  <w:b w:val="0"/>
                  <w:bCs w:val="0"/>
                  <w:i/>
                  <w:sz w:val="20"/>
                  <w:u w:color="000000"/>
                </w:rPr>
              </w:rPrChange>
            </w:rPr>
            <w:delText>PROFILES</w:delText>
          </w:r>
          <w:bookmarkEnd w:id="4051"/>
          <w:r w:rsidRPr="00DF6216" w:rsidDel="008B591A">
            <w:rPr>
              <w:b/>
              <w:color w:val="000000"/>
              <w:szCs w:val="20"/>
              <w:lang w:val="en-US"/>
              <w:rPrChange w:id="4053" w:author="manojk" w:date="2012-05-13T16:30:00Z">
                <w:rPr>
                  <w:b w:val="0"/>
                  <w:bCs w:val="0"/>
                  <w:i/>
                  <w:sz w:val="20"/>
                  <w:szCs w:val="20"/>
                </w:rPr>
              </w:rPrChange>
            </w:rPr>
            <w:fldChar w:fldCharType="end"/>
          </w:r>
        </w:del>
      </w:ins>
    </w:p>
    <w:p w:rsidR="00000000" w:rsidRDefault="00DF6216">
      <w:pPr>
        <w:numPr>
          <w:ins w:id="4054" w:author="atuld" w:date="2012-04-26T11:45:00Z"/>
        </w:numPr>
        <w:ind w:left="2160" w:hanging="1440"/>
        <w:jc w:val="both"/>
        <w:rPr>
          <w:ins w:id="4055" w:author="manojk" w:date="2012-05-13T16:30:00Z"/>
          <w:shd w:val="clear" w:color="auto" w:fill="auto"/>
          <w:lang w:val="en-US"/>
        </w:rPr>
        <w:pPrChange w:id="4056" w:author="manojk" w:date="2012-05-13T06:24:00Z">
          <w:pPr>
            <w:pStyle w:val="NormalIndent"/>
            <w:ind w:left="1440" w:hanging="1440"/>
          </w:pPr>
        </w:pPrChange>
      </w:pPr>
      <w:ins w:id="4057" w:author="atuld" w:date="2012-04-26T11:46:00Z">
        <w:del w:id="4058" w:author="manojk" w:date="2012-04-27T12:08:00Z">
          <w:r w:rsidRPr="00DF6216">
            <w:rPr>
              <w:shd w:val="clear" w:color="auto" w:fill="auto"/>
              <w:lang w:val="en-US"/>
              <w:rPrChange w:id="4059" w:author="manojk" w:date="2012-05-13T06:24:00Z">
                <w:rPr>
                  <w:rFonts w:ascii="Times New Roman" w:hAnsi="Times New Roman" w:cs="Times New Roman"/>
                  <w:i/>
                  <w:color w:val="004080"/>
                  <w:sz w:val="20"/>
                  <w:shd w:val="clear" w:color="auto" w:fill="auto"/>
                  <w:lang w:val="en-US"/>
                </w:rPr>
              </w:rPrChange>
            </w:rPr>
            <w:delText>This entity provides information about various profiles to be associated with controls, containers, menus and messages, hence forms basis for INTERNATIONALIZATION /MULTIAPPLICATION support to the framework.</w:delText>
          </w:r>
        </w:del>
      </w:ins>
      <w:ins w:id="4060" w:author="manojk" w:date="2012-04-27T12:08:00Z">
        <w:r w:rsidR="008B591A" w:rsidRPr="00014E91">
          <w:rPr>
            <w:shd w:val="clear" w:color="auto" w:fill="auto"/>
            <w:lang w:val="en-US"/>
          </w:rPr>
          <w:t>Profile will be used for globalization and other customization and access control.</w:t>
        </w:r>
      </w:ins>
    </w:p>
    <w:p w:rsidR="00000000" w:rsidRDefault="006A5941">
      <w:pPr>
        <w:numPr>
          <w:ins w:id="4061" w:author="atuld" w:date="2012-04-26T11:45:00Z"/>
        </w:numPr>
        <w:ind w:left="2160" w:hanging="1440"/>
        <w:jc w:val="both"/>
        <w:rPr>
          <w:ins w:id="4062" w:author="atuld" w:date="2012-04-26T11:36:00Z"/>
          <w:shd w:val="clear" w:color="auto" w:fill="auto"/>
          <w:lang w:val="en-US"/>
          <w:rPrChange w:id="4063" w:author="manojk" w:date="2012-05-13T06:24:00Z">
            <w:rPr>
              <w:ins w:id="4064" w:author="atuld" w:date="2012-04-26T11:36:00Z"/>
              <w:rFonts w:ascii="Times New Roman" w:hAnsi="Times New Roman"/>
              <w:shd w:val="clear" w:color="auto" w:fill="auto"/>
            </w:rPr>
          </w:rPrChange>
        </w:rPr>
        <w:pPrChange w:id="4065" w:author="manojk" w:date="2012-05-13T06:24:00Z">
          <w:pPr>
            <w:pStyle w:val="NormalIndent"/>
            <w:ind w:left="1440" w:hanging="1440"/>
          </w:pPr>
        </w:pPrChange>
      </w:pPr>
    </w:p>
    <w:p w:rsidR="00000000" w:rsidRDefault="006A5941">
      <w:pPr>
        <w:pStyle w:val="ListParagraph"/>
        <w:numPr>
          <w:ilvl w:val="0"/>
          <w:numId w:val="40"/>
          <w:ins w:id="4066" w:author="atuld" w:date="2012-04-26T11:28:00Z"/>
        </w:numPr>
        <w:spacing w:after="0"/>
        <w:rPr>
          <w:ins w:id="4067" w:author="atuld" w:date="2012-04-26T11:26:00Z"/>
          <w:del w:id="4068" w:author="manojk" w:date="2012-04-27T12:06:00Z"/>
          <w:b/>
          <w:lang w:val="en-US"/>
          <w:rPrChange w:id="4069" w:author="manojk" w:date="2012-05-13T06:25:00Z">
            <w:rPr>
              <w:ins w:id="4070" w:author="atuld" w:date="2012-04-26T11:26:00Z"/>
              <w:del w:id="4071" w:author="manojk" w:date="2012-04-27T12:06:00Z"/>
              <w:rFonts w:ascii="Times New Roman" w:hAnsi="Times New Roman" w:cs="Times New Roman"/>
              <w:shd w:val="clear" w:color="auto" w:fill="auto"/>
            </w:rPr>
          </w:rPrChange>
        </w:rPr>
        <w:pPrChange w:id="4072" w:author="manojk" w:date="2012-05-13T16:30:00Z">
          <w:pPr>
            <w:ind w:left="1440" w:hanging="1440"/>
          </w:pPr>
        </w:pPrChange>
      </w:pPr>
    </w:p>
    <w:p w:rsidR="00000000" w:rsidRDefault="006A5941">
      <w:pPr>
        <w:pStyle w:val="ListParagraph"/>
        <w:numPr>
          <w:ilvl w:val="0"/>
          <w:numId w:val="40"/>
          <w:ins w:id="4073" w:author="atuld" w:date="2012-04-26T11:46:00Z"/>
        </w:numPr>
        <w:spacing w:after="0"/>
        <w:rPr>
          <w:ins w:id="4074" w:author="atuld" w:date="2012-04-26T11:46:00Z"/>
          <w:del w:id="4075" w:author="manojk" w:date="2012-04-27T12:06:00Z"/>
          <w:b/>
          <w:lang w:val="en-US"/>
          <w:rPrChange w:id="4076" w:author="manojk" w:date="2012-05-13T06:25:00Z">
            <w:rPr>
              <w:ins w:id="4077" w:author="atuld" w:date="2012-04-26T11:46:00Z"/>
              <w:del w:id="4078" w:author="manojk" w:date="2012-04-27T12:06:00Z"/>
            </w:rPr>
          </w:rPrChange>
        </w:rPr>
        <w:pPrChange w:id="4079" w:author="manojk" w:date="2012-05-13T16:30:00Z">
          <w:pPr/>
        </w:pPrChange>
      </w:pPr>
    </w:p>
    <w:p w:rsidR="00000000" w:rsidRDefault="006A5941">
      <w:pPr>
        <w:pStyle w:val="ListParagraph"/>
        <w:numPr>
          <w:ilvl w:val="0"/>
          <w:numId w:val="40"/>
          <w:ins w:id="4080" w:author="atuld" w:date="2012-04-26T11:46:00Z"/>
        </w:numPr>
        <w:spacing w:after="0"/>
        <w:rPr>
          <w:ins w:id="4081" w:author="atuld" w:date="2012-04-26T11:46:00Z"/>
          <w:del w:id="4082" w:author="manojk" w:date="2012-04-27T12:06:00Z"/>
          <w:b/>
          <w:lang w:val="en-US"/>
          <w:rPrChange w:id="4083" w:author="manojk" w:date="2012-05-13T06:25:00Z">
            <w:rPr>
              <w:ins w:id="4084" w:author="atuld" w:date="2012-04-26T11:46:00Z"/>
              <w:del w:id="4085" w:author="manojk" w:date="2012-04-27T12:06:00Z"/>
            </w:rPr>
          </w:rPrChange>
        </w:rPr>
        <w:pPrChange w:id="4086" w:author="manojk" w:date="2012-05-13T16:30:00Z">
          <w:pPr/>
        </w:pPrChange>
      </w:pPr>
    </w:p>
    <w:p w:rsidR="00000000" w:rsidRDefault="006A5941">
      <w:pPr>
        <w:pStyle w:val="ListParagraph"/>
        <w:numPr>
          <w:ilvl w:val="0"/>
          <w:numId w:val="40"/>
          <w:ins w:id="4087" w:author="atuld" w:date="2012-04-26T11:46:00Z"/>
        </w:numPr>
        <w:spacing w:after="0"/>
        <w:rPr>
          <w:ins w:id="4088" w:author="atuld" w:date="2012-04-26T11:46:00Z"/>
          <w:del w:id="4089" w:author="manojk" w:date="2012-04-27T12:06:00Z"/>
          <w:b/>
          <w:lang w:val="en-US"/>
          <w:rPrChange w:id="4090" w:author="manojk" w:date="2012-05-13T06:25:00Z">
            <w:rPr>
              <w:ins w:id="4091" w:author="atuld" w:date="2012-04-26T11:46:00Z"/>
              <w:del w:id="4092" w:author="manojk" w:date="2012-04-27T12:06:00Z"/>
            </w:rPr>
          </w:rPrChange>
        </w:rPr>
        <w:pPrChange w:id="4093" w:author="manojk" w:date="2012-05-13T16:30:00Z">
          <w:pPr/>
        </w:pPrChange>
      </w:pPr>
    </w:p>
    <w:p w:rsidR="00000000" w:rsidRDefault="00DF6216">
      <w:pPr>
        <w:pStyle w:val="ListParagraph"/>
        <w:numPr>
          <w:ilvl w:val="0"/>
          <w:numId w:val="40"/>
          <w:ins w:id="4094" w:author="atuld" w:date="2012-04-26T11:46:00Z"/>
        </w:numPr>
        <w:spacing w:after="0"/>
        <w:rPr>
          <w:ins w:id="4095" w:author="atuld" w:date="2012-04-26T11:46:00Z"/>
          <w:del w:id="4096" w:author="manojk" w:date="2012-04-27T12:05:00Z"/>
          <w:color w:val="000000"/>
          <w:szCs w:val="20"/>
          <w:lang w:val="en-US"/>
          <w:rPrChange w:id="4097" w:author="manojk" w:date="2012-05-13T06:25:00Z">
            <w:rPr>
              <w:ins w:id="4098" w:author="atuld" w:date="2012-04-26T11:46:00Z"/>
              <w:del w:id="4099" w:author="manojk" w:date="2012-04-27T12:05:00Z"/>
              <w:u w:color="000000"/>
              <w:shd w:val="clear" w:color="auto" w:fill="auto"/>
              <w:lang w:val="en-US"/>
            </w:rPr>
          </w:rPrChange>
        </w:rPr>
        <w:pPrChange w:id="4100" w:author="manojk" w:date="2012-05-13T16:30:00Z">
          <w:pPr>
            <w:pStyle w:val="Heading4"/>
          </w:pPr>
        </w:pPrChange>
      </w:pPr>
      <w:ins w:id="4101" w:author="atuld" w:date="2012-04-26T11:46:00Z">
        <w:del w:id="4102" w:author="manojk" w:date="2012-04-27T12:05:00Z">
          <w:r w:rsidRPr="00DF6216" w:rsidDel="008B591A">
            <w:rPr>
              <w:b/>
              <w:color w:val="000000"/>
              <w:szCs w:val="20"/>
              <w:lang w:val="en-US"/>
              <w:rPrChange w:id="4103" w:author="manojk" w:date="2012-05-13T06:25:00Z">
                <w:rPr>
                  <w:b w:val="0"/>
                  <w:bCs w:val="0"/>
                  <w:i/>
                  <w:color w:val="auto"/>
                  <w:sz w:val="20"/>
                  <w:shd w:val="clear" w:color="auto" w:fill="auto"/>
                </w:rPr>
              </w:rPrChange>
            </w:rPr>
            <w:fldChar w:fldCharType="begin" w:fldLock="1"/>
          </w:r>
          <w:r w:rsidRPr="00DF6216">
            <w:rPr>
              <w:b/>
              <w:color w:val="000000"/>
              <w:szCs w:val="20"/>
              <w:lang w:val="en-US"/>
              <w:rPrChange w:id="4104" w:author="manojk" w:date="2012-05-13T06:25:00Z">
                <w:rPr>
                  <w:b w:val="0"/>
                  <w:bCs w:val="0"/>
                  <w:i/>
                  <w:color w:val="auto"/>
                  <w:sz w:val="20"/>
                  <w:shd w:val="clear" w:color="auto" w:fill="auto"/>
                </w:rPr>
              </w:rPrChange>
            </w:rPr>
            <w:delInstrText>MERGEFIELD Element.Name</w:delInstrText>
          </w:r>
          <w:r w:rsidRPr="00DF6216" w:rsidDel="008B591A">
            <w:rPr>
              <w:b/>
              <w:color w:val="000000"/>
              <w:szCs w:val="20"/>
              <w:lang w:val="en-US"/>
              <w:rPrChange w:id="4105" w:author="manojk" w:date="2012-05-13T06:25:00Z">
                <w:rPr>
                  <w:b w:val="0"/>
                  <w:bCs w:val="0"/>
                  <w:i/>
                  <w:color w:val="auto"/>
                  <w:sz w:val="20"/>
                  <w:shd w:val="clear" w:color="auto" w:fill="auto"/>
                </w:rPr>
              </w:rPrChange>
            </w:rPr>
            <w:fldChar w:fldCharType="separate"/>
          </w:r>
          <w:bookmarkStart w:id="4106" w:name="_Toc323126459"/>
          <w:r w:rsidRPr="00DF6216">
            <w:rPr>
              <w:b/>
              <w:color w:val="000000"/>
              <w:szCs w:val="20"/>
              <w:lang w:val="en-US"/>
              <w:rPrChange w:id="4107" w:author="manojk" w:date="2012-05-13T06:25:00Z">
                <w:rPr>
                  <w:b w:val="0"/>
                  <w:bCs w:val="0"/>
                  <w:i/>
                  <w:sz w:val="20"/>
                  <w:u w:color="000000"/>
                  <w:shd w:val="clear" w:color="auto" w:fill="auto"/>
                </w:rPr>
              </w:rPrChange>
            </w:rPr>
            <w:delText>REF_CONTAINER_TYP</w:delText>
          </w:r>
          <w:bookmarkEnd w:id="4106"/>
          <w:r w:rsidRPr="00DF6216" w:rsidDel="008B591A">
            <w:rPr>
              <w:b/>
              <w:color w:val="000000"/>
              <w:szCs w:val="20"/>
              <w:lang w:val="en-US"/>
              <w:rPrChange w:id="4108" w:author="manojk" w:date="2012-05-13T06:25:00Z">
                <w:rPr>
                  <w:b w:val="0"/>
                  <w:bCs w:val="0"/>
                  <w:i/>
                  <w:color w:val="auto"/>
                  <w:sz w:val="20"/>
                  <w:shd w:val="clear" w:color="auto" w:fill="auto"/>
                </w:rPr>
              </w:rPrChange>
            </w:rPr>
            <w:fldChar w:fldCharType="end"/>
          </w:r>
        </w:del>
      </w:ins>
    </w:p>
    <w:p w:rsidR="00000000" w:rsidRDefault="00DF6216">
      <w:pPr>
        <w:pStyle w:val="ListParagraph"/>
        <w:numPr>
          <w:ilvl w:val="0"/>
          <w:numId w:val="40"/>
          <w:ins w:id="4109" w:author="atuld" w:date="2012-04-26T11:25:00Z"/>
        </w:numPr>
        <w:spacing w:after="0"/>
        <w:rPr>
          <w:ins w:id="4110" w:author="atuld" w:date="2012-04-26T11:48:00Z"/>
          <w:del w:id="4111" w:author="manojk" w:date="2012-04-27T12:05:00Z"/>
          <w:b/>
          <w:lang w:val="en-US"/>
          <w:rPrChange w:id="4112" w:author="manojk" w:date="2012-05-13T16:30:00Z">
            <w:rPr>
              <w:ins w:id="4113" w:author="atuld" w:date="2012-04-26T11:48:00Z"/>
              <w:del w:id="4114" w:author="manojk" w:date="2012-04-27T12:05:00Z"/>
              <w:rStyle w:val="FieldLabel"/>
              <w:i w:val="0"/>
              <w:color w:val="000000"/>
              <w:sz w:val="22"/>
              <w:shd w:val="clear" w:color="auto" w:fill="auto"/>
            </w:rPr>
          </w:rPrChange>
        </w:rPr>
        <w:pPrChange w:id="4115" w:author="manojk" w:date="2012-05-13T16:30:00Z">
          <w:pPr>
            <w:pStyle w:val="NormalIndent"/>
            <w:ind w:left="0"/>
          </w:pPr>
        </w:pPrChange>
      </w:pPr>
      <w:ins w:id="4116" w:author="atuld" w:date="2012-04-26T11:46:00Z">
        <w:del w:id="4117" w:author="manojk" w:date="2012-04-27T12:05:00Z">
          <w:r w:rsidRPr="00DF6216" w:rsidDel="008B591A">
            <w:rPr>
              <w:b/>
              <w:lang w:val="en-US"/>
              <w:rPrChange w:id="4118" w:author="manojk" w:date="2012-05-13T16:30:00Z">
                <w:rPr>
                  <w:rStyle w:val="FieldLabel"/>
                  <w:i w:val="0"/>
                  <w:color w:val="000000"/>
                  <w:sz w:val="22"/>
                  <w:shd w:val="clear" w:color="auto" w:fill="auto"/>
                </w:rPr>
              </w:rPrChange>
            </w:rPr>
            <w:fldChar w:fldCharType="begin" w:fldLock="1"/>
          </w:r>
          <w:r w:rsidRPr="00DF6216">
            <w:rPr>
              <w:b/>
              <w:color w:val="000000"/>
              <w:szCs w:val="20"/>
              <w:rPrChange w:id="4119" w:author="manojk" w:date="2012-05-13T16:30:00Z">
                <w:rPr>
                  <w:rStyle w:val="FieldLabel"/>
                  <w:rFonts w:ascii="Times New Roman" w:hAnsi="Times New Roman"/>
                  <w:szCs w:val="22"/>
                  <w:shd w:val="clear" w:color="auto" w:fill="auto"/>
                  <w:lang w:val="en-US"/>
                </w:rPr>
              </w:rPrChange>
            </w:rPr>
            <w:delInstrText>MERGEFIELD Element.Notes</w:delInstrText>
          </w:r>
          <w:r w:rsidRPr="00DF6216" w:rsidDel="008B591A">
            <w:rPr>
              <w:b/>
              <w:lang w:val="en-US"/>
              <w:rPrChange w:id="4120" w:author="manojk" w:date="2012-05-13T16:30:00Z">
                <w:rPr>
                  <w:rStyle w:val="FieldLabel"/>
                  <w:i w:val="0"/>
                  <w:color w:val="000000"/>
                  <w:sz w:val="22"/>
                  <w:shd w:val="clear" w:color="auto" w:fill="auto"/>
                </w:rPr>
              </w:rPrChange>
            </w:rPr>
            <w:fldChar w:fldCharType="separate"/>
          </w:r>
          <w:r w:rsidRPr="00DF6216">
            <w:rPr>
              <w:b/>
              <w:szCs w:val="20"/>
              <w:lang w:val="en-US"/>
              <w:rPrChange w:id="4121" w:author="manojk" w:date="2012-05-13T16:30:00Z">
                <w:rPr>
                  <w:rStyle w:val="FieldLabel"/>
                  <w:rFonts w:ascii="Times New Roman" w:hAnsi="Times New Roman"/>
                  <w:i w:val="0"/>
                  <w:color w:val="000000"/>
                  <w:szCs w:val="22"/>
                  <w:shd w:val="clear" w:color="auto" w:fill="auto"/>
                </w:rPr>
              </w:rPrChange>
            </w:rPr>
            <w:delText>This entity represents the METADATA to support the various types of CONTAINERS that would act as placeholders for CUSTOM CONTROLS.</w:delText>
          </w:r>
          <w:r w:rsidRPr="00DF6216" w:rsidDel="008B591A">
            <w:rPr>
              <w:b/>
              <w:lang w:val="en-US"/>
              <w:rPrChange w:id="4122" w:author="manojk" w:date="2012-05-13T16:30:00Z">
                <w:rPr>
                  <w:rStyle w:val="FieldLabel"/>
                  <w:i w:val="0"/>
                  <w:color w:val="000000"/>
                  <w:sz w:val="22"/>
                  <w:shd w:val="clear" w:color="auto" w:fill="auto"/>
                </w:rPr>
              </w:rPrChange>
            </w:rPr>
            <w:fldChar w:fldCharType="end"/>
          </w:r>
        </w:del>
      </w:ins>
    </w:p>
    <w:p w:rsidR="00000000" w:rsidRDefault="006A5941">
      <w:pPr>
        <w:pStyle w:val="ListParagraph"/>
        <w:numPr>
          <w:ilvl w:val="0"/>
          <w:numId w:val="40"/>
          <w:ins w:id="4123" w:author="atuld" w:date="2012-04-26T11:25:00Z"/>
        </w:numPr>
        <w:spacing w:after="0"/>
        <w:rPr>
          <w:ins w:id="4124" w:author="atuld" w:date="2012-04-26T11:48:00Z"/>
          <w:del w:id="4125" w:author="manojk" w:date="2012-04-27T12:05:00Z"/>
          <w:b/>
          <w:lang w:val="en-US"/>
          <w:rPrChange w:id="4126" w:author="manojk" w:date="2012-05-13T16:30:00Z">
            <w:rPr>
              <w:ins w:id="4127" w:author="atuld" w:date="2012-04-26T11:48:00Z"/>
              <w:del w:id="4128" w:author="manojk" w:date="2012-04-27T12:05:00Z"/>
              <w:rStyle w:val="FieldLabel"/>
              <w:i w:val="0"/>
              <w:color w:val="000000"/>
              <w:sz w:val="22"/>
              <w:shd w:val="clear" w:color="auto" w:fill="auto"/>
            </w:rPr>
          </w:rPrChange>
        </w:rPr>
        <w:pPrChange w:id="4129" w:author="manojk" w:date="2012-05-13T16:30:00Z">
          <w:pPr>
            <w:pStyle w:val="NormalIndent"/>
            <w:ind w:left="0"/>
          </w:pPr>
        </w:pPrChange>
      </w:pPr>
    </w:p>
    <w:p w:rsidR="00000000" w:rsidRDefault="00DF6216">
      <w:pPr>
        <w:pStyle w:val="ListParagraph"/>
        <w:numPr>
          <w:ilvl w:val="0"/>
          <w:numId w:val="40"/>
          <w:ins w:id="4130" w:author="atuld" w:date="2012-04-26T11:48:00Z"/>
        </w:numPr>
        <w:spacing w:after="0"/>
        <w:rPr>
          <w:ins w:id="4131" w:author="atuld" w:date="2012-04-26T11:48:00Z"/>
          <w:del w:id="4132" w:author="manojk" w:date="2012-04-27T12:05:00Z"/>
          <w:color w:val="000000"/>
          <w:szCs w:val="20"/>
          <w:lang w:val="en-US"/>
          <w:rPrChange w:id="4133" w:author="manojk" w:date="2012-05-13T06:25:00Z">
            <w:rPr>
              <w:ins w:id="4134" w:author="atuld" w:date="2012-04-26T11:48:00Z"/>
              <w:del w:id="4135" w:author="manojk" w:date="2012-04-27T12:05:00Z"/>
              <w:u w:color="000000"/>
              <w:shd w:val="clear" w:color="auto" w:fill="auto"/>
              <w:lang w:val="en-US"/>
            </w:rPr>
          </w:rPrChange>
        </w:rPr>
        <w:pPrChange w:id="4136" w:author="manojk" w:date="2012-05-13T16:30:00Z">
          <w:pPr>
            <w:pStyle w:val="Heading4"/>
          </w:pPr>
        </w:pPrChange>
      </w:pPr>
      <w:ins w:id="4137" w:author="atuld" w:date="2012-04-26T11:48:00Z">
        <w:del w:id="4138" w:author="manojk" w:date="2012-04-27T12:05:00Z">
          <w:r w:rsidRPr="00DF6216" w:rsidDel="008B591A">
            <w:rPr>
              <w:b/>
              <w:color w:val="000000"/>
              <w:szCs w:val="20"/>
              <w:lang w:val="en-US"/>
              <w:rPrChange w:id="4139" w:author="manojk" w:date="2012-05-13T06:25:00Z">
                <w:rPr>
                  <w:b w:val="0"/>
                  <w:bCs w:val="0"/>
                  <w:i/>
                  <w:color w:val="auto"/>
                  <w:sz w:val="20"/>
                  <w:shd w:val="clear" w:color="auto" w:fill="auto"/>
                </w:rPr>
              </w:rPrChange>
            </w:rPr>
            <w:fldChar w:fldCharType="begin" w:fldLock="1"/>
          </w:r>
          <w:r w:rsidRPr="00DF6216">
            <w:rPr>
              <w:b/>
              <w:color w:val="000000"/>
              <w:szCs w:val="20"/>
              <w:lang w:val="en-US"/>
              <w:rPrChange w:id="4140" w:author="manojk" w:date="2012-05-13T06:25:00Z">
                <w:rPr>
                  <w:b w:val="0"/>
                  <w:bCs w:val="0"/>
                  <w:i/>
                  <w:color w:val="auto"/>
                  <w:sz w:val="20"/>
                  <w:shd w:val="clear" w:color="auto" w:fill="auto"/>
                </w:rPr>
              </w:rPrChange>
            </w:rPr>
            <w:delInstrText>MERGEFIELD Element.Name</w:delInstrText>
          </w:r>
          <w:r w:rsidRPr="00DF6216" w:rsidDel="008B591A">
            <w:rPr>
              <w:b/>
              <w:color w:val="000000"/>
              <w:szCs w:val="20"/>
              <w:lang w:val="en-US"/>
              <w:rPrChange w:id="4141" w:author="manojk" w:date="2012-05-13T06:25:00Z">
                <w:rPr>
                  <w:b w:val="0"/>
                  <w:bCs w:val="0"/>
                  <w:i/>
                  <w:color w:val="auto"/>
                  <w:sz w:val="20"/>
                  <w:shd w:val="clear" w:color="auto" w:fill="auto"/>
                </w:rPr>
              </w:rPrChange>
            </w:rPr>
            <w:fldChar w:fldCharType="separate"/>
          </w:r>
          <w:bookmarkStart w:id="4142" w:name="_Toc323126460"/>
          <w:r w:rsidRPr="00DF6216">
            <w:rPr>
              <w:b/>
              <w:color w:val="000000"/>
              <w:szCs w:val="20"/>
              <w:lang w:val="en-US"/>
              <w:rPrChange w:id="4143" w:author="manojk" w:date="2012-05-13T06:25:00Z">
                <w:rPr>
                  <w:b w:val="0"/>
                  <w:bCs w:val="0"/>
                  <w:i/>
                  <w:sz w:val="20"/>
                  <w:u w:color="000000"/>
                  <w:shd w:val="clear" w:color="auto" w:fill="auto"/>
                </w:rPr>
              </w:rPrChange>
            </w:rPr>
            <w:delText>REF_CTRL_TYP</w:delText>
          </w:r>
          <w:bookmarkEnd w:id="4142"/>
          <w:r w:rsidRPr="00DF6216" w:rsidDel="008B591A">
            <w:rPr>
              <w:b/>
              <w:color w:val="000000"/>
              <w:szCs w:val="20"/>
              <w:lang w:val="en-US"/>
              <w:rPrChange w:id="4144" w:author="manojk" w:date="2012-05-13T06:25:00Z">
                <w:rPr>
                  <w:b w:val="0"/>
                  <w:bCs w:val="0"/>
                  <w:i/>
                  <w:color w:val="auto"/>
                  <w:sz w:val="20"/>
                  <w:shd w:val="clear" w:color="auto" w:fill="auto"/>
                </w:rPr>
              </w:rPrChange>
            </w:rPr>
            <w:fldChar w:fldCharType="end"/>
          </w:r>
        </w:del>
      </w:ins>
    </w:p>
    <w:p w:rsidR="00000000" w:rsidRDefault="00DF6216">
      <w:pPr>
        <w:pStyle w:val="ListParagraph"/>
        <w:numPr>
          <w:ilvl w:val="0"/>
          <w:numId w:val="40"/>
          <w:ins w:id="4145" w:author="atuld" w:date="2012-04-26T11:48:00Z"/>
        </w:numPr>
        <w:spacing w:after="0"/>
        <w:rPr>
          <w:ins w:id="4146" w:author="atuld" w:date="2012-04-26T11:52:00Z"/>
          <w:del w:id="4147" w:author="manojk" w:date="2012-04-27T12:05:00Z"/>
          <w:b/>
          <w:lang w:val="en-US"/>
          <w:rPrChange w:id="4148" w:author="manojk" w:date="2012-05-13T16:30:00Z">
            <w:rPr>
              <w:ins w:id="4149" w:author="atuld" w:date="2012-04-26T11:52:00Z"/>
              <w:del w:id="4150" w:author="manojk" w:date="2012-04-27T12:05:00Z"/>
              <w:rStyle w:val="FieldLabel"/>
              <w:i w:val="0"/>
              <w:color w:val="000000"/>
              <w:sz w:val="22"/>
              <w:shd w:val="clear" w:color="auto" w:fill="auto"/>
            </w:rPr>
          </w:rPrChange>
        </w:rPr>
        <w:pPrChange w:id="4151" w:author="manojk" w:date="2012-05-13T16:30:00Z">
          <w:pPr>
            <w:pStyle w:val="NormalIndent"/>
            <w:ind w:left="0"/>
          </w:pPr>
        </w:pPrChange>
      </w:pPr>
      <w:ins w:id="4152" w:author="atuld" w:date="2012-04-26T11:50:00Z">
        <w:del w:id="4153" w:author="manojk" w:date="2012-04-27T12:05:00Z">
          <w:r w:rsidRPr="00DF6216" w:rsidDel="008B591A">
            <w:rPr>
              <w:b/>
              <w:lang w:val="en-US"/>
              <w:rPrChange w:id="4154" w:author="manojk" w:date="2012-05-13T16:30:00Z">
                <w:rPr>
                  <w:rStyle w:val="FieldLabel"/>
                  <w:i w:val="0"/>
                  <w:color w:val="000000"/>
                  <w:sz w:val="22"/>
                  <w:shd w:val="clear" w:color="auto" w:fill="auto"/>
                </w:rPr>
              </w:rPrChange>
            </w:rPr>
            <w:fldChar w:fldCharType="begin" w:fldLock="1"/>
          </w:r>
          <w:r w:rsidRPr="00DF6216">
            <w:rPr>
              <w:b/>
              <w:rPrChange w:id="4155" w:author="manojk" w:date="2012-05-13T16:30:00Z">
                <w:rPr>
                  <w:rStyle w:val="FieldLabel"/>
                  <w:rFonts w:ascii="Times New Roman" w:hAnsi="Times New Roman"/>
                  <w:color w:val="000000"/>
                  <w:shd w:val="clear" w:color="auto" w:fill="auto"/>
                  <w:lang w:val="en-US"/>
                </w:rPr>
              </w:rPrChange>
            </w:rPr>
            <w:delInstrText>MERGEFIELD Element.Notes</w:delInstrText>
          </w:r>
          <w:r w:rsidRPr="00DF6216" w:rsidDel="008B591A">
            <w:rPr>
              <w:b/>
              <w:lang w:val="en-US"/>
              <w:rPrChange w:id="4156" w:author="manojk" w:date="2012-05-13T16:30:00Z">
                <w:rPr>
                  <w:rStyle w:val="FieldLabel"/>
                  <w:i w:val="0"/>
                  <w:color w:val="000000"/>
                  <w:sz w:val="22"/>
                  <w:shd w:val="clear" w:color="auto" w:fill="auto"/>
                </w:rPr>
              </w:rPrChange>
            </w:rPr>
            <w:fldChar w:fldCharType="separate"/>
          </w:r>
          <w:r w:rsidRPr="00DF6216">
            <w:rPr>
              <w:b/>
              <w:lang w:val="en-US"/>
              <w:rPrChange w:id="4157" w:author="manojk" w:date="2012-05-13T16:30:00Z">
                <w:rPr>
                  <w:rStyle w:val="FieldLabel"/>
                  <w:rFonts w:ascii="Times New Roman" w:hAnsi="Times New Roman"/>
                  <w:i w:val="0"/>
                  <w:color w:val="000000"/>
                  <w:shd w:val="clear" w:color="auto" w:fill="auto"/>
                </w:rPr>
              </w:rPrChange>
            </w:rPr>
            <w:delText>This entity represents METADATA to support various control types that would be customised.</w:delText>
          </w:r>
          <w:r w:rsidRPr="00DF6216" w:rsidDel="008B591A">
            <w:rPr>
              <w:b/>
              <w:lang w:val="en-US"/>
              <w:rPrChange w:id="4158" w:author="manojk" w:date="2012-05-13T16:30:00Z">
                <w:rPr>
                  <w:rStyle w:val="FieldLabel"/>
                  <w:i w:val="0"/>
                  <w:color w:val="000000"/>
                  <w:sz w:val="22"/>
                  <w:shd w:val="clear" w:color="auto" w:fill="auto"/>
                </w:rPr>
              </w:rPrChange>
            </w:rPr>
            <w:fldChar w:fldCharType="end"/>
          </w:r>
        </w:del>
      </w:ins>
    </w:p>
    <w:p w:rsidR="00000000" w:rsidRDefault="006A5941">
      <w:pPr>
        <w:pStyle w:val="ListParagraph"/>
        <w:numPr>
          <w:ilvl w:val="0"/>
          <w:numId w:val="40"/>
          <w:ins w:id="4159" w:author="atuld" w:date="2012-04-26T11:48:00Z"/>
        </w:numPr>
        <w:spacing w:after="0"/>
        <w:rPr>
          <w:ins w:id="4160" w:author="atuld" w:date="2012-04-26T11:52:00Z"/>
          <w:del w:id="4161" w:author="manojk" w:date="2012-04-27T12:05:00Z"/>
          <w:b/>
          <w:lang w:val="en-US"/>
          <w:rPrChange w:id="4162" w:author="manojk" w:date="2012-05-13T16:30:00Z">
            <w:rPr>
              <w:ins w:id="4163" w:author="atuld" w:date="2012-04-26T11:52:00Z"/>
              <w:del w:id="4164" w:author="manojk" w:date="2012-04-27T12:05:00Z"/>
              <w:rStyle w:val="FieldLabel"/>
              <w:i w:val="0"/>
              <w:color w:val="000000"/>
              <w:sz w:val="22"/>
              <w:shd w:val="clear" w:color="auto" w:fill="auto"/>
            </w:rPr>
          </w:rPrChange>
        </w:rPr>
        <w:pPrChange w:id="4165" w:author="manojk" w:date="2012-05-13T16:30:00Z">
          <w:pPr>
            <w:pStyle w:val="NormalIndent"/>
            <w:ind w:left="0"/>
          </w:pPr>
        </w:pPrChange>
      </w:pPr>
    </w:p>
    <w:p w:rsidR="00000000" w:rsidRDefault="00DF6216">
      <w:pPr>
        <w:pStyle w:val="ListParagraph"/>
        <w:numPr>
          <w:ilvl w:val="0"/>
          <w:numId w:val="40"/>
          <w:ins w:id="4166" w:author="atuld" w:date="2012-04-26T11:52:00Z"/>
        </w:numPr>
        <w:spacing w:after="0"/>
        <w:rPr>
          <w:ins w:id="4167" w:author="atuld" w:date="2012-04-26T11:52:00Z"/>
          <w:del w:id="4168" w:author="manojk" w:date="2012-04-27T12:05:00Z"/>
          <w:color w:val="000000"/>
          <w:szCs w:val="20"/>
          <w:lang w:val="en-US"/>
          <w:rPrChange w:id="4169" w:author="manojk" w:date="2012-05-13T06:25:00Z">
            <w:rPr>
              <w:ins w:id="4170" w:author="atuld" w:date="2012-04-26T11:52:00Z"/>
              <w:del w:id="4171" w:author="manojk" w:date="2012-04-27T12:05:00Z"/>
              <w:u w:color="000000"/>
              <w:shd w:val="clear" w:color="auto" w:fill="auto"/>
              <w:lang w:val="en-US"/>
            </w:rPr>
          </w:rPrChange>
        </w:rPr>
        <w:pPrChange w:id="4172" w:author="manojk" w:date="2012-05-13T16:30:00Z">
          <w:pPr>
            <w:pStyle w:val="Heading4"/>
          </w:pPr>
        </w:pPrChange>
      </w:pPr>
      <w:ins w:id="4173" w:author="atuld" w:date="2012-04-26T11:52:00Z">
        <w:del w:id="4174" w:author="manojk" w:date="2012-04-27T12:05:00Z">
          <w:r w:rsidRPr="00DF6216" w:rsidDel="008B591A">
            <w:rPr>
              <w:b/>
              <w:color w:val="000000"/>
              <w:szCs w:val="20"/>
              <w:lang w:val="en-US"/>
              <w:rPrChange w:id="4175" w:author="manojk" w:date="2012-05-13T06:25:00Z">
                <w:rPr>
                  <w:b w:val="0"/>
                  <w:bCs w:val="0"/>
                  <w:i/>
                  <w:color w:val="auto"/>
                  <w:sz w:val="20"/>
                  <w:shd w:val="clear" w:color="auto" w:fill="auto"/>
                </w:rPr>
              </w:rPrChange>
            </w:rPr>
            <w:fldChar w:fldCharType="begin" w:fldLock="1"/>
          </w:r>
          <w:r w:rsidRPr="00DF6216">
            <w:rPr>
              <w:b/>
              <w:color w:val="000000"/>
              <w:szCs w:val="20"/>
              <w:lang w:val="en-US"/>
              <w:rPrChange w:id="4176" w:author="manojk" w:date="2012-05-13T06:25:00Z">
                <w:rPr>
                  <w:b w:val="0"/>
                  <w:bCs w:val="0"/>
                  <w:i/>
                  <w:color w:val="auto"/>
                  <w:sz w:val="20"/>
                  <w:shd w:val="clear" w:color="auto" w:fill="auto"/>
                </w:rPr>
              </w:rPrChange>
            </w:rPr>
            <w:delInstrText>MERGEFIELD Element.Name</w:delInstrText>
          </w:r>
          <w:r w:rsidRPr="00DF6216" w:rsidDel="008B591A">
            <w:rPr>
              <w:b/>
              <w:color w:val="000000"/>
              <w:szCs w:val="20"/>
              <w:lang w:val="en-US"/>
              <w:rPrChange w:id="4177" w:author="manojk" w:date="2012-05-13T06:25:00Z">
                <w:rPr>
                  <w:b w:val="0"/>
                  <w:bCs w:val="0"/>
                  <w:i/>
                  <w:color w:val="auto"/>
                  <w:sz w:val="20"/>
                  <w:shd w:val="clear" w:color="auto" w:fill="auto"/>
                </w:rPr>
              </w:rPrChange>
            </w:rPr>
            <w:fldChar w:fldCharType="separate"/>
          </w:r>
          <w:bookmarkStart w:id="4178" w:name="_Toc323126461"/>
          <w:r w:rsidRPr="00DF6216">
            <w:rPr>
              <w:b/>
              <w:color w:val="000000"/>
              <w:szCs w:val="20"/>
              <w:lang w:val="en-US"/>
              <w:rPrChange w:id="4179" w:author="manojk" w:date="2012-05-13T06:25:00Z">
                <w:rPr>
                  <w:b w:val="0"/>
                  <w:bCs w:val="0"/>
                  <w:i/>
                  <w:sz w:val="20"/>
                  <w:u w:color="000000"/>
                  <w:shd w:val="clear" w:color="auto" w:fill="auto"/>
                </w:rPr>
              </w:rPrChange>
            </w:rPr>
            <w:delText>REF_LOCALE</w:delText>
          </w:r>
          <w:bookmarkEnd w:id="4178"/>
          <w:r w:rsidRPr="00DF6216" w:rsidDel="008B591A">
            <w:rPr>
              <w:b/>
              <w:color w:val="000000"/>
              <w:szCs w:val="20"/>
              <w:lang w:val="en-US"/>
              <w:rPrChange w:id="4180" w:author="manojk" w:date="2012-05-13T06:25:00Z">
                <w:rPr>
                  <w:b w:val="0"/>
                  <w:bCs w:val="0"/>
                  <w:i/>
                  <w:color w:val="auto"/>
                  <w:sz w:val="20"/>
                  <w:shd w:val="clear" w:color="auto" w:fill="auto"/>
                </w:rPr>
              </w:rPrChange>
            </w:rPr>
            <w:fldChar w:fldCharType="end"/>
          </w:r>
        </w:del>
      </w:ins>
    </w:p>
    <w:p w:rsidR="00000000" w:rsidRDefault="00DF6216">
      <w:pPr>
        <w:pStyle w:val="ListParagraph"/>
        <w:numPr>
          <w:ilvl w:val="0"/>
          <w:numId w:val="40"/>
          <w:ins w:id="4181" w:author="atuld" w:date="2012-04-26T11:52:00Z"/>
        </w:numPr>
        <w:spacing w:after="0"/>
        <w:rPr>
          <w:ins w:id="4182" w:author="atuld" w:date="2012-04-26T11:59:00Z"/>
          <w:del w:id="4183" w:author="manojk" w:date="2012-04-27T12:05:00Z"/>
          <w:b/>
          <w:lang w:val="en-US"/>
          <w:rPrChange w:id="4184" w:author="manojk" w:date="2012-05-13T06:25:00Z">
            <w:rPr>
              <w:ins w:id="4185" w:author="atuld" w:date="2012-04-26T11:59:00Z"/>
              <w:del w:id="4186" w:author="manojk" w:date="2012-04-27T12:05:00Z"/>
              <w:rFonts w:cs="Times New Roman"/>
              <w:shd w:val="clear" w:color="auto" w:fill="auto"/>
              <w:lang w:val="en-US"/>
            </w:rPr>
          </w:rPrChange>
        </w:rPr>
        <w:pPrChange w:id="4187" w:author="manojk" w:date="2012-05-13T16:30:00Z">
          <w:pPr>
            <w:pStyle w:val="NormalIndent"/>
            <w:ind w:left="1440" w:hanging="1440"/>
          </w:pPr>
        </w:pPrChange>
      </w:pPr>
      <w:ins w:id="4188" w:author="atuld" w:date="2012-04-26T11:52:00Z">
        <w:del w:id="4189" w:author="manojk" w:date="2012-04-27T12:05:00Z">
          <w:r w:rsidRPr="00DF6216">
            <w:rPr>
              <w:b/>
              <w:color w:val="000000"/>
              <w:lang w:val="en-US"/>
              <w:rPrChange w:id="4190" w:author="manojk" w:date="2012-05-13T06:25:00Z">
                <w:rPr>
                  <w:rFonts w:ascii="Times New Roman" w:hAnsi="Times New Roman"/>
                  <w:i/>
                  <w:color w:val="004080"/>
                  <w:sz w:val="20"/>
                  <w:shd w:val="clear" w:color="auto" w:fill="auto"/>
                  <w:lang w:val="en-US"/>
                </w:rPr>
              </w:rPrChange>
            </w:rPr>
            <w:delText>This entity represents metadata for the LOCALES to support MULTILINGUAL /INTENATIONALIZATION feature for the controls.</w:delText>
          </w:r>
        </w:del>
      </w:ins>
    </w:p>
    <w:p w:rsidR="00000000" w:rsidRDefault="006A5941">
      <w:pPr>
        <w:pStyle w:val="ListParagraph"/>
        <w:numPr>
          <w:ilvl w:val="0"/>
          <w:numId w:val="40"/>
          <w:ins w:id="4191" w:author="atuld" w:date="2012-04-26T11:59:00Z"/>
        </w:numPr>
        <w:spacing w:after="0"/>
        <w:rPr>
          <w:ins w:id="4192" w:author="atuld" w:date="2012-04-26T11:59:00Z"/>
          <w:del w:id="4193" w:author="manojk" w:date="2012-04-27T12:05:00Z"/>
          <w:b/>
          <w:lang w:val="en-US"/>
          <w:rPrChange w:id="4194" w:author="manojk" w:date="2012-05-13T06:25:00Z">
            <w:rPr>
              <w:ins w:id="4195" w:author="atuld" w:date="2012-04-26T11:59:00Z"/>
              <w:del w:id="4196" w:author="manojk" w:date="2012-04-27T12:05:00Z"/>
              <w:rFonts w:cs="Times New Roman"/>
              <w:shd w:val="clear" w:color="auto" w:fill="auto"/>
              <w:lang w:val="en-US"/>
            </w:rPr>
          </w:rPrChange>
        </w:rPr>
        <w:pPrChange w:id="4197" w:author="manojk" w:date="2012-05-13T16:30:00Z">
          <w:pPr>
            <w:pStyle w:val="NormalIndent"/>
            <w:ind w:left="1440" w:hanging="1440"/>
          </w:pPr>
        </w:pPrChange>
      </w:pPr>
    </w:p>
    <w:p w:rsidR="00000000" w:rsidRDefault="00DF6216">
      <w:pPr>
        <w:pStyle w:val="ListParagraph"/>
        <w:numPr>
          <w:ilvl w:val="0"/>
          <w:numId w:val="40"/>
          <w:ins w:id="4198" w:author="atuld" w:date="2012-04-26T11:59:00Z"/>
        </w:numPr>
        <w:spacing w:after="0"/>
        <w:rPr>
          <w:ins w:id="4199" w:author="atuld" w:date="2012-04-26T11:59:00Z"/>
          <w:del w:id="4200" w:author="manojk" w:date="2012-04-27T12:05:00Z"/>
          <w:color w:val="000000"/>
          <w:szCs w:val="20"/>
          <w:lang w:val="en-US"/>
          <w:rPrChange w:id="4201" w:author="manojk" w:date="2012-05-13T06:25:00Z">
            <w:rPr>
              <w:ins w:id="4202" w:author="atuld" w:date="2012-04-26T11:59:00Z"/>
              <w:del w:id="4203" w:author="manojk" w:date="2012-04-27T12:05:00Z"/>
              <w:u w:color="000000"/>
              <w:shd w:val="clear" w:color="auto" w:fill="auto"/>
              <w:lang w:val="en-US"/>
            </w:rPr>
          </w:rPrChange>
        </w:rPr>
        <w:pPrChange w:id="4204" w:author="manojk" w:date="2012-05-13T16:30:00Z">
          <w:pPr>
            <w:pStyle w:val="Heading4"/>
          </w:pPr>
        </w:pPrChange>
      </w:pPr>
      <w:ins w:id="4205" w:author="atuld" w:date="2012-04-26T11:59:00Z">
        <w:del w:id="4206" w:author="manojk" w:date="2012-04-27T12:05:00Z">
          <w:r w:rsidRPr="00DF6216" w:rsidDel="008B591A">
            <w:rPr>
              <w:b/>
              <w:color w:val="000000"/>
              <w:szCs w:val="20"/>
              <w:lang w:val="en-US"/>
              <w:rPrChange w:id="4207" w:author="manojk" w:date="2012-05-13T06:25:00Z">
                <w:rPr>
                  <w:b w:val="0"/>
                  <w:bCs w:val="0"/>
                  <w:i/>
                  <w:color w:val="auto"/>
                  <w:sz w:val="20"/>
                  <w:shd w:val="clear" w:color="auto" w:fill="auto"/>
                </w:rPr>
              </w:rPrChange>
            </w:rPr>
            <w:fldChar w:fldCharType="begin" w:fldLock="1"/>
          </w:r>
          <w:r w:rsidRPr="00DF6216">
            <w:rPr>
              <w:b/>
              <w:color w:val="000000"/>
              <w:szCs w:val="20"/>
              <w:lang w:val="en-US"/>
              <w:rPrChange w:id="4208" w:author="manojk" w:date="2012-05-13T06:25:00Z">
                <w:rPr>
                  <w:b w:val="0"/>
                  <w:bCs w:val="0"/>
                  <w:i/>
                  <w:color w:val="auto"/>
                  <w:sz w:val="20"/>
                  <w:shd w:val="clear" w:color="auto" w:fill="auto"/>
                </w:rPr>
              </w:rPrChange>
            </w:rPr>
            <w:delInstrText>MERGEFIELD Element.Name</w:delInstrText>
          </w:r>
          <w:r w:rsidRPr="00DF6216" w:rsidDel="008B591A">
            <w:rPr>
              <w:b/>
              <w:color w:val="000000"/>
              <w:szCs w:val="20"/>
              <w:lang w:val="en-US"/>
              <w:rPrChange w:id="4209" w:author="manojk" w:date="2012-05-13T06:25:00Z">
                <w:rPr>
                  <w:b w:val="0"/>
                  <w:bCs w:val="0"/>
                  <w:i/>
                  <w:color w:val="auto"/>
                  <w:sz w:val="20"/>
                  <w:shd w:val="clear" w:color="auto" w:fill="auto"/>
                </w:rPr>
              </w:rPrChange>
            </w:rPr>
            <w:fldChar w:fldCharType="separate"/>
          </w:r>
          <w:bookmarkStart w:id="4210" w:name="_Toc323126462"/>
          <w:r w:rsidRPr="00DF6216">
            <w:rPr>
              <w:b/>
              <w:color w:val="000000"/>
              <w:szCs w:val="20"/>
              <w:lang w:val="en-US"/>
              <w:rPrChange w:id="4211" w:author="manojk" w:date="2012-05-13T06:25:00Z">
                <w:rPr>
                  <w:b w:val="0"/>
                  <w:bCs w:val="0"/>
                  <w:i/>
                  <w:sz w:val="20"/>
                  <w:u w:color="000000"/>
                  <w:shd w:val="clear" w:color="auto" w:fill="auto"/>
                </w:rPr>
              </w:rPrChange>
            </w:rPr>
            <w:delText>REF_MESSAGE_TYP</w:delText>
          </w:r>
          <w:bookmarkEnd w:id="4210"/>
          <w:r w:rsidRPr="00DF6216" w:rsidDel="008B591A">
            <w:rPr>
              <w:b/>
              <w:color w:val="000000"/>
              <w:szCs w:val="20"/>
              <w:lang w:val="en-US"/>
              <w:rPrChange w:id="4212" w:author="manojk" w:date="2012-05-13T06:25:00Z">
                <w:rPr>
                  <w:b w:val="0"/>
                  <w:bCs w:val="0"/>
                  <w:i/>
                  <w:color w:val="auto"/>
                  <w:sz w:val="20"/>
                  <w:shd w:val="clear" w:color="auto" w:fill="auto"/>
                </w:rPr>
              </w:rPrChange>
            </w:rPr>
            <w:fldChar w:fldCharType="end"/>
          </w:r>
        </w:del>
      </w:ins>
    </w:p>
    <w:p w:rsidR="00000000" w:rsidRDefault="00DF6216">
      <w:pPr>
        <w:pStyle w:val="ListParagraph"/>
        <w:numPr>
          <w:ilvl w:val="0"/>
          <w:numId w:val="40"/>
          <w:ins w:id="4213" w:author="atuld" w:date="2012-04-26T11:59:00Z"/>
        </w:numPr>
        <w:spacing w:after="0"/>
        <w:rPr>
          <w:ins w:id="4214" w:author="atuld" w:date="2012-04-26T11:52:00Z"/>
          <w:del w:id="4215" w:author="manojk" w:date="2012-04-27T12:05:00Z"/>
          <w:b/>
          <w:lang w:val="en-US"/>
          <w:rPrChange w:id="4216" w:author="manojk" w:date="2012-05-13T06:25:00Z">
            <w:rPr>
              <w:ins w:id="4217" w:author="atuld" w:date="2012-04-26T11:52:00Z"/>
              <w:del w:id="4218" w:author="manojk" w:date="2012-04-27T12:05:00Z"/>
              <w:rFonts w:ascii="Times New Roman" w:hAnsi="Times New Roman" w:cs="Times New Roman"/>
              <w:shd w:val="clear" w:color="auto" w:fill="auto"/>
            </w:rPr>
          </w:rPrChange>
        </w:rPr>
        <w:pPrChange w:id="4219" w:author="manojk" w:date="2012-05-13T16:30:00Z">
          <w:pPr>
            <w:pStyle w:val="NormalIndent"/>
            <w:ind w:left="1440" w:hanging="1440"/>
          </w:pPr>
        </w:pPrChange>
      </w:pPr>
      <w:ins w:id="4220" w:author="atuld" w:date="2012-04-26T11:59:00Z">
        <w:del w:id="4221" w:author="manojk" w:date="2012-04-27T12:05:00Z">
          <w:r w:rsidRPr="00DF6216" w:rsidDel="008B591A">
            <w:rPr>
              <w:b/>
              <w:rPrChange w:id="4222" w:author="manojk" w:date="2012-05-13T16:30:00Z">
                <w:rPr>
                  <w:rStyle w:val="FieldLabel"/>
                  <w:rFonts w:ascii="Times New Roman" w:hAnsi="Times New Roman"/>
                  <w:color w:val="000000"/>
                  <w:shd w:val="clear" w:color="auto" w:fill="auto"/>
                  <w:lang w:val="en-US"/>
                </w:rPr>
              </w:rPrChange>
            </w:rPr>
            <w:fldChar w:fldCharType="begin" w:fldLock="1"/>
          </w:r>
          <w:r w:rsidRPr="00DF6216">
            <w:rPr>
              <w:b/>
              <w:rPrChange w:id="4223" w:author="manojk" w:date="2012-05-13T16:30:00Z">
                <w:rPr>
                  <w:rStyle w:val="FieldLabel"/>
                  <w:rFonts w:ascii="Times New Roman" w:hAnsi="Times New Roman"/>
                  <w:color w:val="000000"/>
                  <w:shd w:val="clear" w:color="auto" w:fill="auto"/>
                  <w:lang w:val="en-US"/>
                </w:rPr>
              </w:rPrChange>
            </w:rPr>
            <w:delInstrText>MERGEFIELD Element.Notes</w:delInstrText>
          </w:r>
          <w:r w:rsidRPr="00DF6216" w:rsidDel="008B591A">
            <w:rPr>
              <w:b/>
              <w:rPrChange w:id="4224" w:author="manojk" w:date="2012-05-13T16:30:00Z">
                <w:rPr>
                  <w:rStyle w:val="FieldLabel"/>
                  <w:rFonts w:ascii="Times New Roman" w:hAnsi="Times New Roman"/>
                  <w:color w:val="000000"/>
                  <w:shd w:val="clear" w:color="auto" w:fill="auto"/>
                  <w:lang w:val="en-US"/>
                </w:rPr>
              </w:rPrChange>
            </w:rPr>
            <w:fldChar w:fldCharType="separate"/>
          </w:r>
          <w:r w:rsidRPr="00DF6216">
            <w:rPr>
              <w:b/>
              <w:color w:val="000000"/>
              <w:lang w:val="en-US"/>
              <w:rPrChange w:id="4225" w:author="manojk" w:date="2012-05-13T06:25:00Z">
                <w:rPr>
                  <w:rFonts w:ascii="Times New Roman" w:hAnsi="Times New Roman"/>
                  <w:i/>
                  <w:color w:val="004080"/>
                  <w:sz w:val="20"/>
                  <w:shd w:val="clear" w:color="auto" w:fill="auto"/>
                </w:rPr>
              </w:rPrChange>
            </w:rPr>
            <w:delText>This entity describes the metadata for the MESSAGE table</w:delText>
          </w:r>
          <w:r w:rsidRPr="00DF6216">
            <w:rPr>
              <w:b/>
              <w:lang w:val="en-US"/>
              <w:rPrChange w:id="4226" w:author="manojk" w:date="2012-05-13T16:30:00Z">
                <w:rPr>
                  <w:rStyle w:val="FieldLabel"/>
                  <w:rFonts w:ascii="Times New Roman" w:hAnsi="Times New Roman"/>
                  <w:i w:val="0"/>
                  <w:iCs/>
                  <w:color w:val="000000"/>
                  <w:shd w:val="clear" w:color="auto" w:fill="auto"/>
                </w:rPr>
              </w:rPrChange>
            </w:rPr>
            <w:delText>.</w:delText>
          </w:r>
          <w:r w:rsidRPr="00DF6216" w:rsidDel="008B591A">
            <w:rPr>
              <w:b/>
              <w:rPrChange w:id="4227" w:author="manojk" w:date="2012-05-13T16:30:00Z">
                <w:rPr>
                  <w:rStyle w:val="FieldLabel"/>
                  <w:rFonts w:ascii="Times New Roman" w:hAnsi="Times New Roman"/>
                  <w:color w:val="000000"/>
                  <w:shd w:val="clear" w:color="auto" w:fill="auto"/>
                  <w:lang w:val="en-US"/>
                </w:rPr>
              </w:rPrChange>
            </w:rPr>
            <w:fldChar w:fldCharType="end"/>
          </w:r>
        </w:del>
      </w:ins>
    </w:p>
    <w:p w:rsidR="00000000" w:rsidRDefault="006A5941">
      <w:pPr>
        <w:pStyle w:val="ListParagraph"/>
        <w:numPr>
          <w:ilvl w:val="0"/>
          <w:numId w:val="40"/>
          <w:ins w:id="4228" w:author="atuld" w:date="2012-04-26T12:00:00Z"/>
        </w:numPr>
        <w:spacing w:after="0"/>
        <w:rPr>
          <w:ins w:id="4229" w:author="atuld" w:date="2012-04-26T12:00:00Z"/>
          <w:del w:id="4230" w:author="manojk" w:date="2012-04-27T12:05:00Z"/>
          <w:b/>
          <w:lang w:val="en-US"/>
          <w:rPrChange w:id="4231" w:author="manojk" w:date="2012-05-13T06:25:00Z">
            <w:rPr>
              <w:ins w:id="4232" w:author="atuld" w:date="2012-04-26T12:00:00Z"/>
              <w:del w:id="4233" w:author="manojk" w:date="2012-04-27T12:05:00Z"/>
            </w:rPr>
          </w:rPrChange>
        </w:rPr>
        <w:pPrChange w:id="4234" w:author="manojk" w:date="2012-05-13T16:30:00Z">
          <w:pPr>
            <w:pStyle w:val="NormalIndent"/>
            <w:ind w:left="0"/>
          </w:pPr>
        </w:pPrChange>
      </w:pPr>
    </w:p>
    <w:p w:rsidR="00000000" w:rsidRDefault="00DF6216">
      <w:pPr>
        <w:pStyle w:val="ListParagraph"/>
        <w:numPr>
          <w:ilvl w:val="0"/>
          <w:numId w:val="40"/>
          <w:ins w:id="4235" w:author="atuld" w:date="2012-04-26T12:00:00Z"/>
        </w:numPr>
        <w:spacing w:after="0"/>
        <w:rPr>
          <w:ins w:id="4236" w:author="atuld" w:date="2012-04-26T12:00:00Z"/>
          <w:del w:id="4237" w:author="manojk" w:date="2012-04-27T12:05:00Z"/>
          <w:color w:val="000000"/>
          <w:szCs w:val="20"/>
          <w:lang w:val="en-US"/>
          <w:rPrChange w:id="4238" w:author="manojk" w:date="2012-05-13T06:25:00Z">
            <w:rPr>
              <w:ins w:id="4239" w:author="atuld" w:date="2012-04-26T12:00:00Z"/>
              <w:del w:id="4240" w:author="manojk" w:date="2012-04-27T12:05:00Z"/>
              <w:u w:color="000000"/>
              <w:shd w:val="clear" w:color="auto" w:fill="auto"/>
              <w:lang w:val="en-US"/>
            </w:rPr>
          </w:rPrChange>
        </w:rPr>
        <w:pPrChange w:id="4241" w:author="manojk" w:date="2012-05-13T16:30:00Z">
          <w:pPr>
            <w:pStyle w:val="Heading4"/>
          </w:pPr>
        </w:pPrChange>
      </w:pPr>
      <w:ins w:id="4242" w:author="atuld" w:date="2012-04-26T12:00:00Z">
        <w:del w:id="4243" w:author="manojk" w:date="2012-04-27T12:05:00Z">
          <w:r w:rsidRPr="00DF6216" w:rsidDel="008B591A">
            <w:rPr>
              <w:b/>
              <w:color w:val="000000"/>
              <w:szCs w:val="20"/>
              <w:lang w:val="en-US"/>
              <w:rPrChange w:id="4244" w:author="manojk" w:date="2012-05-13T06:25:00Z">
                <w:rPr>
                  <w:b w:val="0"/>
                  <w:bCs w:val="0"/>
                  <w:i/>
                  <w:color w:val="auto"/>
                  <w:sz w:val="20"/>
                  <w:shd w:val="clear" w:color="auto" w:fill="auto"/>
                </w:rPr>
              </w:rPrChange>
            </w:rPr>
            <w:fldChar w:fldCharType="begin" w:fldLock="1"/>
          </w:r>
          <w:r w:rsidRPr="00DF6216">
            <w:rPr>
              <w:b/>
              <w:color w:val="000000"/>
              <w:szCs w:val="20"/>
              <w:lang w:val="en-US"/>
              <w:rPrChange w:id="4245" w:author="manojk" w:date="2012-05-13T06:25:00Z">
                <w:rPr>
                  <w:b w:val="0"/>
                  <w:bCs w:val="0"/>
                  <w:i/>
                  <w:color w:val="auto"/>
                  <w:sz w:val="20"/>
                  <w:shd w:val="clear" w:color="auto" w:fill="auto"/>
                </w:rPr>
              </w:rPrChange>
            </w:rPr>
            <w:delInstrText>MERGEFIELD Element.Name</w:delInstrText>
          </w:r>
          <w:r w:rsidRPr="00DF6216" w:rsidDel="008B591A">
            <w:rPr>
              <w:b/>
              <w:color w:val="000000"/>
              <w:szCs w:val="20"/>
              <w:lang w:val="en-US"/>
              <w:rPrChange w:id="4246" w:author="manojk" w:date="2012-05-13T06:25:00Z">
                <w:rPr>
                  <w:b w:val="0"/>
                  <w:bCs w:val="0"/>
                  <w:i/>
                  <w:color w:val="auto"/>
                  <w:sz w:val="20"/>
                  <w:shd w:val="clear" w:color="auto" w:fill="auto"/>
                </w:rPr>
              </w:rPrChange>
            </w:rPr>
            <w:fldChar w:fldCharType="separate"/>
          </w:r>
          <w:bookmarkStart w:id="4247" w:name="_Toc323126463"/>
          <w:r w:rsidRPr="00DF6216">
            <w:rPr>
              <w:b/>
              <w:color w:val="000000"/>
              <w:szCs w:val="20"/>
              <w:lang w:val="en-US"/>
              <w:rPrChange w:id="4248" w:author="manojk" w:date="2012-05-13T06:25:00Z">
                <w:rPr>
                  <w:b w:val="0"/>
                  <w:bCs w:val="0"/>
                  <w:i/>
                  <w:sz w:val="20"/>
                  <w:u w:color="000000"/>
                  <w:shd w:val="clear" w:color="auto" w:fill="auto"/>
                </w:rPr>
              </w:rPrChange>
            </w:rPr>
            <w:delText>REF_ROLE_TYP</w:delText>
          </w:r>
          <w:bookmarkEnd w:id="4247"/>
          <w:r w:rsidRPr="00DF6216" w:rsidDel="008B591A">
            <w:rPr>
              <w:b/>
              <w:color w:val="000000"/>
              <w:szCs w:val="20"/>
              <w:lang w:val="en-US"/>
              <w:rPrChange w:id="4249" w:author="manojk" w:date="2012-05-13T06:25:00Z">
                <w:rPr>
                  <w:b w:val="0"/>
                  <w:bCs w:val="0"/>
                  <w:i/>
                  <w:color w:val="auto"/>
                  <w:sz w:val="20"/>
                  <w:shd w:val="clear" w:color="auto" w:fill="auto"/>
                </w:rPr>
              </w:rPrChange>
            </w:rPr>
            <w:fldChar w:fldCharType="end"/>
          </w:r>
        </w:del>
      </w:ins>
    </w:p>
    <w:p w:rsidR="00000000" w:rsidRDefault="00DF6216">
      <w:pPr>
        <w:pStyle w:val="ListParagraph"/>
        <w:numPr>
          <w:ilvl w:val="0"/>
          <w:numId w:val="40"/>
          <w:ins w:id="4250" w:author="atuld" w:date="2012-04-26T11:52:00Z"/>
        </w:numPr>
        <w:spacing w:after="0"/>
        <w:rPr>
          <w:ins w:id="4251" w:author="atuld" w:date="2012-04-26T12:03:00Z"/>
          <w:del w:id="4252" w:author="manojk" w:date="2012-04-27T12:05:00Z"/>
          <w:b/>
          <w:lang w:val="en-US"/>
          <w:rPrChange w:id="4253" w:author="manojk" w:date="2012-05-13T16:30:00Z">
            <w:rPr>
              <w:ins w:id="4254" w:author="atuld" w:date="2012-04-26T12:03:00Z"/>
              <w:del w:id="4255" w:author="manojk" w:date="2012-04-27T12:05:00Z"/>
              <w:rStyle w:val="FieldLabel"/>
              <w:i w:val="0"/>
              <w:color w:val="000000"/>
              <w:sz w:val="22"/>
              <w:shd w:val="clear" w:color="auto" w:fill="auto"/>
            </w:rPr>
          </w:rPrChange>
        </w:rPr>
        <w:pPrChange w:id="4256" w:author="manojk" w:date="2012-05-13T16:30:00Z">
          <w:pPr>
            <w:pStyle w:val="NormalIndent"/>
            <w:ind w:left="0"/>
          </w:pPr>
        </w:pPrChange>
      </w:pPr>
      <w:ins w:id="4257" w:author="atuld" w:date="2012-04-26T12:01:00Z">
        <w:del w:id="4258" w:author="manojk" w:date="2012-04-27T12:05:00Z">
          <w:r w:rsidRPr="00DF6216" w:rsidDel="008B591A">
            <w:rPr>
              <w:b/>
              <w:lang w:val="en-US"/>
              <w:rPrChange w:id="4259" w:author="manojk" w:date="2012-05-13T16:30:00Z">
                <w:rPr>
                  <w:rStyle w:val="FieldLabel"/>
                  <w:i w:val="0"/>
                  <w:color w:val="000000"/>
                  <w:sz w:val="22"/>
                  <w:shd w:val="clear" w:color="auto" w:fill="auto"/>
                </w:rPr>
              </w:rPrChange>
            </w:rPr>
            <w:fldChar w:fldCharType="begin" w:fldLock="1"/>
          </w:r>
          <w:r w:rsidRPr="00DF6216">
            <w:rPr>
              <w:b/>
              <w:szCs w:val="20"/>
              <w:rPrChange w:id="4260" w:author="manojk" w:date="2012-05-13T16:30:00Z">
                <w:rPr>
                  <w:rStyle w:val="FieldLabel"/>
                  <w:rFonts w:ascii="Times New Roman" w:hAnsi="Times New Roman"/>
                  <w:color w:val="000000"/>
                  <w:szCs w:val="22"/>
                  <w:shd w:val="clear" w:color="auto" w:fill="auto"/>
                  <w:lang w:val="en-US"/>
                </w:rPr>
              </w:rPrChange>
            </w:rPr>
            <w:delInstrText>MERGEFIELD Element.Notes</w:delInstrText>
          </w:r>
          <w:r w:rsidRPr="00DF6216" w:rsidDel="008B591A">
            <w:rPr>
              <w:b/>
              <w:lang w:val="en-US"/>
              <w:rPrChange w:id="4261" w:author="manojk" w:date="2012-05-13T16:30:00Z">
                <w:rPr>
                  <w:rStyle w:val="FieldLabel"/>
                  <w:i w:val="0"/>
                  <w:color w:val="000000"/>
                  <w:sz w:val="22"/>
                  <w:shd w:val="clear" w:color="auto" w:fill="auto"/>
                </w:rPr>
              </w:rPrChange>
            </w:rPr>
            <w:fldChar w:fldCharType="separate"/>
          </w:r>
          <w:r w:rsidRPr="00DF6216">
            <w:rPr>
              <w:b/>
              <w:szCs w:val="20"/>
              <w:lang w:val="en-US"/>
              <w:rPrChange w:id="4262" w:author="manojk" w:date="2012-05-13T16:30:00Z">
                <w:rPr>
                  <w:rStyle w:val="FieldLabel"/>
                  <w:rFonts w:ascii="Times New Roman" w:hAnsi="Times New Roman"/>
                  <w:i w:val="0"/>
                  <w:color w:val="000000"/>
                  <w:szCs w:val="22"/>
                  <w:shd w:val="clear" w:color="auto" w:fill="auto"/>
                </w:rPr>
              </w:rPrChange>
            </w:rPr>
            <w:delText>This entity acts as a Meta data table for providing roles to users to provide access control and provide basis for Branding.</w:delText>
          </w:r>
          <w:r w:rsidRPr="00DF6216" w:rsidDel="008B591A">
            <w:rPr>
              <w:b/>
              <w:lang w:val="en-US"/>
              <w:rPrChange w:id="4263" w:author="manojk" w:date="2012-05-13T16:30:00Z">
                <w:rPr>
                  <w:rStyle w:val="FieldLabel"/>
                  <w:i w:val="0"/>
                  <w:color w:val="000000"/>
                  <w:sz w:val="22"/>
                  <w:shd w:val="clear" w:color="auto" w:fill="auto"/>
                </w:rPr>
              </w:rPrChange>
            </w:rPr>
            <w:fldChar w:fldCharType="end"/>
          </w:r>
        </w:del>
      </w:ins>
    </w:p>
    <w:p w:rsidR="00000000" w:rsidRDefault="00DF6216">
      <w:pPr>
        <w:pStyle w:val="ListParagraph"/>
        <w:numPr>
          <w:ilvl w:val="0"/>
          <w:numId w:val="40"/>
          <w:ins w:id="4264" w:author="atuld" w:date="2012-04-26T12:03:00Z"/>
        </w:numPr>
        <w:spacing w:after="0"/>
        <w:rPr>
          <w:ins w:id="4265" w:author="atuld" w:date="2012-04-26T12:03:00Z"/>
          <w:color w:val="000000"/>
          <w:szCs w:val="20"/>
          <w:lang w:val="en-US"/>
          <w:rPrChange w:id="4266" w:author="manojk" w:date="2012-05-13T06:25:00Z">
            <w:rPr>
              <w:ins w:id="4267" w:author="atuld" w:date="2012-04-26T12:03:00Z"/>
              <w:u w:color="000000"/>
              <w:shd w:val="clear" w:color="auto" w:fill="auto"/>
              <w:lang w:val="en-US"/>
            </w:rPr>
          </w:rPrChange>
        </w:rPr>
        <w:pPrChange w:id="4268" w:author="manojk" w:date="2012-05-13T16:30:00Z">
          <w:pPr>
            <w:pStyle w:val="Heading4"/>
          </w:pPr>
        </w:pPrChange>
      </w:pPr>
      <w:ins w:id="4269" w:author="atuld" w:date="2012-04-26T12:03:00Z">
        <w:del w:id="4270" w:author="manojk" w:date="2012-04-27T12:06:00Z">
          <w:r w:rsidRPr="00DF6216" w:rsidDel="008B591A">
            <w:rPr>
              <w:b/>
              <w:color w:val="000000"/>
              <w:szCs w:val="20"/>
              <w:lang w:val="en-US"/>
              <w:rPrChange w:id="4271" w:author="manojk" w:date="2012-05-13T06:25:00Z">
                <w:rPr>
                  <w:rFonts w:cs="Arial"/>
                  <w:i/>
                  <w:color w:val="000000"/>
                  <w:sz w:val="20"/>
                  <w:szCs w:val="20"/>
                </w:rPr>
              </w:rPrChange>
            </w:rPr>
            <w:fldChar w:fldCharType="begin" w:fldLock="1"/>
          </w:r>
          <w:r w:rsidRPr="00DF6216">
            <w:rPr>
              <w:b/>
              <w:color w:val="000000"/>
              <w:szCs w:val="20"/>
              <w:lang w:val="en-US"/>
              <w:rPrChange w:id="4272" w:author="manojk" w:date="2012-05-13T06:25:00Z">
                <w:rPr>
                  <w:rFonts w:cs="Arial"/>
                  <w:i/>
                  <w:sz w:val="20"/>
                  <w:szCs w:val="20"/>
                </w:rPr>
              </w:rPrChange>
            </w:rPr>
            <w:delInstrText>MERGEFIELD Element.Name</w:delInstrText>
          </w:r>
          <w:r w:rsidRPr="00DF6216" w:rsidDel="008B591A">
            <w:rPr>
              <w:b/>
              <w:color w:val="000000"/>
              <w:szCs w:val="20"/>
              <w:lang w:val="en-US"/>
              <w:rPrChange w:id="4273" w:author="manojk" w:date="2012-05-13T06:25:00Z">
                <w:rPr>
                  <w:rFonts w:cs="Arial"/>
                  <w:i/>
                  <w:color w:val="000000"/>
                  <w:sz w:val="20"/>
                  <w:szCs w:val="20"/>
                </w:rPr>
              </w:rPrChange>
            </w:rPr>
            <w:fldChar w:fldCharType="separate"/>
          </w:r>
          <w:bookmarkStart w:id="4274" w:name="_Toc323126464"/>
          <w:r w:rsidRPr="00DF6216">
            <w:rPr>
              <w:b/>
              <w:color w:val="000000"/>
              <w:szCs w:val="20"/>
              <w:lang w:val="en-US"/>
              <w:rPrChange w:id="4275" w:author="manojk" w:date="2012-05-13T06:25:00Z">
                <w:rPr>
                  <w:rFonts w:cs="Arial"/>
                  <w:i/>
                  <w:color w:val="000000"/>
                  <w:sz w:val="20"/>
                  <w:szCs w:val="20"/>
                  <w:u w:color="000000"/>
                </w:rPr>
              </w:rPrChange>
            </w:rPr>
            <w:delText>USER</w:delText>
          </w:r>
          <w:bookmarkEnd w:id="4274"/>
          <w:r w:rsidRPr="00DF6216" w:rsidDel="008B591A">
            <w:rPr>
              <w:b/>
              <w:color w:val="000000"/>
              <w:szCs w:val="20"/>
              <w:lang w:val="en-US"/>
              <w:rPrChange w:id="4276" w:author="manojk" w:date="2012-05-13T06:25:00Z">
                <w:rPr>
                  <w:rFonts w:cs="Arial"/>
                  <w:i/>
                  <w:color w:val="000000"/>
                  <w:sz w:val="20"/>
                  <w:szCs w:val="20"/>
                </w:rPr>
              </w:rPrChange>
            </w:rPr>
            <w:fldChar w:fldCharType="end"/>
          </w:r>
          <w:r w:rsidRPr="00DF6216">
            <w:rPr>
              <w:b/>
              <w:color w:val="000000"/>
              <w:szCs w:val="20"/>
              <w:lang w:val="en-US"/>
              <w:rPrChange w:id="4277" w:author="manojk" w:date="2012-05-13T06:25:00Z">
                <w:rPr>
                  <w:rFonts w:cs="Arial"/>
                  <w:i/>
                  <w:sz w:val="20"/>
                  <w:szCs w:val="20"/>
                </w:rPr>
              </w:rPrChange>
            </w:rPr>
            <w:delText>S</w:delText>
          </w:r>
        </w:del>
      </w:ins>
      <w:ins w:id="4278" w:author="manojk" w:date="2012-04-27T12:06:00Z">
        <w:r w:rsidRPr="00DF6216">
          <w:rPr>
            <w:b/>
            <w:color w:val="000000"/>
            <w:szCs w:val="20"/>
            <w:lang w:val="en-US"/>
            <w:rPrChange w:id="4279" w:author="manojk" w:date="2012-05-13T06:25:00Z">
              <w:rPr>
                <w:rFonts w:ascii="Times New Roman" w:hAnsi="Times New Roman" w:cs="Arial"/>
                <w:i/>
                <w:color w:val="000000"/>
                <w:sz w:val="20"/>
                <w:szCs w:val="20"/>
                <w:lang w:val="en-US"/>
              </w:rPr>
            </w:rPrChange>
          </w:rPr>
          <w:t>User</w:t>
        </w:r>
      </w:ins>
    </w:p>
    <w:p w:rsidR="00000000" w:rsidRDefault="00DF6216">
      <w:pPr>
        <w:numPr>
          <w:ins w:id="4280" w:author="atuld" w:date="2012-04-26T12:03:00Z"/>
        </w:numPr>
        <w:ind w:left="2160" w:hanging="1440"/>
        <w:jc w:val="both"/>
        <w:rPr>
          <w:ins w:id="4281" w:author="manojk" w:date="2012-05-13T16:30:00Z"/>
          <w:shd w:val="clear" w:color="auto" w:fill="auto"/>
          <w:lang w:val="en-US"/>
        </w:rPr>
        <w:pPrChange w:id="4282" w:author="manojk" w:date="2012-05-13T23:10:00Z">
          <w:pPr>
            <w:pStyle w:val="NormalIndent"/>
            <w:ind w:left="0"/>
          </w:pPr>
        </w:pPrChange>
      </w:pPr>
      <w:ins w:id="4283" w:author="atuld" w:date="2012-04-26T12:03:00Z">
        <w:del w:id="4284" w:author="manojk" w:date="2012-04-27T12:09:00Z">
          <w:r w:rsidRPr="00DF6216">
            <w:rPr>
              <w:shd w:val="clear" w:color="auto" w:fill="auto"/>
              <w:lang w:val="en-US"/>
              <w:rPrChange w:id="4285" w:author="atuld" w:date="2012-04-26T12:04:00Z">
                <w:rPr>
                  <w:rFonts w:ascii="Times New Roman" w:hAnsi="Times New Roman"/>
                  <w:i/>
                  <w:color w:val="004080"/>
                  <w:sz w:val="20"/>
                  <w:shd w:val="clear" w:color="auto" w:fill="auto"/>
                  <w:lang w:val="en-US"/>
                </w:rPr>
              </w:rPrChange>
            </w:rPr>
            <w:delText>This entity represent users that would log into the system and that would map to CUST_ACCOUNT table via ACCOUNT_ID</w:delText>
          </w:r>
        </w:del>
      </w:ins>
      <w:ins w:id="4286" w:author="atuld" w:date="2012-04-26T12:06:00Z">
        <w:del w:id="4287" w:author="manojk" w:date="2012-04-27T12:09:00Z">
          <w:r w:rsidR="00F64F03" w:rsidDel="008B591A">
            <w:rPr>
              <w:shd w:val="clear" w:color="auto" w:fill="auto"/>
              <w:lang w:val="en-US"/>
            </w:rPr>
            <w:delText>.</w:delText>
          </w:r>
        </w:del>
      </w:ins>
      <w:ins w:id="4288" w:author="manojk" w:date="2012-04-27T12:09:00Z">
        <w:r w:rsidR="008B591A">
          <w:rPr>
            <w:shd w:val="clear" w:color="auto" w:fill="auto"/>
            <w:lang w:val="en-US"/>
          </w:rPr>
          <w:t>T</w:t>
        </w:r>
      </w:ins>
      <w:ins w:id="4289" w:author="manojk" w:date="2012-04-27T12:10:00Z">
        <w:r w:rsidR="008B591A" w:rsidRPr="008B591A">
          <w:rPr>
            <w:shd w:val="clear" w:color="auto" w:fill="auto"/>
            <w:lang w:val="en-US"/>
          </w:rPr>
          <w:t>o hold user attributes like profile, account, rol</w:t>
        </w:r>
        <w:r w:rsidR="008B591A">
          <w:rPr>
            <w:shd w:val="clear" w:color="auto" w:fill="auto"/>
            <w:lang w:val="en-US"/>
          </w:rPr>
          <w:t>e etc.</w:t>
        </w:r>
        <w:r w:rsidR="00145928">
          <w:rPr>
            <w:shd w:val="clear" w:color="auto" w:fill="auto"/>
            <w:lang w:val="en-US"/>
          </w:rPr>
          <w:t xml:space="preserve"> This again will be useful for </w:t>
        </w:r>
      </w:ins>
    </w:p>
    <w:p w:rsidR="00000000" w:rsidRDefault="00145928">
      <w:pPr>
        <w:numPr>
          <w:ins w:id="4290" w:author="atuld" w:date="2012-04-26T12:03:00Z"/>
        </w:numPr>
        <w:ind w:left="2160" w:hanging="1440"/>
        <w:jc w:val="both"/>
        <w:rPr>
          <w:ins w:id="4291" w:author="manojk" w:date="2012-05-13T06:25:00Z"/>
          <w:shd w:val="clear" w:color="auto" w:fill="auto"/>
          <w:lang w:val="en-US"/>
        </w:rPr>
        <w:pPrChange w:id="4292" w:author="manojk" w:date="2012-05-13T23:10:00Z">
          <w:pPr>
            <w:pStyle w:val="NormalIndent"/>
            <w:ind w:left="0"/>
          </w:pPr>
        </w:pPrChange>
      </w:pPr>
      <w:ins w:id="4293" w:author="manojk" w:date="2012-04-27T12:10:00Z">
        <w:r>
          <w:rPr>
            <w:shd w:val="clear" w:color="auto" w:fill="auto"/>
            <w:lang w:val="en-US"/>
          </w:rPr>
          <w:t>a</w:t>
        </w:r>
        <w:r w:rsidR="008F3EB4">
          <w:rPr>
            <w:shd w:val="clear" w:color="auto" w:fill="auto"/>
            <w:lang w:val="en-US"/>
          </w:rPr>
          <w:t>uthorizatio</w:t>
        </w:r>
      </w:ins>
      <w:ins w:id="4294" w:author="manojk" w:date="2012-05-13T23:10:00Z">
        <w:r w:rsidR="008F3EB4">
          <w:rPr>
            <w:shd w:val="clear" w:color="auto" w:fill="auto"/>
            <w:lang w:val="en-US"/>
          </w:rPr>
          <w:t>n</w:t>
        </w:r>
      </w:ins>
      <w:ins w:id="4295" w:author="manojk" w:date="2012-04-27T12:11:00Z">
        <w:r>
          <w:rPr>
            <w:shd w:val="clear" w:color="auto" w:fill="auto"/>
            <w:lang w:val="en-US"/>
          </w:rPr>
          <w:t xml:space="preserve">, </w:t>
        </w:r>
      </w:ins>
      <w:ins w:id="4296" w:author="manojk" w:date="2012-04-27T12:10:00Z">
        <w:r>
          <w:rPr>
            <w:shd w:val="clear" w:color="auto" w:fill="auto"/>
            <w:lang w:val="en-US"/>
          </w:rPr>
          <w:t>customizations and globalization.</w:t>
        </w:r>
      </w:ins>
    </w:p>
    <w:p w:rsidR="00000000" w:rsidRDefault="006A5941">
      <w:pPr>
        <w:numPr>
          <w:ins w:id="4297" w:author="atuld" w:date="2012-04-26T12:03:00Z"/>
        </w:numPr>
        <w:ind w:left="2160" w:hanging="1440"/>
        <w:jc w:val="both"/>
        <w:rPr>
          <w:ins w:id="4298" w:author="atuld" w:date="2012-04-26T12:20:00Z"/>
          <w:shd w:val="clear" w:color="auto" w:fill="auto"/>
          <w:lang w:val="en-US"/>
        </w:rPr>
        <w:pPrChange w:id="4299" w:author="manojk" w:date="2012-05-13T06:25:00Z">
          <w:pPr>
            <w:pStyle w:val="NormalIndent"/>
            <w:ind w:left="0"/>
          </w:pPr>
        </w:pPrChange>
      </w:pPr>
    </w:p>
    <w:p w:rsidR="00000000" w:rsidRDefault="006A5941">
      <w:pPr>
        <w:pStyle w:val="ListParagraph"/>
        <w:numPr>
          <w:ilvl w:val="0"/>
          <w:numId w:val="40"/>
          <w:ins w:id="4300" w:author="atuld" w:date="2012-04-26T12:03:00Z"/>
        </w:numPr>
        <w:spacing w:after="0"/>
        <w:rPr>
          <w:ins w:id="4301" w:author="atuld" w:date="2012-04-26T12:20:00Z"/>
          <w:del w:id="4302" w:author="manojk" w:date="2012-04-27T12:08:00Z"/>
          <w:b/>
          <w:lang w:val="en-US"/>
          <w:rPrChange w:id="4303" w:author="manojk" w:date="2012-05-13T06:25:00Z">
            <w:rPr>
              <w:ins w:id="4304" w:author="atuld" w:date="2012-04-26T12:20:00Z"/>
              <w:del w:id="4305" w:author="manojk" w:date="2012-04-27T12:08:00Z"/>
              <w:shd w:val="clear" w:color="auto" w:fill="auto"/>
              <w:lang w:val="en-US"/>
            </w:rPr>
          </w:rPrChange>
        </w:rPr>
        <w:pPrChange w:id="4306" w:author="manojk" w:date="2012-05-13T16:30:00Z">
          <w:pPr>
            <w:pStyle w:val="NormalIndent"/>
            <w:ind w:left="0"/>
          </w:pPr>
        </w:pPrChange>
      </w:pPr>
    </w:p>
    <w:p w:rsidR="00000000" w:rsidRDefault="00DF6216">
      <w:pPr>
        <w:pStyle w:val="ListParagraph"/>
        <w:numPr>
          <w:ilvl w:val="0"/>
          <w:numId w:val="40"/>
          <w:ins w:id="4307" w:author="atuld" w:date="2012-04-26T12:20:00Z"/>
        </w:numPr>
        <w:spacing w:after="0"/>
        <w:rPr>
          <w:ins w:id="4308" w:author="atuld" w:date="2012-04-26T12:20:00Z"/>
          <w:color w:val="000000"/>
          <w:szCs w:val="20"/>
          <w:lang w:val="en-US"/>
          <w:rPrChange w:id="4309" w:author="manojk" w:date="2012-05-13T16:30:00Z">
            <w:rPr>
              <w:ins w:id="4310" w:author="atuld" w:date="2012-04-26T12:20:00Z"/>
              <w:u w:color="000000"/>
              <w:shd w:val="clear" w:color="auto" w:fill="auto"/>
              <w:lang w:val="en-US"/>
            </w:rPr>
          </w:rPrChange>
        </w:rPr>
        <w:pPrChange w:id="4311" w:author="manojk" w:date="2012-05-13T16:30:00Z">
          <w:pPr>
            <w:pStyle w:val="Heading4"/>
          </w:pPr>
        </w:pPrChange>
      </w:pPr>
      <w:ins w:id="4312" w:author="atuld" w:date="2012-04-26T12:20:00Z">
        <w:del w:id="4313" w:author="manojk" w:date="2012-04-27T12:08:00Z">
          <w:r w:rsidRPr="00DF6216" w:rsidDel="008B591A">
            <w:rPr>
              <w:b/>
              <w:color w:val="000000"/>
              <w:szCs w:val="20"/>
              <w:lang w:val="en-US"/>
              <w:rPrChange w:id="4314" w:author="manojk" w:date="2012-05-13T06:25:00Z">
                <w:rPr>
                  <w:rFonts w:cs="Arial"/>
                  <w:i/>
                  <w:sz w:val="20"/>
                  <w:szCs w:val="20"/>
                </w:rPr>
              </w:rPrChange>
            </w:rPr>
            <w:fldChar w:fldCharType="begin" w:fldLock="1"/>
          </w:r>
          <w:r w:rsidRPr="00DF6216">
            <w:rPr>
              <w:b/>
              <w:color w:val="000000"/>
              <w:szCs w:val="20"/>
              <w:lang w:val="en-US"/>
              <w:rPrChange w:id="4315" w:author="manojk" w:date="2012-05-13T06:25:00Z">
                <w:rPr>
                  <w:rFonts w:cs="Arial"/>
                  <w:i/>
                  <w:sz w:val="20"/>
                  <w:szCs w:val="20"/>
                </w:rPr>
              </w:rPrChange>
            </w:rPr>
            <w:delInstrText>MERGEFIELD Element.Name</w:delInstrText>
          </w:r>
          <w:r w:rsidRPr="00DF6216" w:rsidDel="008B591A">
            <w:rPr>
              <w:b/>
              <w:color w:val="000000"/>
              <w:szCs w:val="20"/>
              <w:lang w:val="en-US"/>
              <w:rPrChange w:id="4316" w:author="manojk" w:date="2012-05-13T06:25:00Z">
                <w:rPr>
                  <w:rFonts w:cs="Arial"/>
                  <w:i/>
                  <w:sz w:val="20"/>
                  <w:szCs w:val="20"/>
                </w:rPr>
              </w:rPrChange>
            </w:rPr>
            <w:fldChar w:fldCharType="separate"/>
          </w:r>
          <w:bookmarkStart w:id="4317" w:name="_Toc323126465"/>
          <w:r w:rsidRPr="00DF6216">
            <w:rPr>
              <w:b/>
              <w:color w:val="000000"/>
              <w:szCs w:val="20"/>
              <w:lang w:val="en-US"/>
              <w:rPrChange w:id="4318" w:author="manojk" w:date="2012-05-13T06:25:00Z">
                <w:rPr>
                  <w:rFonts w:cs="Arial"/>
                  <w:i/>
                  <w:color w:val="000000"/>
                  <w:sz w:val="20"/>
                  <w:szCs w:val="20"/>
                  <w:u w:color="000000"/>
                </w:rPr>
              </w:rPrChange>
            </w:rPr>
            <w:delText>CUST_ACCOUNT</w:delText>
          </w:r>
          <w:bookmarkEnd w:id="4317"/>
          <w:r w:rsidRPr="00DF6216" w:rsidDel="008B591A">
            <w:rPr>
              <w:b/>
              <w:color w:val="000000"/>
              <w:szCs w:val="20"/>
              <w:lang w:val="en-US"/>
              <w:rPrChange w:id="4319" w:author="manojk" w:date="2012-05-13T06:25:00Z">
                <w:rPr>
                  <w:rFonts w:cs="Arial"/>
                  <w:i/>
                  <w:sz w:val="20"/>
                  <w:szCs w:val="20"/>
                </w:rPr>
              </w:rPrChange>
            </w:rPr>
            <w:fldChar w:fldCharType="end"/>
          </w:r>
        </w:del>
      </w:ins>
      <w:ins w:id="4320" w:author="manojk" w:date="2012-04-27T12:08:00Z">
        <w:r w:rsidRPr="00DF6216">
          <w:rPr>
            <w:b/>
            <w:color w:val="000000"/>
            <w:szCs w:val="20"/>
            <w:lang w:val="en-US"/>
            <w:rPrChange w:id="4321" w:author="manojk" w:date="2012-05-13T06:25:00Z">
              <w:rPr>
                <w:rFonts w:cs="Arial"/>
                <w:i/>
                <w:sz w:val="20"/>
                <w:szCs w:val="20"/>
              </w:rPr>
            </w:rPrChange>
          </w:rPr>
          <w:t>Customer Account</w:t>
        </w:r>
      </w:ins>
    </w:p>
    <w:p w:rsidR="00000000" w:rsidRDefault="00DF6216">
      <w:pPr>
        <w:numPr>
          <w:ins w:id="4322" w:author="atuld" w:date="2012-04-26T12:20:00Z"/>
        </w:numPr>
        <w:ind w:left="2160" w:hanging="1440"/>
        <w:jc w:val="both"/>
        <w:rPr>
          <w:ins w:id="4323" w:author="atuld" w:date="2012-04-26T12:20:00Z"/>
          <w:del w:id="4324" w:author="manojk" w:date="2012-04-27T12:13:00Z"/>
          <w:shd w:val="clear" w:color="auto" w:fill="auto"/>
          <w:lang w:val="en-US"/>
          <w:rPrChange w:id="4325" w:author="manojk" w:date="2012-05-13T06:25:00Z">
            <w:rPr>
              <w:ins w:id="4326" w:author="atuld" w:date="2012-04-26T12:20:00Z"/>
              <w:del w:id="4327" w:author="manojk" w:date="2012-04-27T12:13:00Z"/>
              <w:rFonts w:ascii="Times New Roman" w:hAnsi="Times New Roman" w:cs="Times New Roman"/>
              <w:shd w:val="clear" w:color="auto" w:fill="auto"/>
              <w:lang w:val="en-US"/>
            </w:rPr>
          </w:rPrChange>
        </w:rPr>
        <w:pPrChange w:id="4328" w:author="manojk" w:date="2012-05-13T06:25:00Z">
          <w:pPr>
            <w:ind w:left="1440" w:hanging="1440"/>
          </w:pPr>
        </w:pPrChange>
      </w:pPr>
      <w:ins w:id="4329" w:author="atuld" w:date="2012-04-26T12:20:00Z">
        <w:del w:id="4330" w:author="manojk" w:date="2012-04-27T12:13:00Z">
          <w:r w:rsidRPr="00DF6216">
            <w:rPr>
              <w:shd w:val="clear" w:color="auto" w:fill="auto"/>
              <w:lang w:val="en-US"/>
              <w:rPrChange w:id="4331" w:author="manojk" w:date="2012-05-13T06:25:00Z">
                <w:rPr>
                  <w:rFonts w:ascii="Times New Roman" w:hAnsi="Times New Roman" w:cs="Times New Roman"/>
                  <w:i/>
                  <w:color w:val="004080"/>
                  <w:sz w:val="20"/>
                  <w:shd w:val="clear" w:color="auto" w:fill="auto"/>
                  <w:lang w:val="en-US"/>
                </w:rPr>
              </w:rPrChange>
            </w:rPr>
            <w:delText>An Account represents the business (selling) relationship that a company  has with</w:delText>
          </w:r>
        </w:del>
      </w:ins>
    </w:p>
    <w:p w:rsidR="00000000" w:rsidRDefault="00DF6216">
      <w:pPr>
        <w:numPr>
          <w:ins w:id="4332" w:author="atuld" w:date="2012-04-26T12:20:00Z"/>
        </w:numPr>
        <w:ind w:left="2160" w:hanging="1440"/>
        <w:jc w:val="both"/>
        <w:rPr>
          <w:ins w:id="4333" w:author="atuld" w:date="2012-04-26T12:20:00Z"/>
          <w:del w:id="4334" w:author="manojk" w:date="2012-04-27T12:13:00Z"/>
          <w:shd w:val="clear" w:color="auto" w:fill="auto"/>
          <w:lang w:val="en-US"/>
          <w:rPrChange w:id="4335" w:author="manojk" w:date="2012-05-13T06:25:00Z">
            <w:rPr>
              <w:ins w:id="4336" w:author="atuld" w:date="2012-04-26T12:20:00Z"/>
              <w:del w:id="4337" w:author="manojk" w:date="2012-04-27T12:13:00Z"/>
              <w:rFonts w:ascii="Times New Roman" w:hAnsi="Times New Roman" w:cs="Times New Roman"/>
              <w:i/>
              <w:color w:val="004080"/>
              <w:sz w:val="20"/>
              <w:shd w:val="clear" w:color="auto" w:fill="auto"/>
              <w:lang w:val="en-US"/>
            </w:rPr>
          </w:rPrChange>
        </w:rPr>
        <w:pPrChange w:id="4338" w:author="manojk" w:date="2012-05-13T06:25:00Z">
          <w:pPr>
            <w:ind w:left="1440"/>
          </w:pPr>
        </w:pPrChange>
      </w:pPr>
      <w:ins w:id="4339" w:author="atuld" w:date="2012-04-26T12:20:00Z">
        <w:del w:id="4340" w:author="manojk" w:date="2012-04-27T12:13:00Z">
          <w:r w:rsidRPr="00DF6216">
            <w:rPr>
              <w:shd w:val="clear" w:color="auto" w:fill="auto"/>
              <w:lang w:val="en-US"/>
              <w:rPrChange w:id="4341" w:author="manojk" w:date="2012-05-13T06:25:00Z">
                <w:rPr>
                  <w:rFonts w:ascii="Times New Roman" w:hAnsi="Times New Roman" w:cs="Times New Roman"/>
                  <w:i/>
                  <w:color w:val="004080"/>
                  <w:sz w:val="20"/>
                  <w:shd w:val="clear" w:color="auto" w:fill="auto"/>
                  <w:lang w:val="en-US"/>
                </w:rPr>
              </w:rPrChange>
            </w:rPr>
            <w:delText xml:space="preserve">a party. Single party can be associated with more than one account. </w:delText>
          </w:r>
        </w:del>
      </w:ins>
    </w:p>
    <w:p w:rsidR="00000000" w:rsidRDefault="00DF6216">
      <w:pPr>
        <w:numPr>
          <w:ins w:id="4342" w:author="atuld" w:date="2012-04-26T12:20:00Z"/>
        </w:numPr>
        <w:ind w:left="2160" w:hanging="1440"/>
        <w:jc w:val="both"/>
        <w:rPr>
          <w:ins w:id="4343" w:author="manojk" w:date="2012-05-13T16:30:00Z"/>
          <w:shd w:val="clear" w:color="auto" w:fill="auto"/>
          <w:lang w:val="en-US"/>
        </w:rPr>
        <w:pPrChange w:id="4344" w:author="manojk" w:date="2012-05-13T06:25:00Z">
          <w:pPr>
            <w:pStyle w:val="NormalIndent"/>
            <w:ind w:left="0"/>
          </w:pPr>
        </w:pPrChange>
      </w:pPr>
      <w:ins w:id="4345" w:author="atuld" w:date="2012-04-26T12:20:00Z">
        <w:del w:id="4346" w:author="manojk" w:date="2012-04-27T12:13:00Z">
          <w:r w:rsidRPr="00DF6216">
            <w:rPr>
              <w:shd w:val="clear" w:color="auto" w:fill="auto"/>
              <w:lang w:val="en-US"/>
              <w:rPrChange w:id="4347" w:author="manojk" w:date="2012-05-13T06:25:00Z">
                <w:rPr>
                  <w:rFonts w:ascii="Times New Roman" w:hAnsi="Times New Roman" w:cs="Times New Roman"/>
                  <w:i/>
                  <w:color w:val="004080"/>
                  <w:sz w:val="20"/>
                  <w:shd w:val="clear" w:color="auto" w:fill="auto"/>
                  <w:lang w:val="en-US"/>
                </w:rPr>
              </w:rPrChange>
            </w:rPr>
            <w:delText>For example two of your lines of business might conduct business with a party on different terms</w:delText>
          </w:r>
        </w:del>
      </w:ins>
      <w:ins w:id="4348" w:author="manojk" w:date="2012-04-27T12:13:00Z">
        <w:r w:rsidRPr="00DF6216">
          <w:rPr>
            <w:shd w:val="clear" w:color="auto" w:fill="auto"/>
            <w:lang w:val="en-US"/>
            <w:rPrChange w:id="4349" w:author="manojk" w:date="2012-05-13T06:25:00Z">
              <w:rPr>
                <w:i/>
                <w:color w:val="004080"/>
                <w:sz w:val="20"/>
                <w:lang w:val="en-US"/>
              </w:rPr>
            </w:rPrChange>
          </w:rPr>
          <w:t xml:space="preserve"> To hold data for various accounts and corresponding profiles</w:t>
        </w:r>
      </w:ins>
      <w:ins w:id="4350" w:author="manojk" w:date="2012-05-13T06:29:00Z">
        <w:r w:rsidR="008351A9">
          <w:rPr>
            <w:shd w:val="clear" w:color="auto" w:fill="auto"/>
            <w:lang w:val="en-US"/>
          </w:rPr>
          <w:t>,</w:t>
        </w:r>
      </w:ins>
      <w:ins w:id="4351" w:author="manojk" w:date="2012-04-27T12:13:00Z">
        <w:r w:rsidRPr="00DF6216">
          <w:rPr>
            <w:shd w:val="clear" w:color="auto" w:fill="auto"/>
            <w:lang w:val="en-US"/>
            <w:rPrChange w:id="4352" w:author="manojk" w:date="2012-05-13T06:25:00Z">
              <w:rPr>
                <w:i/>
                <w:color w:val="004080"/>
                <w:sz w:val="20"/>
                <w:lang w:val="en-US"/>
              </w:rPr>
            </w:rPrChange>
          </w:rPr>
          <w:t xml:space="preserve"> and to maintain account </w:t>
        </w:r>
      </w:ins>
    </w:p>
    <w:p w:rsidR="00000000" w:rsidRDefault="008F3EB4">
      <w:pPr>
        <w:numPr>
          <w:ins w:id="4353" w:author="atuld" w:date="2012-04-26T12:20:00Z"/>
        </w:numPr>
        <w:ind w:left="2160" w:hanging="1440"/>
        <w:jc w:val="both"/>
        <w:rPr>
          <w:shd w:val="clear" w:color="auto" w:fill="auto"/>
          <w:lang w:val="en-US"/>
        </w:rPr>
        <w:pPrChange w:id="4354" w:author="manojk" w:date="2012-05-13T06:25:00Z">
          <w:pPr>
            <w:pStyle w:val="NormalIndent"/>
            <w:ind w:left="0"/>
          </w:pPr>
        </w:pPrChange>
      </w:pPr>
      <w:ins w:id="4355" w:author="manojk" w:date="2012-04-27T12:13:00Z">
        <w:r>
          <w:rPr>
            <w:shd w:val="clear" w:color="auto" w:fill="auto"/>
            <w:lang w:val="en-US"/>
          </w:rPr>
          <w:t>Parent</w:t>
        </w:r>
        <w:r w:rsidR="00DF6216" w:rsidRPr="00DF6216">
          <w:rPr>
            <w:shd w:val="clear" w:color="auto" w:fill="auto"/>
            <w:lang w:val="en-US"/>
            <w:rPrChange w:id="4356" w:author="manojk" w:date="2012-05-13T06:25:00Z">
              <w:rPr>
                <w:i/>
                <w:color w:val="004080"/>
                <w:sz w:val="20"/>
                <w:lang w:val="en-US"/>
              </w:rPr>
            </w:rPrChange>
          </w:rPr>
          <w:t>child relationship.</w:t>
        </w:r>
      </w:ins>
      <w:ins w:id="4357" w:author="manojk" w:date="2012-04-27T12:14:00Z">
        <w:r w:rsidR="008351A9">
          <w:rPr>
            <w:shd w:val="clear" w:color="auto" w:fill="auto"/>
            <w:lang w:val="en-US"/>
          </w:rPr>
          <w:t xml:space="preserve"> This is useful for branding</w:t>
        </w:r>
        <w:r w:rsidR="00DF6216" w:rsidRPr="00DF6216">
          <w:rPr>
            <w:shd w:val="clear" w:color="auto" w:fill="auto"/>
            <w:lang w:val="en-US"/>
            <w:rPrChange w:id="4358" w:author="manojk" w:date="2012-05-13T06:25:00Z">
              <w:rPr>
                <w:i/>
                <w:color w:val="004080"/>
                <w:sz w:val="20"/>
                <w:lang w:val="en-US"/>
              </w:rPr>
            </w:rPrChange>
          </w:rPr>
          <w:t>purpose.</w:t>
        </w:r>
      </w:ins>
    </w:p>
    <w:p w:rsidR="001363C0" w:rsidRDefault="001363C0" w:rsidP="001363C0">
      <w:pPr>
        <w:ind w:left="2160" w:hanging="1440"/>
        <w:jc w:val="both"/>
        <w:rPr>
          <w:shd w:val="clear" w:color="auto" w:fill="auto"/>
          <w:lang w:val="en-US"/>
        </w:rPr>
      </w:pPr>
    </w:p>
    <w:p w:rsidR="001363C0" w:rsidRPr="001363C0" w:rsidRDefault="001363C0" w:rsidP="001363C0">
      <w:pPr>
        <w:numPr>
          <w:ilvl w:val="0"/>
          <w:numId w:val="40"/>
        </w:numPr>
        <w:jc w:val="both"/>
        <w:rPr>
          <w:b/>
          <w:shd w:val="clear" w:color="auto" w:fill="auto"/>
          <w:lang w:val="en-US"/>
        </w:rPr>
      </w:pPr>
      <w:r w:rsidRPr="001363C0">
        <w:rPr>
          <w:b/>
          <w:shd w:val="clear" w:color="auto" w:fill="auto"/>
          <w:lang w:val="en-US"/>
        </w:rPr>
        <w:t>Templates</w:t>
      </w:r>
    </w:p>
    <w:p w:rsidR="001363C0" w:rsidRDefault="001363C0" w:rsidP="001363C0">
      <w:pPr>
        <w:ind w:left="1080"/>
        <w:jc w:val="both"/>
        <w:rPr>
          <w:shd w:val="clear" w:color="auto" w:fill="auto"/>
          <w:lang w:val="en-US"/>
        </w:rPr>
      </w:pPr>
      <w:r>
        <w:rPr>
          <w:shd w:val="clear" w:color="auto" w:fill="auto"/>
          <w:lang w:val="en-US"/>
        </w:rPr>
        <w:t>This entity suggests various types of message templates available for outbound Email/SMS communication services.</w:t>
      </w:r>
    </w:p>
    <w:p w:rsidR="00F64F03" w:rsidDel="009842BA" w:rsidRDefault="00F64F03" w:rsidP="009B6467">
      <w:pPr>
        <w:pStyle w:val="Heading3"/>
        <w:numPr>
          <w:numberingChange w:id="4359" w:author="atuld" w:date="2012-04-26T11:16:00Z" w:original="%1:3:0:.%2:1:0:.%3:3:0:"/>
        </w:numPr>
        <w:rPr>
          <w:del w:id="4360" w:author="atuld" w:date="2012-04-26T15:20:00Z"/>
        </w:rPr>
      </w:pPr>
      <w:del w:id="4361" w:author="atuld" w:date="2012-04-26T15:20:00Z">
        <w:r w:rsidDel="009842BA">
          <w:delText>Service Implementation Layer</w:delText>
        </w:r>
      </w:del>
    </w:p>
    <w:p w:rsidR="00F64F03" w:rsidRPr="00DD5516" w:rsidDel="009842BA" w:rsidRDefault="00F64F03" w:rsidP="00DD5516">
      <w:pPr>
        <w:rPr>
          <w:del w:id="4362" w:author="atuld" w:date="2012-04-26T15:20:00Z"/>
        </w:rPr>
      </w:pPr>
    </w:p>
    <w:p w:rsidR="00F64F03" w:rsidDel="009842BA" w:rsidRDefault="00F64F03" w:rsidP="009B6467">
      <w:pPr>
        <w:pStyle w:val="Heading3"/>
        <w:numPr>
          <w:numberingChange w:id="4363" w:author="atuld" w:date="2012-04-26T11:16:00Z" w:original="%1:3:0:.%2:1:0:.%3:4:0:"/>
        </w:numPr>
        <w:rPr>
          <w:del w:id="4364" w:author="atuld" w:date="2012-04-26T15:20:00Z"/>
        </w:rPr>
      </w:pPr>
      <w:del w:id="4365" w:author="atuld" w:date="2012-04-26T15:20:00Z">
        <w:r w:rsidDel="009842BA">
          <w:delText>Service Layer</w:delText>
        </w:r>
      </w:del>
    </w:p>
    <w:p w:rsidR="00F64F03" w:rsidRPr="00DD5516" w:rsidDel="009842BA" w:rsidRDefault="00F64F03" w:rsidP="00DD5516">
      <w:pPr>
        <w:rPr>
          <w:del w:id="4366" w:author="atuld" w:date="2012-04-26T15:20:00Z"/>
        </w:rPr>
      </w:pPr>
    </w:p>
    <w:p w:rsidR="00F64F03" w:rsidDel="009842BA" w:rsidRDefault="00F64F03" w:rsidP="009B6467">
      <w:pPr>
        <w:pStyle w:val="Heading3"/>
        <w:numPr>
          <w:numberingChange w:id="4367" w:author="atuld" w:date="2012-04-26T11:16:00Z" w:original="%1:3:0:.%2:1:0:.%3:5:0:"/>
        </w:numPr>
        <w:rPr>
          <w:del w:id="4368" w:author="atuld" w:date="2012-04-26T15:20:00Z"/>
        </w:rPr>
      </w:pPr>
      <w:del w:id="4369" w:author="atuld" w:date="2012-04-26T15:20:00Z">
        <w:r w:rsidDel="009842BA">
          <w:delText>Controller Layer</w:delText>
        </w:r>
      </w:del>
    </w:p>
    <w:p w:rsidR="00F64F03" w:rsidRPr="00DD5516" w:rsidDel="009842BA" w:rsidRDefault="00F64F03" w:rsidP="00DD5516">
      <w:pPr>
        <w:rPr>
          <w:del w:id="4370" w:author="atuld" w:date="2012-04-26T15:20:00Z"/>
        </w:rPr>
      </w:pPr>
    </w:p>
    <w:p w:rsidR="00F64F03" w:rsidDel="009842BA" w:rsidRDefault="00F64F03" w:rsidP="009B6467">
      <w:pPr>
        <w:pStyle w:val="Heading3"/>
        <w:numPr>
          <w:numberingChange w:id="4371" w:author="atuld" w:date="2012-04-26T11:16:00Z" w:original="%1:3:0:.%2:1:0:.%3:6:0:"/>
        </w:numPr>
        <w:rPr>
          <w:del w:id="4372" w:author="atuld" w:date="2012-04-26T15:20:00Z"/>
        </w:rPr>
      </w:pPr>
      <w:del w:id="4373" w:author="atuld" w:date="2012-04-26T15:20:00Z">
        <w:r w:rsidDel="009842BA">
          <w:delText>View Layer (GXT)</w:delText>
        </w:r>
      </w:del>
    </w:p>
    <w:p w:rsidR="00F64F03" w:rsidDel="00B87568" w:rsidRDefault="00F64F03" w:rsidP="009B6467">
      <w:pPr>
        <w:rPr>
          <w:del w:id="4374" w:author="manojk" w:date="2012-04-27T12:11:00Z"/>
        </w:rPr>
      </w:pPr>
    </w:p>
    <w:p w:rsidR="00000000" w:rsidRDefault="006A5941">
      <w:pPr>
        <w:pStyle w:val="NormalIndent"/>
        <w:numPr>
          <w:ins w:id="4375" w:author="atuld" w:date="2012-04-26T15:24:00Z"/>
        </w:numPr>
        <w:ind w:left="0"/>
        <w:rPr>
          <w:del w:id="4376" w:author="Unknown"/>
        </w:rPr>
        <w:pPrChange w:id="4377" w:author="atuld" w:date="2012-04-26T15:24:00Z">
          <w:pPr>
            <w:pStyle w:val="Heading2"/>
            <w:ind w:left="0"/>
          </w:pPr>
        </w:pPrChange>
      </w:pPr>
    </w:p>
    <w:p w:rsidR="00000000" w:rsidRDefault="006A5941">
      <w:pPr>
        <w:pStyle w:val="NormalIndent"/>
        <w:numPr>
          <w:ins w:id="4378" w:author="atuld" w:date="2012-04-26T19:14:00Z"/>
        </w:numPr>
        <w:ind w:left="0"/>
        <w:rPr>
          <w:ins w:id="4379" w:author="atuld" w:date="2012-04-26T19:14:00Z"/>
        </w:rPr>
        <w:pPrChange w:id="4380" w:author="atuld" w:date="2012-04-26T15:26:00Z">
          <w:pPr>
            <w:pStyle w:val="Heading2"/>
            <w:numPr>
              <w:ilvl w:val="0"/>
              <w:numId w:val="0"/>
            </w:numPr>
            <w:ind w:left="0" w:firstLine="0"/>
          </w:pPr>
        </w:pPrChange>
      </w:pPr>
    </w:p>
    <w:p w:rsidR="00000000" w:rsidRDefault="00B33875">
      <w:pPr>
        <w:pStyle w:val="Heading2"/>
        <w:rPr>
          <w:ins w:id="4381" w:author="manojk" w:date="2012-04-27T12:14:00Z"/>
        </w:rPr>
        <w:pPrChange w:id="4382" w:author="manojk" w:date="2012-05-13T16:31:00Z">
          <w:pPr>
            <w:pStyle w:val="Heading3"/>
          </w:pPr>
        </w:pPrChange>
      </w:pPr>
      <w:bookmarkStart w:id="4383" w:name="_Toc326167409"/>
      <w:ins w:id="4384" w:author="manojk" w:date="2012-04-27T12:15:00Z">
        <w:r>
          <w:t xml:space="preserve">DB </w:t>
        </w:r>
      </w:ins>
      <w:ins w:id="4385" w:author="manojk" w:date="2012-04-27T12:14:00Z">
        <w:r>
          <w:t>Views</w:t>
        </w:r>
        <w:bookmarkEnd w:id="4383"/>
      </w:ins>
    </w:p>
    <w:p w:rsidR="00000000" w:rsidRDefault="006A5941">
      <w:pPr>
        <w:pStyle w:val="NormalIndent"/>
        <w:numPr>
          <w:ins w:id="4386" w:author="atuld" w:date="2012-04-26T19:14:00Z"/>
        </w:numPr>
        <w:ind w:left="0"/>
        <w:rPr>
          <w:ins w:id="4387" w:author="atuld" w:date="2012-04-26T19:14:00Z"/>
        </w:rPr>
        <w:pPrChange w:id="4388" w:author="atuld" w:date="2012-04-26T15:26:00Z">
          <w:pPr>
            <w:pStyle w:val="Heading2"/>
            <w:numPr>
              <w:ilvl w:val="0"/>
              <w:numId w:val="0"/>
            </w:numPr>
            <w:ind w:left="0" w:firstLine="0"/>
          </w:pPr>
        </w:pPrChange>
      </w:pPr>
    </w:p>
    <w:p w:rsidR="00000000" w:rsidRDefault="00F64F03">
      <w:pPr>
        <w:pStyle w:val="NormalIndent"/>
        <w:ind w:left="0"/>
        <w:rPr>
          <w:ins w:id="4389" w:author="manojk" w:date="2012-05-13T16:31:00Z"/>
        </w:rPr>
        <w:pPrChange w:id="4390" w:author="atuld" w:date="2012-04-26T15:26:00Z">
          <w:pPr>
            <w:pStyle w:val="Heading2"/>
            <w:numPr>
              <w:ilvl w:val="0"/>
              <w:numId w:val="0"/>
            </w:numPr>
            <w:ind w:left="0" w:firstLine="0"/>
          </w:pPr>
        </w:pPrChange>
      </w:pPr>
      <w:ins w:id="4391" w:author="atuld" w:date="2012-04-26T15:22:00Z">
        <w:r>
          <w:t>Foll</w:t>
        </w:r>
      </w:ins>
      <w:ins w:id="4392" w:author="atuld" w:date="2012-04-26T15:23:00Z">
        <w:r>
          <w:t>owing views have been created and would act</w:t>
        </w:r>
      </w:ins>
      <w:ins w:id="4393" w:author="atuld" w:date="2012-04-26T15:24:00Z">
        <w:r>
          <w:t xml:space="preserve"> as entity objects to support DAO implementations</w:t>
        </w:r>
      </w:ins>
      <w:ins w:id="4394" w:author="atuld" w:date="2012-04-26T17:25:00Z">
        <w:r>
          <w:t xml:space="preserve"> with the hibernate DAO Support</w:t>
        </w:r>
      </w:ins>
      <w:ins w:id="4395" w:author="atuld" w:date="2012-04-26T15:24:00Z">
        <w:r>
          <w:t>:-</w:t>
        </w:r>
      </w:ins>
    </w:p>
    <w:p w:rsidR="00000000" w:rsidRDefault="006A5941">
      <w:pPr>
        <w:pStyle w:val="NormalIndent"/>
        <w:ind w:left="0"/>
        <w:rPr>
          <w:ins w:id="4396" w:author="atuld" w:date="2012-04-26T15:25:00Z"/>
        </w:rPr>
        <w:pPrChange w:id="4397" w:author="atuld" w:date="2012-04-26T15:26:00Z">
          <w:pPr>
            <w:pStyle w:val="Heading2"/>
            <w:numPr>
              <w:ilvl w:val="0"/>
              <w:numId w:val="0"/>
            </w:numPr>
            <w:ind w:left="0" w:firstLine="0"/>
          </w:pPr>
        </w:pPrChange>
      </w:pPr>
    </w:p>
    <w:p w:rsidR="00000000" w:rsidRDefault="00DF6216">
      <w:pPr>
        <w:pStyle w:val="ListParagraph"/>
        <w:numPr>
          <w:ilvl w:val="0"/>
          <w:numId w:val="40"/>
          <w:ins w:id="4398" w:author="atuld" w:date="2012-04-26T16:43:00Z"/>
        </w:numPr>
        <w:spacing w:after="0"/>
        <w:rPr>
          <w:ins w:id="4399" w:author="atuld" w:date="2012-04-26T16:43:00Z"/>
          <w:del w:id="4400" w:author="manojk" w:date="2012-04-27T12:06:00Z"/>
          <w:color w:val="000000"/>
          <w:szCs w:val="20"/>
          <w:lang w:val="en-US"/>
          <w:rPrChange w:id="4401" w:author="manojk" w:date="2012-05-30T19:12:00Z">
            <w:rPr>
              <w:ins w:id="4402" w:author="atuld" w:date="2012-04-26T16:43:00Z"/>
              <w:del w:id="4403" w:author="manojk" w:date="2012-04-27T12:06:00Z"/>
            </w:rPr>
          </w:rPrChange>
        </w:rPr>
        <w:pPrChange w:id="4404" w:author="manojk" w:date="2012-05-13T16:31:00Z">
          <w:pPr>
            <w:pStyle w:val="Heading2"/>
            <w:numPr>
              <w:ilvl w:val="0"/>
              <w:numId w:val="0"/>
            </w:numPr>
            <w:ind w:left="0" w:firstLine="0"/>
          </w:pPr>
        </w:pPrChange>
      </w:pPr>
      <w:bookmarkStart w:id="4405" w:name="_Toc324653790"/>
      <w:bookmarkEnd w:id="4405"/>
      <w:ins w:id="4406" w:author="manojk" w:date="2012-05-30T19:10:00Z">
        <w:r w:rsidRPr="00DF6216">
          <w:rPr>
            <w:b/>
            <w:lang w:val="en-US"/>
            <w:rPrChange w:id="4407" w:author="manojk" w:date="2012-05-30T19:12:00Z">
              <w:rPr>
                <w:b w:val="0"/>
                <w:bCs w:val="0"/>
                <w:i/>
                <w:sz w:val="20"/>
                <w:lang w:val="en-US"/>
              </w:rPr>
            </w:rPrChange>
          </w:rPr>
          <w:t>VW_</w:t>
        </w:r>
      </w:ins>
    </w:p>
    <w:p w:rsidR="00000000" w:rsidRDefault="00DF6216">
      <w:pPr>
        <w:pStyle w:val="ListParagraph"/>
        <w:numPr>
          <w:ilvl w:val="0"/>
          <w:numId w:val="40"/>
          <w:ins w:id="4408" w:author="atuld" w:date="2012-04-26T16:44:00Z"/>
        </w:numPr>
        <w:spacing w:after="0"/>
        <w:rPr>
          <w:ins w:id="4409" w:author="atuld" w:date="2012-04-26T15:26:00Z"/>
          <w:color w:val="000000"/>
          <w:szCs w:val="20"/>
          <w:lang w:val="en-US"/>
          <w:rPrChange w:id="4410" w:author="manojk" w:date="2012-05-30T19:12:00Z">
            <w:rPr>
              <w:ins w:id="4411" w:author="atuld" w:date="2012-04-26T15:26:00Z"/>
            </w:rPr>
          </w:rPrChange>
        </w:rPr>
        <w:pPrChange w:id="4412" w:author="manojk" w:date="2012-05-13T16:31:00Z">
          <w:pPr>
            <w:pStyle w:val="Heading2"/>
            <w:numPr>
              <w:ilvl w:val="3"/>
            </w:numPr>
            <w:ind w:left="0" w:hanging="864"/>
          </w:pPr>
        </w:pPrChange>
      </w:pPr>
      <w:ins w:id="4413" w:author="atuld" w:date="2012-04-26T15:25:00Z">
        <w:r w:rsidRPr="00DF6216">
          <w:rPr>
            <w:b/>
            <w:color w:val="000000"/>
            <w:szCs w:val="20"/>
            <w:lang w:val="en-US"/>
            <w:rPrChange w:id="4414" w:author="manojk" w:date="2012-05-13T06:29:00Z">
              <w:rPr>
                <w:b w:val="0"/>
                <w:bCs w:val="0"/>
                <w:i/>
                <w:sz w:val="20"/>
              </w:rPr>
            </w:rPrChange>
          </w:rPr>
          <w:t>CONTAINER_CTRL</w:t>
        </w:r>
        <w:del w:id="4415" w:author="manojk" w:date="2012-05-30T19:10:00Z">
          <w:r w:rsidRPr="00DF6216">
            <w:rPr>
              <w:b/>
              <w:color w:val="000000"/>
              <w:szCs w:val="20"/>
              <w:lang w:val="en-US"/>
              <w:rPrChange w:id="4416" w:author="manojk" w:date="2012-05-13T06:29:00Z">
                <w:rPr>
                  <w:b w:val="0"/>
                  <w:bCs w:val="0"/>
                  <w:i/>
                  <w:sz w:val="20"/>
                </w:rPr>
              </w:rPrChange>
            </w:rPr>
            <w:delText>_DATA</w:delText>
          </w:r>
        </w:del>
      </w:ins>
    </w:p>
    <w:p w:rsidR="00000000" w:rsidRDefault="00DF6216">
      <w:pPr>
        <w:numPr>
          <w:ins w:id="4417" w:author="atuld" w:date="2012-04-26T15:26:00Z"/>
        </w:numPr>
        <w:ind w:left="2160" w:hanging="1440"/>
        <w:jc w:val="both"/>
        <w:rPr>
          <w:ins w:id="4418" w:author="manojk" w:date="2012-05-13T16:32:00Z"/>
        </w:rPr>
        <w:pPrChange w:id="4419" w:author="manojk" w:date="2012-05-13T06:30:00Z">
          <w:pPr>
            <w:pStyle w:val="Heading2"/>
            <w:numPr>
              <w:ilvl w:val="0"/>
              <w:numId w:val="0"/>
            </w:numPr>
            <w:ind w:left="0" w:firstLine="0"/>
          </w:pPr>
        </w:pPrChange>
      </w:pPr>
      <w:ins w:id="4420" w:author="atuld" w:date="2012-04-26T15:26:00Z">
        <w:del w:id="4421" w:author="manojk" w:date="2012-05-30T19:11:00Z">
          <w:r w:rsidRPr="00DF6216">
            <w:rPr>
              <w:shd w:val="clear" w:color="auto" w:fill="auto"/>
              <w:lang w:val="en-US"/>
              <w:rPrChange w:id="4422" w:author="manojk" w:date="2012-05-13T06:30:00Z">
                <w:rPr>
                  <w:b w:val="0"/>
                  <w:bCs w:val="0"/>
                  <w:i/>
                  <w:sz w:val="20"/>
                </w:rPr>
              </w:rPrChange>
            </w:rPr>
            <w:delText>This</w:delText>
          </w:r>
          <w:r w:rsidR="00F64F03" w:rsidRPr="00574643" w:rsidDel="00E8210E">
            <w:delText xml:space="preserve"> entity is composed of </w:delText>
          </w:r>
        </w:del>
      </w:ins>
      <w:ins w:id="4423" w:author="atuld" w:date="2012-04-26T15:27:00Z">
        <w:del w:id="4424" w:author="manojk" w:date="2012-05-30T19:11:00Z">
          <w:r w:rsidR="00F64F03" w:rsidRPr="00574643" w:rsidDel="00E8210E">
            <w:delText>CLNT_ID,CNT_ID,CONTAINER_CD,CTRL_ID</w:delText>
          </w:r>
        </w:del>
      </w:ins>
      <w:ins w:id="4425" w:author="atuld" w:date="2012-04-26T15:39:00Z">
        <w:del w:id="4426" w:author="manojk" w:date="2012-05-30T19:11:00Z">
          <w:r w:rsidR="00F64F03" w:rsidRPr="00574643" w:rsidDel="00E8210E">
            <w:delText>,CONTAINER_ID,</w:delText>
          </w:r>
        </w:del>
      </w:ins>
      <w:ins w:id="4427" w:author="manojk" w:date="2012-05-30T19:11:00Z">
        <w:r w:rsidR="00E8210E">
          <w:rPr>
            <w:shd w:val="clear" w:color="auto" w:fill="auto"/>
            <w:lang w:val="en-US"/>
          </w:rPr>
          <w:t>Provides container, control relationship related data.</w:t>
        </w:r>
      </w:ins>
    </w:p>
    <w:p w:rsidR="00000000" w:rsidRDefault="00F64F03">
      <w:pPr>
        <w:numPr>
          <w:ins w:id="4428" w:author="atuld" w:date="2012-04-26T15:26:00Z"/>
        </w:numPr>
        <w:ind w:left="2160" w:hanging="1440"/>
        <w:jc w:val="both"/>
        <w:rPr>
          <w:ins w:id="4429" w:author="atuld" w:date="2012-04-26T15:40:00Z"/>
        </w:rPr>
        <w:pPrChange w:id="4430" w:author="manojk" w:date="2012-05-13T06:30:00Z">
          <w:pPr>
            <w:pStyle w:val="Heading2"/>
            <w:numPr>
              <w:ilvl w:val="0"/>
              <w:numId w:val="0"/>
            </w:numPr>
            <w:ind w:left="0" w:firstLine="0"/>
          </w:pPr>
        </w:pPrChange>
      </w:pPr>
      <w:ins w:id="4431" w:author="atuld" w:date="2012-04-26T15:39:00Z">
        <w:del w:id="4432" w:author="manojk" w:date="2012-05-30T19:12:00Z">
          <w:r w:rsidRPr="00574643" w:rsidDel="00E8210E">
            <w:delText>CTRL_CD</w:delText>
          </w:r>
          <w:r w:rsidDel="00E8210E">
            <w:delText>.</w:delText>
          </w:r>
        </w:del>
      </w:ins>
    </w:p>
    <w:p w:rsidR="00000000" w:rsidRDefault="00DF6216">
      <w:pPr>
        <w:pStyle w:val="ListParagraph"/>
        <w:numPr>
          <w:ilvl w:val="0"/>
          <w:numId w:val="40"/>
          <w:ins w:id="4433" w:author="atuld" w:date="2012-04-26T15:40:00Z"/>
        </w:numPr>
        <w:spacing w:after="0"/>
        <w:rPr>
          <w:ins w:id="4434" w:author="atuld" w:date="2012-04-26T15:40:00Z"/>
          <w:del w:id="4435" w:author="manojk" w:date="2012-04-27T12:16:00Z"/>
          <w:color w:val="000000"/>
          <w:szCs w:val="20"/>
          <w:lang w:val="en-US"/>
          <w:rPrChange w:id="4436" w:author="manojk" w:date="2012-05-30T19:12:00Z">
            <w:rPr>
              <w:ins w:id="4437" w:author="atuld" w:date="2012-04-26T15:40:00Z"/>
              <w:del w:id="4438" w:author="manojk" w:date="2012-04-27T12:16:00Z"/>
              <w:sz w:val="22"/>
              <w:szCs w:val="22"/>
            </w:rPr>
          </w:rPrChange>
        </w:rPr>
        <w:pPrChange w:id="4439" w:author="manojk" w:date="2012-05-13T16:32:00Z">
          <w:pPr>
            <w:pStyle w:val="Heading2"/>
            <w:numPr>
              <w:ilvl w:val="0"/>
              <w:numId w:val="0"/>
            </w:numPr>
            <w:ind w:left="0" w:firstLine="0"/>
          </w:pPr>
        </w:pPrChange>
      </w:pPr>
      <w:bookmarkStart w:id="4440" w:name="_Toc324653792"/>
      <w:bookmarkEnd w:id="4440"/>
      <w:ins w:id="4441" w:author="manojk" w:date="2012-05-30T19:12:00Z">
        <w:r w:rsidRPr="00DF6216">
          <w:rPr>
            <w:b/>
            <w:lang w:val="en-US"/>
            <w:rPrChange w:id="4442" w:author="manojk" w:date="2012-05-30T19:12:00Z">
              <w:rPr>
                <w:b w:val="0"/>
                <w:bCs w:val="0"/>
                <w:i/>
                <w:sz w:val="20"/>
                <w:lang w:val="en-US"/>
              </w:rPr>
            </w:rPrChange>
          </w:rPr>
          <w:t>VW_</w:t>
        </w:r>
      </w:ins>
    </w:p>
    <w:p w:rsidR="00000000" w:rsidRDefault="00DF6216">
      <w:pPr>
        <w:pStyle w:val="ListParagraph"/>
        <w:numPr>
          <w:ilvl w:val="0"/>
          <w:numId w:val="40"/>
          <w:ins w:id="4443" w:author="atuld" w:date="2012-04-26T16:44:00Z"/>
        </w:numPr>
        <w:spacing w:after="0"/>
        <w:rPr>
          <w:ins w:id="4444" w:author="atuld" w:date="2012-04-26T15:41:00Z"/>
          <w:color w:val="000000"/>
          <w:szCs w:val="20"/>
          <w:lang w:val="en-US"/>
          <w:rPrChange w:id="4445" w:author="manojk" w:date="2012-05-13T06:29:00Z">
            <w:rPr>
              <w:ins w:id="4446" w:author="atuld" w:date="2012-04-26T15:41:00Z"/>
            </w:rPr>
          </w:rPrChange>
        </w:rPr>
        <w:pPrChange w:id="4447" w:author="manojk" w:date="2012-05-13T16:32:00Z">
          <w:pPr>
            <w:pStyle w:val="Heading2"/>
            <w:numPr>
              <w:ilvl w:val="3"/>
            </w:numPr>
            <w:ind w:left="0" w:hanging="864"/>
          </w:pPr>
        </w:pPrChange>
      </w:pPr>
      <w:ins w:id="4448" w:author="atuld" w:date="2012-04-26T15:41:00Z">
        <w:r w:rsidRPr="00DF6216">
          <w:rPr>
            <w:b/>
            <w:color w:val="000000"/>
            <w:szCs w:val="20"/>
            <w:lang w:val="en-US"/>
            <w:rPrChange w:id="4449" w:author="manojk" w:date="2012-05-30T19:12:00Z">
              <w:rPr>
                <w:b w:val="0"/>
                <w:bCs w:val="0"/>
                <w:i/>
                <w:sz w:val="20"/>
              </w:rPr>
            </w:rPrChange>
          </w:rPr>
          <w:t>C</w:t>
        </w:r>
        <w:r w:rsidRPr="00DF6216">
          <w:rPr>
            <w:b/>
            <w:color w:val="000000"/>
            <w:szCs w:val="20"/>
            <w:lang w:val="en-US"/>
            <w:rPrChange w:id="4450" w:author="manojk" w:date="2012-05-13T06:29:00Z">
              <w:rPr>
                <w:b w:val="0"/>
                <w:bCs w:val="0"/>
                <w:i/>
                <w:sz w:val="20"/>
              </w:rPr>
            </w:rPrChange>
          </w:rPr>
          <w:t>TRL_</w:t>
        </w:r>
        <w:del w:id="4451" w:author="manojk" w:date="2012-05-30T19:12:00Z">
          <w:r w:rsidRPr="00DF6216">
            <w:rPr>
              <w:b/>
              <w:color w:val="000000"/>
              <w:szCs w:val="20"/>
              <w:lang w:val="en-US"/>
              <w:rPrChange w:id="4452" w:author="manojk" w:date="2012-05-13T06:29:00Z">
                <w:rPr>
                  <w:b w:val="0"/>
                  <w:bCs w:val="0"/>
                  <w:i/>
                  <w:sz w:val="20"/>
                </w:rPr>
              </w:rPrChange>
            </w:rPr>
            <w:delText>DETAIL_</w:delText>
          </w:r>
        </w:del>
      </w:ins>
      <w:ins w:id="4453" w:author="manojk" w:date="2012-05-30T19:10:00Z">
        <w:r w:rsidR="00E8210E">
          <w:rPr>
            <w:b/>
            <w:color w:val="000000"/>
            <w:szCs w:val="20"/>
            <w:lang w:val="en-US"/>
          </w:rPr>
          <w:t>ATTR</w:t>
        </w:r>
      </w:ins>
      <w:ins w:id="4454" w:author="atuld" w:date="2012-04-26T15:41:00Z">
        <w:del w:id="4455" w:author="manojk" w:date="2012-05-30T19:10:00Z">
          <w:r w:rsidRPr="00DF6216">
            <w:rPr>
              <w:b/>
              <w:color w:val="000000"/>
              <w:szCs w:val="20"/>
              <w:lang w:val="en-US"/>
              <w:rPrChange w:id="4456" w:author="manojk" w:date="2012-05-13T06:29:00Z">
                <w:rPr>
                  <w:b w:val="0"/>
                  <w:bCs w:val="0"/>
                  <w:i/>
                  <w:sz w:val="20"/>
                </w:rPr>
              </w:rPrChange>
            </w:rPr>
            <w:delText xml:space="preserve">DATA </w:delText>
          </w:r>
        </w:del>
      </w:ins>
    </w:p>
    <w:p w:rsidR="00000000" w:rsidRDefault="00F64F03">
      <w:pPr>
        <w:pStyle w:val="ListParagraph"/>
        <w:numPr>
          <w:ins w:id="4457" w:author="atuld" w:date="2012-04-26T15:41:00Z"/>
        </w:numPr>
        <w:rPr>
          <w:ins w:id="4458" w:author="manojk" w:date="2012-05-13T06:30:00Z"/>
        </w:rPr>
        <w:pPrChange w:id="4459" w:author="manojk" w:date="2012-05-30T19:14:00Z">
          <w:pPr>
            <w:pStyle w:val="Heading2"/>
            <w:numPr>
              <w:ilvl w:val="0"/>
              <w:numId w:val="0"/>
            </w:numPr>
            <w:ind w:left="0" w:firstLine="0"/>
          </w:pPr>
        </w:pPrChange>
      </w:pPr>
      <w:ins w:id="4460" w:author="atuld" w:date="2012-04-26T15:41:00Z">
        <w:del w:id="4461" w:author="manojk" w:date="2012-05-30T19:12:00Z">
          <w:r w:rsidDel="00E8210E">
            <w:delText xml:space="preserve">This </w:delText>
          </w:r>
          <w:r w:rsidR="00DF6216" w:rsidRPr="00DF6216">
            <w:rPr>
              <w:lang w:val="en-US"/>
              <w:rPrChange w:id="4462" w:author="manojk" w:date="2012-05-13T06:30:00Z">
                <w:rPr>
                  <w:b w:val="0"/>
                  <w:bCs w:val="0"/>
                  <w:i/>
                  <w:sz w:val="20"/>
                </w:rPr>
              </w:rPrChange>
            </w:rPr>
            <w:delText>entity</w:delText>
          </w:r>
          <w:r w:rsidDel="00E8210E">
            <w:delText xml:space="preserve"> is composed of </w:delText>
          </w:r>
          <w:r w:rsidRPr="00574643" w:rsidDel="00E8210E">
            <w:delText xml:space="preserve">CLNT_ID </w:delText>
          </w:r>
          <w:r w:rsidDel="00E8210E">
            <w:delText>,</w:delText>
          </w:r>
        </w:del>
      </w:ins>
      <w:ins w:id="4463" w:author="atuld" w:date="2012-04-26T15:42:00Z">
        <w:del w:id="4464" w:author="manojk" w:date="2012-05-30T19:12:00Z">
          <w:r w:rsidRPr="00574643" w:rsidDel="00E8210E">
            <w:delText xml:space="preserve"> CTRL_ID </w:delText>
          </w:r>
          <w:r w:rsidDel="00E8210E">
            <w:delText>,</w:delText>
          </w:r>
          <w:r w:rsidRPr="00574643" w:rsidDel="00E8210E">
            <w:delText xml:space="preserve"> LOCALE_ID </w:delText>
          </w:r>
          <w:r w:rsidDel="00E8210E">
            <w:delText>,</w:delText>
          </w:r>
          <w:r w:rsidRPr="00574643" w:rsidDel="00E8210E">
            <w:delText xml:space="preserve"> PROFILE_ID </w:delText>
          </w:r>
          <w:r w:rsidDel="00E8210E">
            <w:delText>,</w:delText>
          </w:r>
          <w:r w:rsidRPr="00574643" w:rsidDel="00E8210E">
            <w:delText xml:space="preserve"> CTRL_CD</w:delText>
          </w:r>
          <w:r w:rsidDel="00E8210E">
            <w:delText>,</w:delText>
          </w:r>
          <w:r w:rsidRPr="00574643" w:rsidDel="00E8210E">
            <w:delText xml:space="preserve"> IS_REQUIRED </w:delText>
          </w:r>
        </w:del>
      </w:ins>
      <w:ins w:id="4465" w:author="atuld" w:date="2012-04-26T15:43:00Z">
        <w:del w:id="4466" w:author="manojk" w:date="2012-05-30T19:12:00Z">
          <w:r w:rsidDel="00E8210E">
            <w:delText>,</w:delText>
          </w:r>
          <w:r w:rsidRPr="00574643" w:rsidDel="00E8210E">
            <w:delText xml:space="preserve"> LNGTH </w:delText>
          </w:r>
          <w:r w:rsidDel="00E8210E">
            <w:delText>,HELP</w:delText>
          </w:r>
        </w:del>
      </w:ins>
      <w:ins w:id="4467" w:author="atuld" w:date="2012-04-26T15:45:00Z">
        <w:del w:id="4468" w:author="manojk" w:date="2012-05-30T19:12:00Z">
          <w:r w:rsidDel="00E8210E">
            <w:delText>_</w:delText>
          </w:r>
        </w:del>
      </w:ins>
      <w:ins w:id="4469" w:author="atuld" w:date="2012-04-26T15:43:00Z">
        <w:del w:id="4470" w:author="manojk" w:date="2012-05-30T19:12:00Z">
          <w:r w:rsidRPr="00574643" w:rsidDel="00E8210E">
            <w:delText xml:space="preserve">LINK </w:delText>
          </w:r>
          <w:r w:rsidDel="00E8210E">
            <w:delText>,LOCALE</w:delText>
          </w:r>
        </w:del>
      </w:ins>
      <w:ins w:id="4471" w:author="atuld" w:date="2012-04-26T15:44:00Z">
        <w:del w:id="4472" w:author="manojk" w:date="2012-05-30T19:12:00Z">
          <w:r w:rsidDel="00E8210E">
            <w:delText>,TOOL_TIP,LABEL.</w:delText>
          </w:r>
        </w:del>
      </w:ins>
      <w:ins w:id="4473" w:author="manojk" w:date="2012-05-30T19:12:00Z">
        <w:r w:rsidR="00E8210E">
          <w:t xml:space="preserve">Provides </w:t>
        </w:r>
      </w:ins>
      <w:ins w:id="4474" w:author="manojk" w:date="2012-05-30T19:14:00Z">
        <w:r w:rsidR="00E8210E">
          <w:t xml:space="preserve">data for all </w:t>
        </w:r>
      </w:ins>
      <w:ins w:id="4475" w:author="manojk" w:date="2012-05-30T19:13:00Z">
        <w:r w:rsidR="00E8210E">
          <w:t>translate</w:t>
        </w:r>
      </w:ins>
      <w:ins w:id="4476" w:author="manojk" w:date="2012-05-30T19:14:00Z">
        <w:r w:rsidR="00E8210E">
          <w:t>-</w:t>
        </w:r>
      </w:ins>
      <w:ins w:id="4477" w:author="manojk" w:date="2012-05-30T19:13:00Z">
        <w:r w:rsidR="00E8210E">
          <w:t>able (profile, locale based) as well as non</w:t>
        </w:r>
      </w:ins>
      <w:ins w:id="4478" w:author="manojk" w:date="2012-05-30T19:14:00Z">
        <w:r w:rsidR="00E8210E">
          <w:t>-</w:t>
        </w:r>
      </w:ins>
      <w:ins w:id="4479" w:author="manojk" w:date="2012-05-30T19:13:00Z">
        <w:r w:rsidR="00E8210E">
          <w:t xml:space="preserve">translatable </w:t>
        </w:r>
      </w:ins>
      <w:ins w:id="4480" w:author="manojk" w:date="2012-05-30T19:12:00Z">
        <w:r w:rsidR="00E8210E">
          <w:t>attributes related to controls</w:t>
        </w:r>
      </w:ins>
      <w:ins w:id="4481" w:author="manojk" w:date="2012-05-30T19:14:00Z">
        <w:r w:rsidR="00E8210E">
          <w:t>.</w:t>
        </w:r>
      </w:ins>
    </w:p>
    <w:p w:rsidR="00000000" w:rsidRDefault="006A5941">
      <w:pPr>
        <w:numPr>
          <w:ins w:id="4482" w:author="atuld" w:date="2012-04-26T15:41:00Z"/>
        </w:numPr>
        <w:ind w:left="2160" w:hanging="1440"/>
        <w:jc w:val="both"/>
        <w:rPr>
          <w:ins w:id="4483" w:author="atuld" w:date="2012-04-26T15:47:00Z"/>
        </w:rPr>
        <w:pPrChange w:id="4484" w:author="manojk" w:date="2012-05-13T06:30:00Z">
          <w:pPr>
            <w:pStyle w:val="Heading2"/>
            <w:numPr>
              <w:ilvl w:val="0"/>
              <w:numId w:val="0"/>
            </w:numPr>
            <w:ind w:left="0" w:firstLine="0"/>
          </w:pPr>
        </w:pPrChange>
      </w:pPr>
    </w:p>
    <w:p w:rsidR="00000000" w:rsidRDefault="006A5941">
      <w:pPr>
        <w:pStyle w:val="ListParagraph"/>
        <w:numPr>
          <w:ilvl w:val="0"/>
          <w:numId w:val="40"/>
          <w:ins w:id="4485" w:author="atuld" w:date="2012-04-26T15:47:00Z"/>
        </w:numPr>
        <w:spacing w:after="0"/>
        <w:rPr>
          <w:ins w:id="4486" w:author="atuld" w:date="2012-04-26T15:47:00Z"/>
          <w:del w:id="4487" w:author="manojk" w:date="2012-04-27T12:16:00Z"/>
          <w:color w:val="000000"/>
          <w:szCs w:val="20"/>
          <w:lang w:val="en-US"/>
          <w:rPrChange w:id="4488" w:author="manojk" w:date="2012-05-13T06:29:00Z">
            <w:rPr>
              <w:ins w:id="4489" w:author="atuld" w:date="2012-04-26T15:47:00Z"/>
              <w:del w:id="4490" w:author="manojk" w:date="2012-04-27T12:16:00Z"/>
            </w:rPr>
          </w:rPrChange>
        </w:rPr>
        <w:pPrChange w:id="4491" w:author="manojk" w:date="2012-05-13T16:32:00Z">
          <w:pPr>
            <w:pStyle w:val="Heading2"/>
            <w:numPr>
              <w:ilvl w:val="0"/>
              <w:numId w:val="0"/>
            </w:numPr>
            <w:ind w:left="0" w:firstLine="0"/>
          </w:pPr>
        </w:pPrChange>
      </w:pPr>
      <w:bookmarkStart w:id="4492" w:name="_Toc324653794"/>
      <w:bookmarkEnd w:id="4492"/>
    </w:p>
    <w:p w:rsidR="00000000" w:rsidRDefault="00DF6216">
      <w:pPr>
        <w:pStyle w:val="ListParagraph"/>
        <w:numPr>
          <w:ilvl w:val="0"/>
          <w:numId w:val="40"/>
          <w:ins w:id="4493" w:author="atuld" w:date="2012-04-26T15:48:00Z"/>
        </w:numPr>
        <w:spacing w:after="0"/>
        <w:rPr>
          <w:ins w:id="4494" w:author="atuld" w:date="2012-04-26T15:48:00Z"/>
          <w:color w:val="000000"/>
          <w:szCs w:val="20"/>
          <w:lang w:val="en-US"/>
          <w:rPrChange w:id="4495" w:author="manojk" w:date="2012-05-13T06:29:00Z">
            <w:rPr>
              <w:ins w:id="4496" w:author="atuld" w:date="2012-04-26T15:48:00Z"/>
            </w:rPr>
          </w:rPrChange>
        </w:rPr>
        <w:pPrChange w:id="4497" w:author="manojk" w:date="2012-05-13T16:32:00Z">
          <w:pPr>
            <w:pStyle w:val="Heading2"/>
            <w:numPr>
              <w:ilvl w:val="3"/>
            </w:numPr>
            <w:ind w:left="0" w:hanging="864"/>
          </w:pPr>
        </w:pPrChange>
      </w:pPr>
      <w:ins w:id="4498" w:author="atuld" w:date="2012-04-26T15:47:00Z">
        <w:del w:id="4499" w:author="manojk" w:date="2012-05-30T19:15:00Z">
          <w:r w:rsidRPr="00DF6216">
            <w:rPr>
              <w:b/>
              <w:color w:val="000000"/>
              <w:szCs w:val="20"/>
              <w:lang w:val="en-US"/>
              <w:rPrChange w:id="4500" w:author="manojk" w:date="2012-05-13T06:29:00Z">
                <w:rPr>
                  <w:b w:val="0"/>
                  <w:bCs w:val="0"/>
                  <w:i/>
                  <w:sz w:val="20"/>
                </w:rPr>
              </w:rPrChange>
            </w:rPr>
            <w:delText>CTRL</w:delText>
          </w:r>
        </w:del>
      </w:ins>
      <w:ins w:id="4501" w:author="manojk" w:date="2012-05-30T19:15:00Z">
        <w:r w:rsidR="00E8210E">
          <w:rPr>
            <w:b/>
            <w:color w:val="000000"/>
            <w:szCs w:val="20"/>
            <w:lang w:val="en-US"/>
          </w:rPr>
          <w:t>VW</w:t>
        </w:r>
      </w:ins>
      <w:ins w:id="4502" w:author="atuld" w:date="2012-04-26T15:47:00Z">
        <w:r w:rsidRPr="00DF6216">
          <w:rPr>
            <w:b/>
            <w:color w:val="000000"/>
            <w:szCs w:val="20"/>
            <w:lang w:val="en-US"/>
            <w:rPrChange w:id="4503" w:author="manojk" w:date="2012-05-13T06:29:00Z">
              <w:rPr>
                <w:b w:val="0"/>
                <w:bCs w:val="0"/>
                <w:i/>
                <w:sz w:val="20"/>
              </w:rPr>
            </w:rPrChange>
          </w:rPr>
          <w:t>_</w:t>
        </w:r>
        <w:del w:id="4504" w:author="manojk" w:date="2012-05-30T19:15:00Z">
          <w:r w:rsidRPr="00DF6216">
            <w:rPr>
              <w:b/>
              <w:color w:val="000000"/>
              <w:szCs w:val="20"/>
              <w:lang w:val="en-US"/>
              <w:rPrChange w:id="4505" w:author="manojk" w:date="2012-05-13T06:29:00Z">
                <w:rPr>
                  <w:b w:val="0"/>
                  <w:bCs w:val="0"/>
                  <w:i/>
                  <w:sz w:val="20"/>
                </w:rPr>
              </w:rPrChange>
            </w:rPr>
            <w:delText>ROLE</w:delText>
          </w:r>
        </w:del>
      </w:ins>
      <w:ins w:id="4506" w:author="manojk" w:date="2012-05-30T19:15:00Z">
        <w:r w:rsidR="00E8210E">
          <w:rPr>
            <w:b/>
            <w:color w:val="000000"/>
            <w:szCs w:val="20"/>
            <w:lang w:val="en-US"/>
          </w:rPr>
          <w:t>CTRL</w:t>
        </w:r>
      </w:ins>
      <w:ins w:id="4507" w:author="atuld" w:date="2012-04-26T15:47:00Z">
        <w:r w:rsidRPr="00DF6216">
          <w:rPr>
            <w:b/>
            <w:color w:val="000000"/>
            <w:szCs w:val="20"/>
            <w:lang w:val="en-US"/>
            <w:rPrChange w:id="4508" w:author="manojk" w:date="2012-05-13T06:29:00Z">
              <w:rPr>
                <w:b w:val="0"/>
                <w:bCs w:val="0"/>
                <w:i/>
                <w:sz w:val="20"/>
              </w:rPr>
            </w:rPrChange>
          </w:rPr>
          <w:t>_</w:t>
        </w:r>
        <w:del w:id="4509" w:author="manojk" w:date="2012-05-30T19:15:00Z">
          <w:r w:rsidRPr="00DF6216">
            <w:rPr>
              <w:b/>
              <w:color w:val="000000"/>
              <w:szCs w:val="20"/>
              <w:lang w:val="en-US"/>
              <w:rPrChange w:id="4510" w:author="manojk" w:date="2012-05-13T06:29:00Z">
                <w:rPr>
                  <w:b w:val="0"/>
                  <w:bCs w:val="0"/>
                  <w:i/>
                  <w:sz w:val="20"/>
                </w:rPr>
              </w:rPrChange>
            </w:rPr>
            <w:delText>DATA</w:delText>
          </w:r>
        </w:del>
      </w:ins>
      <w:ins w:id="4511" w:author="manojk" w:date="2012-05-30T19:15:00Z">
        <w:r w:rsidR="00E8210E">
          <w:rPr>
            <w:b/>
            <w:color w:val="000000"/>
            <w:szCs w:val="20"/>
            <w:lang w:val="en-US"/>
          </w:rPr>
          <w:t>ACCESS</w:t>
        </w:r>
      </w:ins>
    </w:p>
    <w:p w:rsidR="00000000" w:rsidRDefault="00F64F03">
      <w:pPr>
        <w:numPr>
          <w:ins w:id="4512" w:author="atuld" w:date="2012-04-26T15:48:00Z"/>
        </w:numPr>
        <w:ind w:left="2160" w:hanging="1440"/>
        <w:jc w:val="both"/>
        <w:rPr>
          <w:ins w:id="4513" w:author="manojk" w:date="2012-05-13T06:30:00Z"/>
        </w:rPr>
        <w:pPrChange w:id="4514" w:author="manojk" w:date="2012-05-13T06:30:00Z">
          <w:pPr>
            <w:pStyle w:val="Heading2"/>
            <w:numPr>
              <w:ilvl w:val="0"/>
              <w:numId w:val="0"/>
            </w:numPr>
            <w:ind w:left="0" w:firstLine="0"/>
          </w:pPr>
        </w:pPrChange>
      </w:pPr>
      <w:ins w:id="4515" w:author="atuld" w:date="2012-04-26T15:48:00Z">
        <w:del w:id="4516" w:author="manojk" w:date="2012-05-30T19:15:00Z">
          <w:r w:rsidDel="00E8210E">
            <w:delText xml:space="preserve">This entity is </w:delText>
          </w:r>
        </w:del>
        <w:del w:id="4517" w:author="manojk" w:date="2012-05-13T06:30:00Z">
          <w:r w:rsidDel="008351A9">
            <w:delText>composed  of</w:delText>
          </w:r>
        </w:del>
        <w:del w:id="4518" w:author="manojk" w:date="2012-05-30T19:15:00Z">
          <w:r w:rsidRPr="00572EA0" w:rsidDel="00E8210E">
            <w:delText xml:space="preserve">CLNT_ID </w:delText>
          </w:r>
          <w:r w:rsidDel="00E8210E">
            <w:delText>,</w:delText>
          </w:r>
        </w:del>
      </w:ins>
      <w:ins w:id="4519" w:author="atuld" w:date="2012-04-26T15:49:00Z">
        <w:del w:id="4520" w:author="manojk" w:date="2012-05-30T19:15:00Z">
          <w:r w:rsidRPr="00572EA0" w:rsidDel="00E8210E">
            <w:delText xml:space="preserve"> PROFILE_ID </w:delText>
          </w:r>
          <w:r w:rsidDel="00E8210E">
            <w:delText>,</w:delText>
          </w:r>
          <w:r w:rsidRPr="00572EA0" w:rsidDel="00E8210E">
            <w:delText xml:space="preserve"> ROLE_TYP_ID </w:delText>
          </w:r>
          <w:r w:rsidDel="00E8210E">
            <w:delText>,</w:delText>
          </w:r>
          <w:r w:rsidRPr="00572EA0" w:rsidDel="00E8210E">
            <w:delText xml:space="preserve"> CTRL_ID </w:delText>
          </w:r>
          <w:r w:rsidDel="00E8210E">
            <w:delText>,</w:delText>
          </w:r>
          <w:r w:rsidRPr="00572EA0" w:rsidDel="00E8210E">
            <w:delText xml:space="preserve"> IS_VISIBLE </w:delText>
          </w:r>
          <w:r w:rsidDel="00E8210E">
            <w:delText>,</w:delText>
          </w:r>
          <w:r w:rsidRPr="00572EA0" w:rsidDel="00E8210E">
            <w:delText xml:space="preserve"> IS_READONLY</w:delText>
          </w:r>
        </w:del>
      </w:ins>
      <w:ins w:id="4521" w:author="manojk" w:date="2012-05-30T19:15:00Z">
        <w:r w:rsidR="00E8210E">
          <w:t>Provided access data for various roles and profiles for all the controls.</w:t>
        </w:r>
      </w:ins>
    </w:p>
    <w:p w:rsidR="00000000" w:rsidRDefault="006A5941">
      <w:pPr>
        <w:numPr>
          <w:ins w:id="4522" w:author="atuld" w:date="2012-04-26T15:48:00Z"/>
        </w:numPr>
        <w:ind w:left="2160" w:hanging="1440"/>
        <w:jc w:val="both"/>
        <w:rPr>
          <w:ins w:id="4523" w:author="manojk" w:date="2012-05-30T19:16:00Z"/>
        </w:rPr>
        <w:pPrChange w:id="4524" w:author="manojk" w:date="2012-05-13T06:30:00Z">
          <w:pPr>
            <w:pStyle w:val="Heading2"/>
            <w:numPr>
              <w:ilvl w:val="0"/>
              <w:numId w:val="0"/>
            </w:numPr>
            <w:ind w:left="0" w:firstLine="0"/>
          </w:pPr>
        </w:pPrChange>
      </w:pPr>
    </w:p>
    <w:p w:rsidR="00E8210E" w:rsidRPr="00212526" w:rsidRDefault="00E8210E" w:rsidP="00E8210E">
      <w:pPr>
        <w:pStyle w:val="ListParagraph"/>
        <w:numPr>
          <w:ilvl w:val="0"/>
          <w:numId w:val="40"/>
        </w:numPr>
        <w:spacing w:after="0"/>
        <w:rPr>
          <w:ins w:id="4525" w:author="manojk" w:date="2012-05-30T19:16:00Z"/>
          <w:b/>
          <w:color w:val="000000"/>
          <w:szCs w:val="20"/>
          <w:lang w:val="en-US"/>
        </w:rPr>
      </w:pPr>
      <w:ins w:id="4526" w:author="manojk" w:date="2012-05-30T19:16:00Z">
        <w:r w:rsidRPr="00212526">
          <w:rPr>
            <w:b/>
            <w:color w:val="000000"/>
            <w:szCs w:val="20"/>
            <w:lang w:val="en-US"/>
          </w:rPr>
          <w:t>VW_</w:t>
        </w:r>
        <w:r>
          <w:rPr>
            <w:b/>
            <w:color w:val="000000"/>
            <w:szCs w:val="20"/>
            <w:lang w:val="en-US"/>
          </w:rPr>
          <w:t>MENU</w:t>
        </w:r>
        <w:r w:rsidRPr="00212526">
          <w:rPr>
            <w:b/>
            <w:color w:val="000000"/>
            <w:szCs w:val="20"/>
            <w:lang w:val="en-US"/>
          </w:rPr>
          <w:t>_</w:t>
        </w:r>
        <w:r>
          <w:rPr>
            <w:b/>
            <w:color w:val="000000"/>
            <w:szCs w:val="20"/>
            <w:lang w:val="en-US"/>
          </w:rPr>
          <w:t>DATA</w:t>
        </w:r>
      </w:ins>
    </w:p>
    <w:p w:rsidR="00000000" w:rsidRDefault="00E8210E">
      <w:pPr>
        <w:pStyle w:val="ListParagraph"/>
        <w:rPr>
          <w:ins w:id="4527" w:author="manojk" w:date="2012-05-30T19:16:00Z"/>
        </w:rPr>
        <w:pPrChange w:id="4528" w:author="manojk" w:date="2012-05-30T19:19:00Z">
          <w:pPr>
            <w:ind w:left="2160" w:hanging="1440"/>
            <w:jc w:val="both"/>
          </w:pPr>
        </w:pPrChange>
      </w:pPr>
      <w:ins w:id="4529" w:author="manojk" w:date="2012-05-30T19:16:00Z">
        <w:r>
          <w:t>Provides container,</w:t>
        </w:r>
      </w:ins>
      <w:ins w:id="4530" w:author="manojk" w:date="2012-05-30T19:20:00Z">
        <w:r w:rsidR="00DD3990">
          <w:t xml:space="preserve"> menu </w:t>
        </w:r>
      </w:ins>
      <w:ins w:id="4531" w:author="manojk" w:date="2012-05-30T19:16:00Z">
        <w:r>
          <w:t>relationship related data</w:t>
        </w:r>
      </w:ins>
      <w:ins w:id="4532" w:author="manojk" w:date="2012-05-30T19:17:00Z">
        <w:r>
          <w:t xml:space="preserve"> along with parent child relationship among menus.</w:t>
        </w:r>
      </w:ins>
    </w:p>
    <w:p w:rsidR="00E8210E" w:rsidRDefault="00E8210E" w:rsidP="00E8210E">
      <w:pPr>
        <w:ind w:left="2160" w:hanging="1440"/>
        <w:jc w:val="both"/>
        <w:rPr>
          <w:ins w:id="4533" w:author="manojk" w:date="2012-05-30T19:16:00Z"/>
        </w:rPr>
      </w:pPr>
    </w:p>
    <w:p w:rsidR="00E8210E" w:rsidRPr="00212526" w:rsidRDefault="00E8210E" w:rsidP="00E8210E">
      <w:pPr>
        <w:pStyle w:val="ListParagraph"/>
        <w:numPr>
          <w:ilvl w:val="0"/>
          <w:numId w:val="40"/>
        </w:numPr>
        <w:spacing w:after="0"/>
        <w:rPr>
          <w:ins w:id="4534" w:author="manojk" w:date="2012-05-30T19:16:00Z"/>
          <w:color w:val="000000"/>
          <w:szCs w:val="20"/>
          <w:lang w:val="en-US"/>
        </w:rPr>
      </w:pPr>
      <w:ins w:id="4535" w:author="manojk" w:date="2012-05-30T19:16:00Z">
        <w:r w:rsidRPr="00212526">
          <w:rPr>
            <w:b/>
            <w:color w:val="000000"/>
            <w:szCs w:val="20"/>
            <w:lang w:val="en-US"/>
          </w:rPr>
          <w:t>VW_</w:t>
        </w:r>
      </w:ins>
      <w:ins w:id="4536" w:author="manojk" w:date="2012-05-30T19:20:00Z">
        <w:r w:rsidR="00DD3990">
          <w:rPr>
            <w:b/>
            <w:color w:val="000000"/>
            <w:szCs w:val="20"/>
            <w:lang w:val="en-US"/>
          </w:rPr>
          <w:t>MENU</w:t>
        </w:r>
      </w:ins>
      <w:ins w:id="4537" w:author="manojk" w:date="2012-05-30T19:16:00Z">
        <w:r w:rsidRPr="00212526">
          <w:rPr>
            <w:b/>
            <w:color w:val="000000"/>
            <w:szCs w:val="20"/>
            <w:lang w:val="en-US"/>
          </w:rPr>
          <w:t>_</w:t>
        </w:r>
        <w:r>
          <w:rPr>
            <w:b/>
            <w:color w:val="000000"/>
            <w:szCs w:val="20"/>
            <w:lang w:val="en-US"/>
          </w:rPr>
          <w:t>ATTR</w:t>
        </w:r>
      </w:ins>
    </w:p>
    <w:p w:rsidR="00E8210E" w:rsidRDefault="00E8210E" w:rsidP="00E8210E">
      <w:pPr>
        <w:pStyle w:val="ListParagraph"/>
        <w:rPr>
          <w:ins w:id="4538" w:author="manojk" w:date="2012-05-30T19:16:00Z"/>
        </w:rPr>
      </w:pPr>
      <w:ins w:id="4539" w:author="manojk" w:date="2012-05-30T19:16:00Z">
        <w:r>
          <w:t xml:space="preserve">Provides data for all translate-able (profile, locale based) as well as non-translatable attributes related to </w:t>
        </w:r>
      </w:ins>
      <w:ins w:id="4540" w:author="manojk" w:date="2012-05-30T19:20:00Z">
        <w:r w:rsidR="00DD3990">
          <w:t>menus</w:t>
        </w:r>
      </w:ins>
      <w:ins w:id="4541" w:author="manojk" w:date="2012-05-30T19:16:00Z">
        <w:r>
          <w:t>.</w:t>
        </w:r>
      </w:ins>
    </w:p>
    <w:p w:rsidR="00E8210E" w:rsidRDefault="00E8210E" w:rsidP="00E8210E">
      <w:pPr>
        <w:ind w:left="2160" w:hanging="1440"/>
        <w:jc w:val="both"/>
        <w:rPr>
          <w:ins w:id="4542" w:author="manojk" w:date="2012-05-30T19:16:00Z"/>
        </w:rPr>
      </w:pPr>
    </w:p>
    <w:p w:rsidR="00E8210E" w:rsidRPr="00212526" w:rsidRDefault="00E8210E" w:rsidP="00E8210E">
      <w:pPr>
        <w:pStyle w:val="ListParagraph"/>
        <w:numPr>
          <w:ilvl w:val="0"/>
          <w:numId w:val="40"/>
        </w:numPr>
        <w:spacing w:after="0"/>
        <w:rPr>
          <w:ins w:id="4543" w:author="manojk" w:date="2012-05-30T19:16:00Z"/>
          <w:color w:val="000000"/>
          <w:szCs w:val="20"/>
          <w:lang w:val="en-US"/>
        </w:rPr>
      </w:pPr>
      <w:ins w:id="4544" w:author="manojk" w:date="2012-05-30T19:16:00Z">
        <w:r>
          <w:rPr>
            <w:b/>
            <w:color w:val="000000"/>
            <w:szCs w:val="20"/>
            <w:lang w:val="en-US"/>
          </w:rPr>
          <w:t>VW</w:t>
        </w:r>
        <w:r w:rsidRPr="00212526">
          <w:rPr>
            <w:b/>
            <w:color w:val="000000"/>
            <w:szCs w:val="20"/>
            <w:lang w:val="en-US"/>
          </w:rPr>
          <w:t>_</w:t>
        </w:r>
      </w:ins>
      <w:ins w:id="4545" w:author="manojk" w:date="2012-05-30T19:20:00Z">
        <w:r w:rsidR="00456A37">
          <w:rPr>
            <w:b/>
            <w:color w:val="000000"/>
            <w:szCs w:val="20"/>
            <w:lang w:val="en-US"/>
          </w:rPr>
          <w:t>MENU_ROLE_DATA</w:t>
        </w:r>
      </w:ins>
    </w:p>
    <w:p w:rsidR="00E8210E" w:rsidRDefault="00E8210E" w:rsidP="00E8210E">
      <w:pPr>
        <w:ind w:left="2160" w:hanging="1440"/>
        <w:jc w:val="both"/>
        <w:rPr>
          <w:ins w:id="4546" w:author="manojk" w:date="2012-05-30T19:16:00Z"/>
        </w:rPr>
      </w:pPr>
      <w:ins w:id="4547" w:author="manojk" w:date="2012-05-30T19:16:00Z">
        <w:r>
          <w:t>Provided access data for various roles an</w:t>
        </w:r>
        <w:r w:rsidR="00456A37">
          <w:t xml:space="preserve">d profiles for all the </w:t>
        </w:r>
      </w:ins>
      <w:ins w:id="4548" w:author="manojk" w:date="2012-05-30T19:21:00Z">
        <w:r w:rsidR="00456A37">
          <w:t>menu items.</w:t>
        </w:r>
      </w:ins>
    </w:p>
    <w:p w:rsidR="00000000" w:rsidRDefault="006A5941">
      <w:pPr>
        <w:numPr>
          <w:ins w:id="4549" w:author="atuld" w:date="2012-04-26T15:48:00Z"/>
        </w:numPr>
        <w:ind w:left="2160" w:hanging="1440"/>
        <w:jc w:val="both"/>
        <w:rPr>
          <w:ins w:id="4550" w:author="manojk" w:date="2012-05-30T19:16:00Z"/>
        </w:rPr>
        <w:pPrChange w:id="4551" w:author="manojk" w:date="2012-05-13T06:30:00Z">
          <w:pPr>
            <w:pStyle w:val="Heading2"/>
            <w:numPr>
              <w:ilvl w:val="0"/>
              <w:numId w:val="0"/>
            </w:numPr>
            <w:ind w:left="0" w:firstLine="0"/>
          </w:pPr>
        </w:pPrChange>
      </w:pPr>
    </w:p>
    <w:p w:rsidR="00000000" w:rsidRDefault="006A5941">
      <w:pPr>
        <w:numPr>
          <w:ins w:id="4552" w:author="atuld" w:date="2012-04-26T15:48:00Z"/>
        </w:numPr>
        <w:ind w:left="2160" w:hanging="1440"/>
        <w:jc w:val="both"/>
        <w:rPr>
          <w:ins w:id="4553" w:author="atuld" w:date="2012-04-26T15:49:00Z"/>
        </w:rPr>
        <w:pPrChange w:id="4554" w:author="manojk" w:date="2012-05-13T06:30:00Z">
          <w:pPr>
            <w:pStyle w:val="Heading2"/>
            <w:numPr>
              <w:ilvl w:val="0"/>
              <w:numId w:val="0"/>
            </w:numPr>
            <w:ind w:left="0" w:firstLine="0"/>
          </w:pPr>
        </w:pPrChange>
      </w:pPr>
    </w:p>
    <w:p w:rsidR="00000000" w:rsidRDefault="006A5941">
      <w:pPr>
        <w:pStyle w:val="ListParagraph"/>
        <w:numPr>
          <w:ilvl w:val="0"/>
          <w:numId w:val="40"/>
          <w:ins w:id="4555" w:author="atuld" w:date="2012-04-26T15:49:00Z"/>
        </w:numPr>
        <w:spacing w:after="0"/>
        <w:rPr>
          <w:ins w:id="4556" w:author="atuld" w:date="2012-04-26T15:49:00Z"/>
          <w:del w:id="4557" w:author="manojk" w:date="2012-04-27T12:16:00Z"/>
          <w:color w:val="000000"/>
          <w:szCs w:val="20"/>
          <w:lang w:val="en-US"/>
          <w:rPrChange w:id="4558" w:author="manojk" w:date="2012-05-30T19:21:00Z">
            <w:rPr>
              <w:ins w:id="4559" w:author="atuld" w:date="2012-04-26T15:49:00Z"/>
              <w:del w:id="4560" w:author="manojk" w:date="2012-04-27T12:16:00Z"/>
            </w:rPr>
          </w:rPrChange>
        </w:rPr>
        <w:pPrChange w:id="4561" w:author="manojk" w:date="2012-05-13T16:32:00Z">
          <w:pPr>
            <w:pStyle w:val="Heading2"/>
            <w:numPr>
              <w:ilvl w:val="0"/>
              <w:numId w:val="0"/>
            </w:numPr>
            <w:ind w:left="0" w:firstLine="0"/>
          </w:pPr>
        </w:pPrChange>
      </w:pPr>
      <w:bookmarkStart w:id="4562" w:name="_Toc324653796"/>
      <w:bookmarkEnd w:id="4562"/>
    </w:p>
    <w:p w:rsidR="00000000" w:rsidRDefault="00DF6216">
      <w:pPr>
        <w:pStyle w:val="ListParagraph"/>
        <w:numPr>
          <w:ilvl w:val="0"/>
          <w:numId w:val="40"/>
          <w:ins w:id="4563" w:author="atuld" w:date="2012-04-26T15:50:00Z"/>
        </w:numPr>
        <w:spacing w:after="0"/>
        <w:rPr>
          <w:ins w:id="4564" w:author="atuld" w:date="2012-04-26T15:50:00Z"/>
          <w:del w:id="4565" w:author="manojk" w:date="2012-05-30T19:21:00Z"/>
          <w:color w:val="000000"/>
          <w:szCs w:val="20"/>
          <w:lang w:val="en-US"/>
          <w:rPrChange w:id="4566" w:author="manojk" w:date="2012-05-30T19:21:00Z">
            <w:rPr>
              <w:ins w:id="4567" w:author="atuld" w:date="2012-04-26T15:50:00Z"/>
              <w:del w:id="4568" w:author="manojk" w:date="2012-05-30T19:21:00Z"/>
            </w:rPr>
          </w:rPrChange>
        </w:rPr>
        <w:pPrChange w:id="4569" w:author="manojk" w:date="2012-05-13T16:32:00Z">
          <w:pPr>
            <w:pStyle w:val="Heading2"/>
            <w:numPr>
              <w:ilvl w:val="3"/>
            </w:numPr>
            <w:ind w:left="0" w:hanging="864"/>
          </w:pPr>
        </w:pPrChange>
      </w:pPr>
      <w:ins w:id="4570" w:author="atuld" w:date="2012-04-26T15:50:00Z">
        <w:del w:id="4571" w:author="manojk" w:date="2012-05-30T19:21:00Z">
          <w:r w:rsidRPr="00DF6216">
            <w:rPr>
              <w:b/>
              <w:color w:val="000000"/>
              <w:szCs w:val="20"/>
              <w:lang w:val="en-US"/>
              <w:rPrChange w:id="4572" w:author="manojk" w:date="2012-05-30T19:21:00Z">
                <w:rPr>
                  <w:b w:val="0"/>
                  <w:bCs w:val="0"/>
                  <w:i/>
                  <w:sz w:val="20"/>
                </w:rPr>
              </w:rPrChange>
            </w:rPr>
            <w:delText xml:space="preserve">MENU_DATA_VIEW </w:delText>
          </w:r>
        </w:del>
      </w:ins>
    </w:p>
    <w:p w:rsidR="00000000" w:rsidRDefault="00DF6216">
      <w:pPr>
        <w:pStyle w:val="ListParagraph"/>
        <w:numPr>
          <w:ins w:id="4573" w:author="atuld" w:date="2012-04-26T15:50:00Z"/>
        </w:numPr>
        <w:spacing w:after="0"/>
        <w:ind w:left="1080"/>
        <w:rPr>
          <w:ins w:id="4574" w:author="atuld" w:date="2012-04-26T15:52:00Z"/>
          <w:del w:id="4575" w:author="manojk" w:date="2012-05-13T16:32:00Z"/>
          <w:color w:val="000000"/>
          <w:szCs w:val="20"/>
          <w:lang w:val="en-US"/>
          <w:rPrChange w:id="4576" w:author="manojk" w:date="2012-05-30T19:21:00Z">
            <w:rPr>
              <w:ins w:id="4577" w:author="atuld" w:date="2012-04-26T15:52:00Z"/>
              <w:del w:id="4578" w:author="manojk" w:date="2012-05-13T16:32:00Z"/>
            </w:rPr>
          </w:rPrChange>
        </w:rPr>
        <w:pPrChange w:id="4579" w:author="manojk" w:date="2012-05-13T16:32:00Z">
          <w:pPr>
            <w:pStyle w:val="Heading2"/>
            <w:numPr>
              <w:ilvl w:val="0"/>
              <w:numId w:val="0"/>
            </w:numPr>
            <w:ind w:left="0" w:firstLine="0"/>
          </w:pPr>
        </w:pPrChange>
      </w:pPr>
      <w:ins w:id="4580" w:author="atuld" w:date="2012-04-26T15:51:00Z">
        <w:del w:id="4581" w:author="manojk" w:date="2012-05-30T19:21:00Z">
          <w:r w:rsidRPr="00DF6216">
            <w:rPr>
              <w:b/>
              <w:rPrChange w:id="4582" w:author="manojk" w:date="2012-05-30T19:21:00Z">
                <w:rPr>
                  <w:b w:val="0"/>
                  <w:bCs w:val="0"/>
                  <w:i/>
                  <w:sz w:val="20"/>
                </w:rPr>
              </w:rPrChange>
            </w:rPr>
            <w:delText xml:space="preserve">This entity is composed  of  CLNT_ID , CONTAINER_ID , MENU_ID , PARNT_MENU_ID, ITEM_ORDER </w:delText>
          </w:r>
        </w:del>
      </w:ins>
      <w:ins w:id="4583" w:author="atuld" w:date="2012-04-26T15:52:00Z">
        <w:del w:id="4584" w:author="manojk" w:date="2012-05-30T19:21:00Z">
          <w:r w:rsidRPr="00DF6216">
            <w:rPr>
              <w:b/>
              <w:rPrChange w:id="4585" w:author="manojk" w:date="2012-05-30T19:21:00Z">
                <w:rPr>
                  <w:b w:val="0"/>
                  <w:bCs w:val="0"/>
                  <w:i/>
                  <w:sz w:val="20"/>
                </w:rPr>
              </w:rPrChange>
            </w:rPr>
            <w:delText>.</w:delText>
          </w:r>
        </w:del>
      </w:ins>
    </w:p>
    <w:p w:rsidR="00000000" w:rsidRDefault="00DF6216">
      <w:pPr>
        <w:pStyle w:val="ListParagraph"/>
        <w:numPr>
          <w:ilvl w:val="0"/>
          <w:numId w:val="40"/>
          <w:ins w:id="4586" w:author="atuld" w:date="2012-04-26T15:52:00Z"/>
        </w:numPr>
        <w:spacing w:after="0"/>
        <w:rPr>
          <w:ins w:id="4587" w:author="atuld" w:date="2012-04-26T15:52:00Z"/>
          <w:del w:id="4588" w:author="manojk" w:date="2012-05-30T19:21:00Z"/>
          <w:color w:val="000000"/>
          <w:szCs w:val="20"/>
          <w:lang w:val="en-US"/>
          <w:rPrChange w:id="4589" w:author="manojk" w:date="2012-05-30T19:21:00Z">
            <w:rPr>
              <w:ins w:id="4590" w:author="atuld" w:date="2012-04-26T15:52:00Z"/>
              <w:del w:id="4591" w:author="manojk" w:date="2012-05-30T19:21:00Z"/>
            </w:rPr>
          </w:rPrChange>
        </w:rPr>
        <w:pPrChange w:id="4592" w:author="manojk" w:date="2012-05-13T16:32:00Z">
          <w:pPr>
            <w:pStyle w:val="Heading2"/>
            <w:numPr>
              <w:ilvl w:val="3"/>
            </w:numPr>
            <w:ind w:left="0" w:hanging="864"/>
          </w:pPr>
        </w:pPrChange>
      </w:pPr>
      <w:ins w:id="4593" w:author="atuld" w:date="2012-04-26T15:52:00Z">
        <w:del w:id="4594" w:author="manojk" w:date="2012-05-30T19:21:00Z">
          <w:r w:rsidRPr="00DF6216">
            <w:rPr>
              <w:b/>
              <w:color w:val="000000"/>
              <w:szCs w:val="20"/>
              <w:lang w:val="en-US"/>
              <w:rPrChange w:id="4595" w:author="manojk" w:date="2012-05-30T19:21:00Z">
                <w:rPr>
                  <w:b w:val="0"/>
                  <w:bCs w:val="0"/>
                  <w:i/>
                  <w:sz w:val="20"/>
                </w:rPr>
              </w:rPrChange>
            </w:rPr>
            <w:delText xml:space="preserve">MENU_ROLE_DATA_VIEW </w:delText>
          </w:r>
        </w:del>
      </w:ins>
    </w:p>
    <w:p w:rsidR="00000000" w:rsidRDefault="00DF6216">
      <w:pPr>
        <w:numPr>
          <w:ins w:id="4596" w:author="atuld" w:date="2012-04-26T15:52:00Z"/>
        </w:numPr>
        <w:ind w:left="2160" w:hanging="1440"/>
        <w:jc w:val="both"/>
        <w:rPr>
          <w:ins w:id="4597" w:author="atuld" w:date="2012-04-26T15:55:00Z"/>
          <w:del w:id="4598" w:author="manojk" w:date="2012-04-27T12:15:00Z"/>
        </w:rPr>
        <w:pPrChange w:id="4599" w:author="manojk" w:date="2012-05-13T06:31:00Z">
          <w:pPr>
            <w:pStyle w:val="Heading2"/>
            <w:numPr>
              <w:ilvl w:val="0"/>
              <w:numId w:val="0"/>
            </w:numPr>
            <w:ind w:left="0" w:firstLine="0"/>
          </w:pPr>
        </w:pPrChange>
      </w:pPr>
      <w:ins w:id="4600" w:author="atuld" w:date="2012-04-26T15:53:00Z">
        <w:del w:id="4601" w:author="manojk" w:date="2012-05-30T19:21:00Z">
          <w:r w:rsidRPr="00DF6216">
            <w:rPr>
              <w:b/>
              <w:rPrChange w:id="4602" w:author="manojk" w:date="2012-05-30T19:21:00Z">
                <w:rPr>
                  <w:b w:val="0"/>
                  <w:bCs w:val="0"/>
                  <w:i/>
                  <w:sz w:val="20"/>
                </w:rPr>
              </w:rPrChange>
            </w:rPr>
            <w:delText xml:space="preserve">This entity is composed of ROLE_TYP_ID , PROFILE_ID , CLNT_ID </w:delText>
          </w:r>
        </w:del>
      </w:ins>
      <w:ins w:id="4603" w:author="atuld" w:date="2012-04-26T15:54:00Z">
        <w:del w:id="4604" w:author="manojk" w:date="2012-05-30T19:21:00Z">
          <w:r w:rsidRPr="00DF6216">
            <w:rPr>
              <w:b/>
              <w:rPrChange w:id="4605" w:author="manojk" w:date="2012-05-30T19:21:00Z">
                <w:rPr>
                  <w:b w:val="0"/>
                  <w:bCs w:val="0"/>
                  <w:i/>
                  <w:sz w:val="20"/>
                </w:rPr>
              </w:rPrChange>
            </w:rPr>
            <w:delText>, MENU_ID, IS_READONLY, IS_VISIBLE .</w:delText>
          </w:r>
        </w:del>
      </w:ins>
    </w:p>
    <w:p w:rsidR="00000000" w:rsidRDefault="006A5941">
      <w:pPr>
        <w:numPr>
          <w:ins w:id="4606" w:author="atuld" w:date="2012-04-26T15:55:00Z"/>
        </w:numPr>
        <w:ind w:left="2160" w:hanging="1440"/>
        <w:jc w:val="both"/>
        <w:rPr>
          <w:ins w:id="4607" w:author="atuld" w:date="2012-04-26T15:55:00Z"/>
          <w:del w:id="4608" w:author="manojk" w:date="2012-05-13T16:32:00Z"/>
        </w:rPr>
        <w:pPrChange w:id="4609" w:author="manojk" w:date="2012-05-13T06:31:00Z">
          <w:pPr>
            <w:pStyle w:val="Heading2"/>
            <w:numPr>
              <w:ilvl w:val="0"/>
              <w:numId w:val="0"/>
            </w:numPr>
            <w:ind w:left="0" w:firstLine="0"/>
          </w:pPr>
        </w:pPrChange>
      </w:pPr>
    </w:p>
    <w:p w:rsidR="00000000" w:rsidRDefault="00DF6216">
      <w:pPr>
        <w:pStyle w:val="ListParagraph"/>
        <w:numPr>
          <w:ilvl w:val="0"/>
          <w:numId w:val="40"/>
          <w:ins w:id="4610" w:author="atuld" w:date="2012-04-26T15:55:00Z"/>
        </w:numPr>
        <w:spacing w:after="0"/>
        <w:rPr>
          <w:ins w:id="4611" w:author="atuld" w:date="2012-04-26T15:55:00Z"/>
          <w:color w:val="000000"/>
          <w:szCs w:val="20"/>
          <w:lang w:val="en-US"/>
          <w:rPrChange w:id="4612" w:author="manojk" w:date="2012-05-30T19:21:00Z">
            <w:rPr>
              <w:ins w:id="4613" w:author="atuld" w:date="2012-04-26T15:55:00Z"/>
            </w:rPr>
          </w:rPrChange>
        </w:rPr>
        <w:pPrChange w:id="4614" w:author="manojk" w:date="2012-05-13T16:32:00Z">
          <w:pPr>
            <w:pStyle w:val="Heading2"/>
            <w:numPr>
              <w:ilvl w:val="3"/>
            </w:numPr>
            <w:ind w:left="0" w:hanging="864"/>
          </w:pPr>
        </w:pPrChange>
      </w:pPr>
      <w:ins w:id="4615" w:author="atuld" w:date="2012-04-26T15:55:00Z">
        <w:del w:id="4616" w:author="manojk" w:date="2012-05-30T19:21:00Z">
          <w:r w:rsidRPr="00DF6216">
            <w:rPr>
              <w:b/>
              <w:color w:val="000000"/>
              <w:szCs w:val="20"/>
              <w:lang w:val="en-US"/>
              <w:rPrChange w:id="4617" w:author="manojk" w:date="2012-05-30T19:21:00Z">
                <w:rPr>
                  <w:b w:val="0"/>
                  <w:bCs w:val="0"/>
                  <w:i/>
                  <w:sz w:val="20"/>
                </w:rPr>
              </w:rPrChange>
            </w:rPr>
            <w:delText xml:space="preserve">MENU_TRANS_DATA_VIEW </w:delText>
          </w:r>
        </w:del>
      </w:ins>
      <w:ins w:id="4618" w:author="manojk" w:date="2012-05-30T19:21:00Z">
        <w:r w:rsidRPr="00DF6216">
          <w:rPr>
            <w:b/>
            <w:color w:val="000000"/>
            <w:szCs w:val="20"/>
            <w:lang w:val="en-US"/>
            <w:rPrChange w:id="4619" w:author="manojk" w:date="2012-05-30T19:21:00Z">
              <w:rPr>
                <w:b w:val="0"/>
                <w:bCs w:val="0"/>
                <w:i/>
                <w:color w:val="000000"/>
                <w:sz w:val="20"/>
                <w:szCs w:val="20"/>
                <w:lang w:val="en-US"/>
              </w:rPr>
            </w:rPrChange>
          </w:rPr>
          <w:t>VW_MESSAGE_PROP</w:t>
        </w:r>
      </w:ins>
    </w:p>
    <w:p w:rsidR="00000000" w:rsidRDefault="00C934FA">
      <w:pPr>
        <w:pStyle w:val="ListParagraph"/>
        <w:ind w:left="1080"/>
        <w:pPrChange w:id="4620" w:author="manojk" w:date="2012-05-30T19:22:00Z">
          <w:pPr>
            <w:pStyle w:val="ListParagraph"/>
            <w:numPr>
              <w:numId w:val="40"/>
            </w:numPr>
            <w:ind w:left="900" w:hanging="360"/>
          </w:pPr>
        </w:pPrChange>
      </w:pPr>
      <w:ins w:id="4621" w:author="manojk" w:date="2012-05-30T19:22:00Z">
        <w:r>
          <w:t xml:space="preserve">Provides data for all translate-able (profile, locale based) as well as non-translatable attributes related to </w:t>
        </w:r>
      </w:ins>
      <w:r w:rsidR="003D4C98">
        <w:t>messages</w:t>
      </w:r>
      <w:ins w:id="4622" w:author="manojk" w:date="2012-05-30T19:22:00Z">
        <w:r>
          <w:t>.</w:t>
        </w:r>
      </w:ins>
    </w:p>
    <w:p w:rsidR="00F7664D" w:rsidRDefault="00F7664D" w:rsidP="00F7664D">
      <w:pPr>
        <w:pStyle w:val="ListParagraph"/>
        <w:ind w:left="1080"/>
      </w:pPr>
    </w:p>
    <w:p w:rsidR="00193BDF" w:rsidRDefault="00193BDF" w:rsidP="00193BDF">
      <w:pPr>
        <w:pStyle w:val="ListParagraph"/>
        <w:numPr>
          <w:ilvl w:val="0"/>
          <w:numId w:val="40"/>
        </w:numPr>
        <w:rPr>
          <w:b/>
        </w:rPr>
      </w:pPr>
      <w:r w:rsidRPr="00F7664D">
        <w:rPr>
          <w:b/>
        </w:rPr>
        <w:t>VW_MESSAGE</w:t>
      </w:r>
      <w:r w:rsidR="00F7664D" w:rsidRPr="00F7664D">
        <w:rPr>
          <w:b/>
        </w:rPr>
        <w:t>_TEMPLATES</w:t>
      </w:r>
    </w:p>
    <w:p w:rsidR="003D5ACF" w:rsidRDefault="003D5ACF" w:rsidP="003D5ACF">
      <w:pPr>
        <w:pStyle w:val="ListParagraph"/>
        <w:ind w:left="1080"/>
      </w:pPr>
      <w:r>
        <w:t xml:space="preserve">Provides data </w:t>
      </w:r>
      <w:r w:rsidR="003D4C98">
        <w:t>for message templates with their details.</w:t>
      </w:r>
    </w:p>
    <w:p w:rsidR="003D4C98" w:rsidRDefault="003D4C98" w:rsidP="003D5ACF">
      <w:pPr>
        <w:pStyle w:val="ListParagraph"/>
        <w:ind w:left="1080"/>
      </w:pPr>
    </w:p>
    <w:p w:rsidR="003D4C98" w:rsidRDefault="00854360" w:rsidP="003D4C98">
      <w:pPr>
        <w:pStyle w:val="ListParagraph"/>
        <w:numPr>
          <w:ilvl w:val="0"/>
          <w:numId w:val="40"/>
        </w:numPr>
        <w:rPr>
          <w:b/>
        </w:rPr>
      </w:pPr>
      <w:r>
        <w:rPr>
          <w:b/>
        </w:rPr>
        <w:t>VW_</w:t>
      </w:r>
      <w:r w:rsidR="00FF13A3">
        <w:rPr>
          <w:b/>
        </w:rPr>
        <w:t>MESSAGE_</w:t>
      </w:r>
      <w:r>
        <w:rPr>
          <w:b/>
        </w:rPr>
        <w:t>TEMPLATE</w:t>
      </w:r>
      <w:r w:rsidR="003D4C98" w:rsidRPr="003D4C98">
        <w:rPr>
          <w:b/>
        </w:rPr>
        <w:t>_ATTR</w:t>
      </w:r>
    </w:p>
    <w:p w:rsidR="00854360" w:rsidRDefault="006D1EB6" w:rsidP="00854360">
      <w:pPr>
        <w:pStyle w:val="ListParagraph"/>
        <w:ind w:left="1080"/>
      </w:pPr>
      <w:r w:rsidRPr="00FF13A3">
        <w:t>Provides</w:t>
      </w:r>
      <w:r w:rsidR="00FF13A3">
        <w:t xml:space="preserve"> data for all profile, locale based attributes related to message templates. </w:t>
      </w:r>
    </w:p>
    <w:p w:rsidR="005D44E5" w:rsidRDefault="005D44E5" w:rsidP="00854360">
      <w:pPr>
        <w:pStyle w:val="ListParagraph"/>
        <w:ind w:left="1080"/>
      </w:pPr>
    </w:p>
    <w:p w:rsidR="005D44E5" w:rsidRDefault="005D44E5" w:rsidP="005D44E5">
      <w:pPr>
        <w:pStyle w:val="ListParagraph"/>
        <w:numPr>
          <w:ilvl w:val="0"/>
          <w:numId w:val="40"/>
        </w:numPr>
        <w:rPr>
          <w:b/>
        </w:rPr>
      </w:pPr>
      <w:r w:rsidRPr="005D44E5">
        <w:rPr>
          <w:b/>
        </w:rPr>
        <w:t>VW_MESSAGE</w:t>
      </w:r>
      <w:r>
        <w:rPr>
          <w:b/>
        </w:rPr>
        <w:t>_TEMPLATE_</w:t>
      </w:r>
      <w:r w:rsidR="00C834B7">
        <w:rPr>
          <w:b/>
        </w:rPr>
        <w:t>PROFILE_</w:t>
      </w:r>
      <w:r>
        <w:rPr>
          <w:b/>
        </w:rPr>
        <w:t>DATA</w:t>
      </w:r>
    </w:p>
    <w:p w:rsidR="005D44E5" w:rsidRPr="005D44E5" w:rsidRDefault="005D44E5" w:rsidP="005D44E5">
      <w:pPr>
        <w:pStyle w:val="ListParagraph"/>
        <w:ind w:left="900"/>
      </w:pPr>
      <w:r w:rsidRPr="005D44E5">
        <w:t>Provides data for all profile based templates.</w:t>
      </w:r>
    </w:p>
    <w:p w:rsidR="00FF13A3" w:rsidRPr="00FF13A3" w:rsidRDefault="00FF13A3" w:rsidP="00854360">
      <w:pPr>
        <w:pStyle w:val="ListParagraph"/>
        <w:ind w:left="1080"/>
      </w:pPr>
    </w:p>
    <w:p w:rsidR="003D4C98" w:rsidRPr="003D5ACF" w:rsidRDefault="003D4C98" w:rsidP="003D5ACF">
      <w:pPr>
        <w:pStyle w:val="ListParagraph"/>
        <w:ind w:left="1080"/>
      </w:pPr>
    </w:p>
    <w:p w:rsidR="00193BDF" w:rsidRDefault="00193BDF" w:rsidP="00193BDF">
      <w:pPr>
        <w:pStyle w:val="ListParagraph"/>
        <w:rPr>
          <w:ins w:id="4623" w:author="manojk" w:date="2012-05-30T19:22:00Z"/>
        </w:rPr>
      </w:pPr>
    </w:p>
    <w:p w:rsidR="00116617" w:rsidRDefault="00116617" w:rsidP="00116617">
      <w:pPr>
        <w:ind w:left="2160" w:hanging="1440"/>
        <w:jc w:val="both"/>
      </w:pPr>
    </w:p>
    <w:p w:rsidR="00000000" w:rsidRDefault="00F64F03">
      <w:pPr>
        <w:numPr>
          <w:ins w:id="4624" w:author="atuld" w:date="2012-04-26T16:42:00Z"/>
        </w:numPr>
        <w:ind w:left="2160" w:hanging="1440"/>
        <w:jc w:val="both"/>
        <w:rPr>
          <w:ins w:id="4625" w:author="atuld" w:date="2012-04-26T16:42:00Z"/>
          <w:rStyle w:val="Heading3Char"/>
          <w:b w:val="0"/>
          <w:bCs w:val="0"/>
          <w:shd w:val="clear" w:color="auto" w:fill="auto"/>
        </w:rPr>
        <w:pPrChange w:id="4626" w:author="manojk" w:date="2012-05-13T06:31:00Z">
          <w:pPr>
            <w:pStyle w:val="Heading2"/>
            <w:numPr>
              <w:ilvl w:val="0"/>
              <w:numId w:val="0"/>
            </w:numPr>
            <w:ind w:left="0" w:firstLine="0"/>
          </w:pPr>
        </w:pPrChange>
      </w:pPr>
      <w:ins w:id="4627" w:author="atuld" w:date="2012-04-26T15:55:00Z">
        <w:del w:id="4628" w:author="manojk" w:date="2012-05-30T19:22:00Z">
          <w:r w:rsidDel="00C934FA">
            <w:delText xml:space="preserve">This entity is composed of </w:delText>
          </w:r>
        </w:del>
      </w:ins>
      <w:ins w:id="4629" w:author="atuld" w:date="2012-04-26T15:56:00Z">
        <w:del w:id="4630" w:author="manojk" w:date="2012-05-30T19:22:00Z">
          <w:r w:rsidRPr="00EB0F18" w:rsidDel="00C934FA">
            <w:delText xml:space="preserve">CLNT_ID </w:delText>
          </w:r>
          <w:r w:rsidDel="00C934FA">
            <w:delText>,</w:delText>
          </w:r>
          <w:r w:rsidRPr="00EB0F18" w:rsidDel="00C934FA">
            <w:delText xml:space="preserve"> PROFILE_ID </w:delText>
          </w:r>
          <w:r w:rsidDel="00C934FA">
            <w:delText>,</w:delText>
          </w:r>
          <w:r w:rsidRPr="00EB0F18" w:rsidDel="00C934FA">
            <w:delText xml:space="preserve"> TRANS_VALUE </w:delText>
          </w:r>
        </w:del>
      </w:ins>
      <w:ins w:id="4631" w:author="atuld" w:date="2012-04-26T15:57:00Z">
        <w:del w:id="4632" w:author="manojk" w:date="2012-05-30T19:22:00Z">
          <w:r w:rsidDel="00C934FA">
            <w:delText>,</w:delText>
          </w:r>
          <w:r w:rsidRPr="00EB0F18" w:rsidDel="00C934FA">
            <w:delText xml:space="preserve"> MENU_ID</w:delText>
          </w:r>
        </w:del>
        <w:del w:id="4633" w:author="manojk" w:date="2012-05-13T23:11:00Z">
          <w:r w:rsidDel="00300FF1">
            <w:delText>,</w:delText>
          </w:r>
        </w:del>
        <w:del w:id="4634" w:author="manojk" w:date="2012-05-30T19:22:00Z">
          <w:r w:rsidRPr="00EB0F18" w:rsidDel="00C934FA">
            <w:delText xml:space="preserve">PARNT_MENU_ID </w:delText>
          </w:r>
          <w:r w:rsidDel="00C934FA">
            <w:delText>,</w:delText>
          </w:r>
          <w:r w:rsidRPr="00EB0F18" w:rsidDel="00C934FA">
            <w:delText xml:space="preserve"> ITEM_ORDER </w:delText>
          </w:r>
          <w:r w:rsidDel="00C934FA">
            <w:delText>,</w:delText>
          </w:r>
          <w:r w:rsidRPr="00EB0F18" w:rsidDel="00C934FA">
            <w:delText xml:space="preserve"> ON_CLICK_ACTION </w:delText>
          </w:r>
          <w:r w:rsidDel="00C934FA">
            <w:delText>,</w:delText>
          </w:r>
          <w:r w:rsidRPr="00EB0F18" w:rsidDel="00C934FA">
            <w:delText xml:space="preserve"> ON_CLICK_DATA </w:delText>
          </w:r>
        </w:del>
      </w:ins>
      <w:ins w:id="4635" w:author="atuld" w:date="2012-04-26T15:21:00Z">
        <w:del w:id="4636" w:author="manojk" w:date="2012-04-27T12:17:00Z">
          <w:r w:rsidRPr="00EB0F18" w:rsidDel="00E675B0">
            <w:br w:type="page"/>
          </w:r>
        </w:del>
      </w:ins>
    </w:p>
    <w:p w:rsidR="00000000" w:rsidRDefault="00F64F03">
      <w:pPr>
        <w:pStyle w:val="Heading2"/>
        <w:numPr>
          <w:ins w:id="4637" w:author="atuld" w:date="2012-04-26T17:02:00Z"/>
        </w:numPr>
        <w:rPr>
          <w:ins w:id="4638" w:author="atuld" w:date="2012-04-26T17:02:00Z"/>
          <w:del w:id="4639" w:author="manojk" w:date="2012-04-27T12:23:00Z"/>
        </w:rPr>
        <w:pPrChange w:id="4640" w:author="manojk" w:date="2012-05-30T19:18:00Z">
          <w:pPr>
            <w:pStyle w:val="Heading2"/>
            <w:numPr>
              <w:ilvl w:val="2"/>
            </w:numPr>
            <w:ind w:left="0" w:hanging="720"/>
          </w:pPr>
        </w:pPrChange>
      </w:pPr>
      <w:ins w:id="4641" w:author="atuld" w:date="2012-04-26T17:02:00Z">
        <w:del w:id="4642" w:author="manojk" w:date="2012-04-27T12:23:00Z">
          <w:r w:rsidDel="00A64A77">
            <w:delText>Service Implementation Layer</w:delText>
          </w:r>
          <w:bookmarkStart w:id="4643" w:name="_Toc324653800"/>
          <w:bookmarkStart w:id="4644" w:name="_Toc324654122"/>
          <w:bookmarkStart w:id="4645" w:name="_Toc324654310"/>
          <w:bookmarkStart w:id="4646" w:name="_Toc324654498"/>
          <w:bookmarkStart w:id="4647" w:name="_Toc324654685"/>
          <w:bookmarkStart w:id="4648" w:name="_Toc324679075"/>
          <w:bookmarkStart w:id="4649" w:name="_Toc324760807"/>
          <w:bookmarkStart w:id="4650" w:name="_Toc324761020"/>
          <w:bookmarkStart w:id="4651" w:name="_Toc326167410"/>
          <w:bookmarkEnd w:id="4643"/>
          <w:bookmarkEnd w:id="4644"/>
          <w:bookmarkEnd w:id="4645"/>
          <w:bookmarkEnd w:id="4646"/>
          <w:bookmarkEnd w:id="4647"/>
          <w:bookmarkEnd w:id="4648"/>
          <w:bookmarkEnd w:id="4649"/>
          <w:bookmarkEnd w:id="4650"/>
          <w:bookmarkEnd w:id="4651"/>
        </w:del>
      </w:ins>
    </w:p>
    <w:p w:rsidR="00000000" w:rsidRDefault="006A5941">
      <w:pPr>
        <w:pStyle w:val="Heading2"/>
        <w:numPr>
          <w:ins w:id="4652" w:author="atuld" w:date="2012-04-26T17:08:00Z"/>
        </w:numPr>
        <w:rPr>
          <w:ins w:id="4653" w:author="atuld" w:date="2012-04-26T17:08:00Z"/>
          <w:del w:id="4654" w:author="manojk" w:date="2012-04-27T12:23:00Z"/>
          <w:sz w:val="26"/>
          <w:szCs w:val="26"/>
        </w:rPr>
        <w:pPrChange w:id="4655" w:author="manojk" w:date="2012-05-30T19:18:00Z">
          <w:pPr>
            <w:pStyle w:val="Heading2"/>
            <w:numPr>
              <w:ilvl w:val="0"/>
              <w:numId w:val="0"/>
            </w:numPr>
            <w:ind w:left="0" w:firstLine="0"/>
          </w:pPr>
        </w:pPrChange>
      </w:pPr>
      <w:bookmarkStart w:id="4656" w:name="_Toc324653801"/>
      <w:bookmarkStart w:id="4657" w:name="_Toc324654123"/>
      <w:bookmarkStart w:id="4658" w:name="_Toc324654311"/>
      <w:bookmarkStart w:id="4659" w:name="_Toc324654499"/>
      <w:bookmarkStart w:id="4660" w:name="_Toc324654686"/>
      <w:bookmarkStart w:id="4661" w:name="_Toc324679076"/>
      <w:bookmarkStart w:id="4662" w:name="_Toc324760808"/>
      <w:bookmarkStart w:id="4663" w:name="_Toc324761021"/>
      <w:bookmarkStart w:id="4664" w:name="_Toc326167411"/>
      <w:bookmarkEnd w:id="4656"/>
      <w:bookmarkEnd w:id="4657"/>
      <w:bookmarkEnd w:id="4658"/>
      <w:bookmarkEnd w:id="4659"/>
      <w:bookmarkEnd w:id="4660"/>
      <w:bookmarkEnd w:id="4661"/>
      <w:bookmarkEnd w:id="4662"/>
      <w:bookmarkEnd w:id="4663"/>
      <w:bookmarkEnd w:id="4664"/>
    </w:p>
    <w:p w:rsidR="00000000" w:rsidRDefault="00F64F03">
      <w:pPr>
        <w:pStyle w:val="Heading2"/>
        <w:numPr>
          <w:ins w:id="4665" w:author="atuld" w:date="2012-04-26T17:02:00Z"/>
        </w:numPr>
        <w:rPr>
          <w:ins w:id="4666" w:author="atuld" w:date="2012-04-26T17:09:00Z"/>
          <w:del w:id="4667" w:author="manojk" w:date="2012-04-27T12:23:00Z"/>
        </w:rPr>
        <w:pPrChange w:id="4668" w:author="manojk" w:date="2012-05-30T19:18:00Z">
          <w:pPr>
            <w:pStyle w:val="Heading2"/>
            <w:numPr>
              <w:ilvl w:val="0"/>
              <w:numId w:val="0"/>
            </w:numPr>
            <w:ind w:left="0" w:firstLine="0"/>
          </w:pPr>
        </w:pPrChange>
      </w:pPr>
      <w:ins w:id="4669" w:author="atuld" w:date="2012-04-26T17:02:00Z">
        <w:del w:id="4670" w:author="manojk" w:date="2012-04-27T12:23:00Z">
          <w:r w:rsidDel="00A64A77">
            <w:delText>This layer provides implement</w:delText>
          </w:r>
        </w:del>
      </w:ins>
      <w:ins w:id="4671" w:author="atuld" w:date="2012-04-26T17:05:00Z">
        <w:del w:id="4672" w:author="manojk" w:date="2012-04-27T12:23:00Z">
          <w:r w:rsidDel="00A64A77">
            <w:delText>ation for the I</w:delText>
          </w:r>
        </w:del>
      </w:ins>
      <w:ins w:id="4673" w:author="atuld" w:date="2012-04-26T17:06:00Z">
        <w:del w:id="4674" w:author="manojk" w:date="2012-04-27T12:23:00Z">
          <w:r w:rsidDel="00A64A77">
            <w:delText>nterfaces provided</w:delText>
          </w:r>
        </w:del>
      </w:ins>
      <w:ins w:id="4675" w:author="atuld" w:date="2012-04-26T17:08:00Z">
        <w:del w:id="4676" w:author="manojk" w:date="2012-04-27T12:23:00Z">
          <w:r w:rsidDel="00A64A77">
            <w:delText xml:space="preserve"> in service layer.</w:delText>
          </w:r>
        </w:del>
      </w:ins>
      <w:bookmarkStart w:id="4677" w:name="_Toc324653802"/>
      <w:bookmarkStart w:id="4678" w:name="_Toc324654124"/>
      <w:bookmarkStart w:id="4679" w:name="_Toc324654312"/>
      <w:bookmarkStart w:id="4680" w:name="_Toc324654500"/>
      <w:bookmarkStart w:id="4681" w:name="_Toc324654687"/>
      <w:bookmarkStart w:id="4682" w:name="_Toc324679077"/>
      <w:bookmarkStart w:id="4683" w:name="_Toc324760809"/>
      <w:bookmarkStart w:id="4684" w:name="_Toc324761022"/>
      <w:bookmarkStart w:id="4685" w:name="_Toc326167412"/>
      <w:bookmarkEnd w:id="4677"/>
      <w:bookmarkEnd w:id="4678"/>
      <w:bookmarkEnd w:id="4679"/>
      <w:bookmarkEnd w:id="4680"/>
      <w:bookmarkEnd w:id="4681"/>
      <w:bookmarkEnd w:id="4682"/>
      <w:bookmarkEnd w:id="4683"/>
      <w:bookmarkEnd w:id="4684"/>
      <w:bookmarkEnd w:id="4685"/>
    </w:p>
    <w:p w:rsidR="00000000" w:rsidRDefault="006A5941">
      <w:pPr>
        <w:pStyle w:val="Heading2"/>
        <w:numPr>
          <w:ins w:id="4686" w:author="atuld" w:date="2012-04-26T17:09:00Z"/>
        </w:numPr>
        <w:rPr>
          <w:ins w:id="4687" w:author="atuld" w:date="2012-04-26T17:09:00Z"/>
          <w:del w:id="4688" w:author="manojk" w:date="2012-04-27T12:23:00Z"/>
        </w:rPr>
        <w:pPrChange w:id="4689" w:author="manojk" w:date="2012-05-30T19:18:00Z">
          <w:pPr>
            <w:pStyle w:val="Heading2"/>
            <w:numPr>
              <w:ilvl w:val="0"/>
              <w:numId w:val="0"/>
            </w:numPr>
            <w:ind w:left="0" w:firstLine="0"/>
          </w:pPr>
        </w:pPrChange>
      </w:pPr>
      <w:bookmarkStart w:id="4690" w:name="_Toc324653803"/>
      <w:bookmarkStart w:id="4691" w:name="_Toc324654125"/>
      <w:bookmarkStart w:id="4692" w:name="_Toc324654313"/>
      <w:bookmarkStart w:id="4693" w:name="_Toc324654501"/>
      <w:bookmarkStart w:id="4694" w:name="_Toc324654688"/>
      <w:bookmarkStart w:id="4695" w:name="_Toc324679078"/>
      <w:bookmarkStart w:id="4696" w:name="_Toc324760810"/>
      <w:bookmarkStart w:id="4697" w:name="_Toc324761023"/>
      <w:bookmarkStart w:id="4698" w:name="_Toc326167413"/>
      <w:bookmarkEnd w:id="4690"/>
      <w:bookmarkEnd w:id="4691"/>
      <w:bookmarkEnd w:id="4692"/>
      <w:bookmarkEnd w:id="4693"/>
      <w:bookmarkEnd w:id="4694"/>
      <w:bookmarkEnd w:id="4695"/>
      <w:bookmarkEnd w:id="4696"/>
      <w:bookmarkEnd w:id="4697"/>
      <w:bookmarkEnd w:id="4698"/>
    </w:p>
    <w:p w:rsidR="00000000" w:rsidRDefault="006A5941">
      <w:pPr>
        <w:pStyle w:val="Heading2"/>
        <w:numPr>
          <w:ins w:id="4699" w:author="atuld" w:date="2012-04-26T17:09:00Z"/>
        </w:numPr>
        <w:rPr>
          <w:ins w:id="4700" w:author="atuld" w:date="2012-04-26T17:09:00Z"/>
          <w:del w:id="4701" w:author="manojk" w:date="2012-04-27T12:18:00Z"/>
        </w:rPr>
        <w:pPrChange w:id="4702" w:author="manojk" w:date="2012-05-30T19:18:00Z">
          <w:pPr>
            <w:pStyle w:val="Heading2"/>
            <w:numPr>
              <w:ilvl w:val="0"/>
              <w:numId w:val="0"/>
            </w:numPr>
            <w:ind w:left="0" w:firstLine="0"/>
          </w:pPr>
        </w:pPrChange>
      </w:pPr>
      <w:bookmarkStart w:id="4703" w:name="_Toc324653804"/>
      <w:bookmarkStart w:id="4704" w:name="_Toc324654126"/>
      <w:bookmarkStart w:id="4705" w:name="_Toc324654314"/>
      <w:bookmarkStart w:id="4706" w:name="_Toc324654502"/>
      <w:bookmarkStart w:id="4707" w:name="_Toc324654689"/>
      <w:bookmarkStart w:id="4708" w:name="_Toc324679079"/>
      <w:bookmarkStart w:id="4709" w:name="_Toc324760811"/>
      <w:bookmarkStart w:id="4710" w:name="_Toc324761024"/>
      <w:bookmarkStart w:id="4711" w:name="_Toc326167414"/>
      <w:bookmarkEnd w:id="4703"/>
      <w:bookmarkEnd w:id="4704"/>
      <w:bookmarkEnd w:id="4705"/>
      <w:bookmarkEnd w:id="4706"/>
      <w:bookmarkEnd w:id="4707"/>
      <w:bookmarkEnd w:id="4708"/>
      <w:bookmarkEnd w:id="4709"/>
      <w:bookmarkEnd w:id="4710"/>
      <w:bookmarkEnd w:id="4711"/>
    </w:p>
    <w:p w:rsidR="00000000" w:rsidRDefault="00F64F03">
      <w:pPr>
        <w:pStyle w:val="Heading2"/>
        <w:numPr>
          <w:ins w:id="4712" w:author="atuld" w:date="2012-04-26T17:09:00Z"/>
        </w:numPr>
        <w:rPr>
          <w:ins w:id="4713" w:author="atuld" w:date="2012-04-26T17:09:00Z"/>
        </w:rPr>
        <w:pPrChange w:id="4714" w:author="manojk" w:date="2012-05-30T19:18:00Z">
          <w:pPr>
            <w:pStyle w:val="Heading2"/>
            <w:numPr>
              <w:ilvl w:val="2"/>
            </w:numPr>
            <w:ind w:left="0" w:hanging="720"/>
          </w:pPr>
        </w:pPrChange>
      </w:pPr>
      <w:bookmarkStart w:id="4715" w:name="_Toc326167415"/>
      <w:ins w:id="4716" w:author="atuld" w:date="2012-04-26T17:09:00Z">
        <w:r>
          <w:t>Service Layer</w:t>
        </w:r>
        <w:bookmarkEnd w:id="4715"/>
      </w:ins>
    </w:p>
    <w:p w:rsidR="00000000" w:rsidRDefault="00F64F03">
      <w:pPr>
        <w:pStyle w:val="NormalIndent"/>
        <w:numPr>
          <w:ins w:id="4717" w:author="atuld" w:date="2012-04-26T17:11:00Z"/>
        </w:numPr>
        <w:ind w:left="0"/>
        <w:rPr>
          <w:del w:id="4718" w:author="manojk" w:date="2012-04-27T12:25:00Z"/>
        </w:rPr>
        <w:pPrChange w:id="4719" w:author="atuld" w:date="2012-04-26T17:11:00Z">
          <w:pPr>
            <w:pStyle w:val="Heading2"/>
            <w:numPr>
              <w:ilvl w:val="0"/>
              <w:numId w:val="0"/>
            </w:numPr>
            <w:ind w:left="0" w:firstLine="0"/>
          </w:pPr>
        </w:pPrChange>
      </w:pPr>
      <w:ins w:id="4720" w:author="atuld" w:date="2012-04-26T17:09:00Z">
        <w:del w:id="4721" w:author="manojk" w:date="2012-04-27T12:24:00Z">
          <w:r w:rsidDel="00A64A77">
            <w:delText xml:space="preserve">This layer contains Interfaces (both sync and async </w:delText>
          </w:r>
        </w:del>
      </w:ins>
      <w:ins w:id="4722" w:author="atuld" w:date="2012-04-26T17:10:00Z">
        <w:del w:id="4723" w:author="manojk" w:date="2012-04-27T12:24:00Z">
          <w:r w:rsidDel="00A64A77">
            <w:delText>) that would facilitate GXT callbacks</w:delText>
          </w:r>
        </w:del>
      </w:ins>
      <w:ins w:id="4724" w:author="manojk" w:date="2012-04-27T12:24:00Z">
        <w:r w:rsidR="00A64A77">
          <w:t xml:space="preserve">This layer contains a set of APIs that are </w:t>
        </w:r>
      </w:ins>
      <w:ins w:id="4725" w:author="manojk" w:date="2012-04-27T12:25:00Z">
        <w:r w:rsidR="00A64A77">
          <w:t xml:space="preserve">to be </w:t>
        </w:r>
      </w:ins>
      <w:ins w:id="4726" w:author="manojk" w:date="2012-04-27T12:24:00Z">
        <w:r w:rsidR="00A64A77">
          <w:t xml:space="preserve">used by </w:t>
        </w:r>
      </w:ins>
      <w:ins w:id="4727" w:author="manojk" w:date="2012-04-27T12:25:00Z">
        <w:r w:rsidR="00A64A77">
          <w:t xml:space="preserve">various </w:t>
        </w:r>
      </w:ins>
      <w:ins w:id="4728" w:author="manojk" w:date="2012-04-27T12:24:00Z">
        <w:r w:rsidR="00A64A77">
          <w:t>portal</w:t>
        </w:r>
      </w:ins>
      <w:ins w:id="4729" w:author="manojk" w:date="2012-05-30T19:22:00Z">
        <w:r w:rsidR="006859A9">
          <w:t>s</w:t>
        </w:r>
      </w:ins>
      <w:ins w:id="4730" w:author="manojk" w:date="2012-04-27T12:24:00Z">
        <w:r w:rsidR="00A64A77">
          <w:t xml:space="preserve"> to </w:t>
        </w:r>
      </w:ins>
      <w:ins w:id="4731" w:author="manojk" w:date="2012-04-27T12:25:00Z">
        <w:r w:rsidR="00A64A77">
          <w:t>access data setup around branding, globalization and user access control.</w:t>
        </w:r>
      </w:ins>
    </w:p>
    <w:p w:rsidR="00000000" w:rsidRDefault="00300FF1">
      <w:pPr>
        <w:pStyle w:val="NormalIndent"/>
        <w:numPr>
          <w:ins w:id="4732" w:author="atuld" w:date="2012-04-26T17:11:00Z"/>
        </w:numPr>
        <w:ind w:left="0"/>
        <w:rPr>
          <w:ins w:id="4733" w:author="manojk" w:date="2012-05-30T19:23:00Z"/>
        </w:rPr>
        <w:pPrChange w:id="4734" w:author="manojk" w:date="2012-05-13T23:13:00Z">
          <w:pPr>
            <w:pStyle w:val="Heading2"/>
            <w:numPr>
              <w:ilvl w:val="0"/>
              <w:numId w:val="0"/>
            </w:numPr>
            <w:ind w:left="0" w:firstLine="0"/>
          </w:pPr>
        </w:pPrChange>
      </w:pPr>
      <w:ins w:id="4735" w:author="manojk" w:date="2012-05-13T23:13:00Z">
        <w:r>
          <w:t xml:space="preserve"> The data is cached by </w:t>
        </w:r>
      </w:ins>
      <w:ins w:id="4736" w:author="manojk" w:date="2012-05-30T19:22:00Z">
        <w:r w:rsidR="006859A9">
          <w:t xml:space="preserve">cache </w:t>
        </w:r>
      </w:ins>
      <w:ins w:id="4737" w:author="manojk" w:date="2012-05-13T23:13:00Z">
        <w:r>
          <w:t>service</w:t>
        </w:r>
      </w:ins>
      <w:ins w:id="4738" w:author="manojk" w:date="2012-05-30T19:22:00Z">
        <w:r w:rsidR="006859A9">
          <w:t>s</w:t>
        </w:r>
      </w:ins>
      <w:ins w:id="4739" w:author="manojk" w:date="2012-05-13T23:13:00Z">
        <w:r>
          <w:t>.</w:t>
        </w:r>
      </w:ins>
    </w:p>
    <w:p w:rsidR="00000000" w:rsidRDefault="006A5941">
      <w:pPr>
        <w:pStyle w:val="NormalIndent"/>
        <w:numPr>
          <w:ins w:id="4740" w:author="atuld" w:date="2012-04-26T17:11:00Z"/>
        </w:numPr>
        <w:ind w:left="0"/>
        <w:rPr>
          <w:ins w:id="4741" w:author="Atul Duggal" w:date="2012-04-27T19:13:00Z"/>
          <w:color w:val="FF0000"/>
        </w:rPr>
        <w:pPrChange w:id="4742" w:author="manojk" w:date="2012-05-13T23:13:00Z">
          <w:pPr>
            <w:pStyle w:val="Heading2"/>
            <w:numPr>
              <w:ilvl w:val="0"/>
              <w:numId w:val="0"/>
            </w:numPr>
            <w:ind w:left="0" w:firstLine="0"/>
          </w:pPr>
        </w:pPrChange>
      </w:pPr>
    </w:p>
    <w:p w:rsidR="003F021A" w:rsidRDefault="003F021A" w:rsidP="003F021A">
      <w:pPr>
        <w:pStyle w:val="ListParagraph"/>
        <w:numPr>
          <w:ilvl w:val="0"/>
          <w:numId w:val="40"/>
        </w:numPr>
        <w:spacing w:after="0"/>
        <w:rPr>
          <w:ins w:id="4743" w:author="manojk" w:date="2012-05-30T19:25:00Z"/>
          <w:b/>
          <w:color w:val="000000"/>
          <w:szCs w:val="20"/>
          <w:lang w:val="en-US"/>
        </w:rPr>
      </w:pPr>
      <w:proofErr w:type="spellStart"/>
      <w:ins w:id="4744" w:author="manojk" w:date="2012-05-30T19:24:00Z">
        <w:r w:rsidRPr="003F021A">
          <w:rPr>
            <w:b/>
            <w:color w:val="000000"/>
            <w:szCs w:val="20"/>
            <w:lang w:val="en-US"/>
          </w:rPr>
          <w:t>ContainerControlService</w:t>
        </w:r>
      </w:ins>
      <w:proofErr w:type="spellEnd"/>
    </w:p>
    <w:p w:rsidR="00000000" w:rsidRDefault="003F021A">
      <w:pPr>
        <w:pStyle w:val="ListParagraph"/>
        <w:spacing w:after="0"/>
        <w:ind w:left="1080"/>
        <w:rPr>
          <w:ins w:id="4745" w:author="manojk" w:date="2012-05-30T19:24:00Z"/>
          <w:color w:val="000000"/>
          <w:szCs w:val="20"/>
          <w:lang w:val="en-US"/>
        </w:rPr>
        <w:pPrChange w:id="4746" w:author="manojk" w:date="2012-05-30T19:25:00Z">
          <w:pPr>
            <w:pStyle w:val="ListParagraph"/>
            <w:numPr>
              <w:numId w:val="40"/>
            </w:numPr>
            <w:spacing w:after="0"/>
            <w:ind w:left="900" w:hanging="360"/>
          </w:pPr>
        </w:pPrChange>
      </w:pPr>
      <w:ins w:id="4747" w:author="manojk" w:date="2012-05-30T19:25:00Z">
        <w:r w:rsidRPr="00131779">
          <w:rPr>
            <w:color w:val="000000"/>
            <w:szCs w:val="20"/>
            <w:lang w:val="en-US"/>
          </w:rPr>
          <w:t>Provide</w:t>
        </w:r>
        <w:r>
          <w:rPr>
            <w:color w:val="000000"/>
            <w:szCs w:val="20"/>
            <w:lang w:val="en-US"/>
          </w:rPr>
          <w:t xml:space="preserve">scontainer control </w:t>
        </w:r>
      </w:ins>
      <w:ins w:id="4748" w:author="manojk" w:date="2012-05-30T19:26:00Z">
        <w:r>
          <w:rPr>
            <w:color w:val="000000"/>
            <w:szCs w:val="20"/>
            <w:lang w:val="en-US"/>
          </w:rPr>
          <w:t xml:space="preserve">related </w:t>
        </w:r>
      </w:ins>
      <w:ins w:id="4749" w:author="manojk" w:date="2012-05-30T19:25:00Z">
        <w:r>
          <w:rPr>
            <w:color w:val="000000"/>
            <w:szCs w:val="20"/>
            <w:lang w:val="en-US"/>
          </w:rPr>
          <w:t xml:space="preserve">details </w:t>
        </w:r>
      </w:ins>
      <w:ins w:id="4750" w:author="manojk" w:date="2012-05-30T19:26:00Z">
        <w:r>
          <w:rPr>
            <w:color w:val="000000"/>
            <w:szCs w:val="20"/>
            <w:lang w:val="en-US"/>
          </w:rPr>
          <w:t xml:space="preserve">to </w:t>
        </w:r>
      </w:ins>
      <w:ins w:id="4751" w:author="manojk" w:date="2012-05-30T19:25:00Z">
        <w:r>
          <w:rPr>
            <w:color w:val="000000"/>
            <w:szCs w:val="20"/>
            <w:lang w:val="en-US"/>
          </w:rPr>
          <w:t>various portal</w:t>
        </w:r>
      </w:ins>
      <w:ins w:id="4752" w:author="manojk" w:date="2012-05-30T19:26:00Z">
        <w:r>
          <w:rPr>
            <w:color w:val="000000"/>
            <w:szCs w:val="20"/>
            <w:lang w:val="en-US"/>
          </w:rPr>
          <w:t>s</w:t>
        </w:r>
      </w:ins>
      <w:ins w:id="4753" w:author="manojk" w:date="2012-05-30T19:25:00Z">
        <w:r>
          <w:rPr>
            <w:color w:val="000000"/>
            <w:szCs w:val="20"/>
            <w:lang w:val="en-US"/>
          </w:rPr>
          <w:t>.</w:t>
        </w:r>
      </w:ins>
    </w:p>
    <w:p w:rsidR="003F021A" w:rsidRDefault="003F021A" w:rsidP="003F021A">
      <w:pPr>
        <w:pStyle w:val="ListParagraph"/>
        <w:numPr>
          <w:ilvl w:val="0"/>
          <w:numId w:val="40"/>
        </w:numPr>
        <w:spacing w:after="0"/>
        <w:rPr>
          <w:ins w:id="4754" w:author="manojk" w:date="2012-05-30T19:26:00Z"/>
          <w:b/>
          <w:color w:val="000000"/>
          <w:szCs w:val="20"/>
          <w:lang w:val="en-US"/>
        </w:rPr>
      </w:pPr>
      <w:proofErr w:type="spellStart"/>
      <w:ins w:id="4755" w:author="manojk" w:date="2012-05-30T19:25:00Z">
        <w:r w:rsidRPr="003F021A">
          <w:rPr>
            <w:b/>
            <w:color w:val="000000"/>
            <w:szCs w:val="20"/>
            <w:lang w:val="en-US"/>
          </w:rPr>
          <w:t>MenuItemsService</w:t>
        </w:r>
      </w:ins>
      <w:proofErr w:type="spellEnd"/>
    </w:p>
    <w:p w:rsidR="00000000" w:rsidRDefault="003F021A">
      <w:pPr>
        <w:pStyle w:val="ListParagraph"/>
        <w:spacing w:after="0"/>
        <w:ind w:left="1080"/>
        <w:rPr>
          <w:ins w:id="4756" w:author="manojk" w:date="2012-05-30T19:26:00Z"/>
          <w:color w:val="000000"/>
          <w:szCs w:val="20"/>
          <w:lang w:val="en-US"/>
        </w:rPr>
        <w:pPrChange w:id="4757" w:author="manojk" w:date="2012-05-30T19:26:00Z">
          <w:pPr>
            <w:pStyle w:val="ListParagraph"/>
            <w:numPr>
              <w:numId w:val="40"/>
            </w:numPr>
            <w:spacing w:after="0"/>
            <w:ind w:left="900" w:hanging="360"/>
          </w:pPr>
        </w:pPrChange>
      </w:pPr>
      <w:ins w:id="4758" w:author="manojk" w:date="2012-05-30T19:26:00Z">
        <w:r w:rsidRPr="00212526">
          <w:rPr>
            <w:color w:val="000000"/>
            <w:szCs w:val="20"/>
            <w:lang w:val="en-US"/>
          </w:rPr>
          <w:t>Provide</w:t>
        </w:r>
        <w:r>
          <w:rPr>
            <w:color w:val="000000"/>
            <w:szCs w:val="20"/>
            <w:lang w:val="en-US"/>
          </w:rPr>
          <w:t>smenus related details to various portals.</w:t>
        </w:r>
      </w:ins>
    </w:p>
    <w:p w:rsidR="00000000" w:rsidRDefault="00DF6216">
      <w:pPr>
        <w:pStyle w:val="NormalIndent"/>
        <w:numPr>
          <w:ins w:id="4759" w:author="atuld" w:date="2012-04-26T17:09:00Z"/>
        </w:numPr>
        <w:ind w:left="0"/>
        <w:rPr>
          <w:ins w:id="4760" w:author="manojk" w:date="2012-04-27T12:25:00Z"/>
          <w:del w:id="4761" w:author="Atul Duggal" w:date="2012-04-27T19:13:00Z"/>
          <w:lang w:val="en-US"/>
          <w:rPrChange w:id="4762" w:author="manojk" w:date="2012-05-30T19:25:00Z">
            <w:rPr>
              <w:ins w:id="4763" w:author="manojk" w:date="2012-04-27T12:25:00Z"/>
              <w:del w:id="4764" w:author="Atul Duggal" w:date="2012-04-27T19:13:00Z"/>
            </w:rPr>
          </w:rPrChange>
        </w:rPr>
        <w:pPrChange w:id="4765" w:author="atuld" w:date="2012-04-26T17:11:00Z">
          <w:pPr>
            <w:pStyle w:val="Heading2"/>
            <w:numPr>
              <w:ilvl w:val="0"/>
              <w:numId w:val="0"/>
            </w:numPr>
            <w:ind w:left="0" w:firstLine="0"/>
          </w:pPr>
        </w:pPrChange>
      </w:pPr>
      <w:ins w:id="4766" w:author="manojk" w:date="2012-04-27T12:26:00Z">
        <w:del w:id="4767" w:author="Atul Duggal" w:date="2012-04-27T19:13:00Z">
          <w:r w:rsidRPr="00DF6216">
            <w:rPr>
              <w:b/>
              <w:lang w:val="en-US"/>
              <w:rPrChange w:id="4768" w:author="manojk" w:date="2012-05-30T19:25:00Z">
                <w:rPr>
                  <w:b w:val="0"/>
                  <w:bCs w:val="0"/>
                  <w:i/>
                  <w:sz w:val="20"/>
                </w:rPr>
              </w:rPrChange>
            </w:rPr>
            <w:delText>&lt; We should provide details and APIs written and to be planned&gt;</w:delText>
          </w:r>
        </w:del>
      </w:ins>
    </w:p>
    <w:p w:rsidR="00000000" w:rsidRDefault="006A5941">
      <w:pPr>
        <w:pStyle w:val="Heading3"/>
        <w:numPr>
          <w:ins w:id="4769" w:author="atuld" w:date="2012-04-26T17:13:00Z"/>
        </w:numPr>
        <w:rPr>
          <w:del w:id="4770" w:author="manojk" w:date="2012-04-27T12:27:00Z"/>
          <w:b w:val="0"/>
          <w:color w:val="000000"/>
          <w:szCs w:val="20"/>
          <w:lang w:val="en-US"/>
          <w:rPrChange w:id="4771" w:author="manojk" w:date="2012-05-30T19:25:00Z">
            <w:rPr>
              <w:del w:id="4772" w:author="manojk" w:date="2012-04-27T12:27:00Z"/>
            </w:rPr>
          </w:rPrChange>
        </w:rPr>
        <w:pPrChange w:id="4773" w:author="atuld" w:date="2012-04-26T17:13:00Z">
          <w:pPr>
            <w:pStyle w:val="Heading2"/>
            <w:numPr>
              <w:ilvl w:val="2"/>
            </w:numPr>
            <w:ind w:left="0" w:hanging="720"/>
          </w:pPr>
        </w:pPrChange>
      </w:pPr>
    </w:p>
    <w:p w:rsidR="00000000" w:rsidRDefault="006A5941">
      <w:pPr>
        <w:numPr>
          <w:ins w:id="4774" w:author="atuld" w:date="2012-04-26T17:11:00Z"/>
        </w:numPr>
        <w:rPr>
          <w:ins w:id="4775" w:author="Atul Duggal" w:date="2012-04-27T19:13:00Z"/>
          <w:del w:id="4776" w:author="manojk" w:date="2012-05-30T19:23:00Z"/>
          <w:lang w:val="en-US"/>
          <w:rPrChange w:id="4777" w:author="manojk" w:date="2012-05-30T19:25:00Z">
            <w:rPr>
              <w:ins w:id="4778" w:author="Atul Duggal" w:date="2012-04-27T19:13:00Z"/>
              <w:del w:id="4779" w:author="manojk" w:date="2012-05-30T19:23:00Z"/>
            </w:rPr>
          </w:rPrChange>
        </w:rPr>
        <w:pPrChange w:id="4780" w:author="Atul Duggal" w:date="2012-04-27T19:13:00Z">
          <w:pPr>
            <w:pStyle w:val="Heading2"/>
            <w:numPr>
              <w:ilvl w:val="0"/>
              <w:numId w:val="0"/>
            </w:numPr>
            <w:ind w:left="0" w:firstLine="0"/>
          </w:pPr>
        </w:pPrChange>
      </w:pPr>
    </w:p>
    <w:p w:rsidR="003F021A" w:rsidRDefault="00DF6216" w:rsidP="003F021A">
      <w:pPr>
        <w:pStyle w:val="ListParagraph"/>
        <w:numPr>
          <w:ilvl w:val="0"/>
          <w:numId w:val="40"/>
        </w:numPr>
        <w:spacing w:after="0"/>
        <w:rPr>
          <w:ins w:id="4781" w:author="manojk" w:date="2012-05-30T19:27:00Z"/>
          <w:b/>
          <w:color w:val="000000"/>
          <w:szCs w:val="20"/>
          <w:lang w:val="en-US"/>
        </w:rPr>
      </w:pPr>
      <w:proofErr w:type="spellStart"/>
      <w:ins w:id="4782" w:author="manojk" w:date="2012-05-30T19:25:00Z">
        <w:r w:rsidRPr="00DF6216">
          <w:rPr>
            <w:b/>
            <w:color w:val="000000"/>
            <w:szCs w:val="20"/>
            <w:lang w:val="en-US"/>
            <w:rPrChange w:id="4783" w:author="manojk" w:date="2012-05-30T19:25:00Z">
              <w:rPr>
                <w:b/>
                <w:bCs/>
                <w:i/>
                <w:color w:val="FF0000"/>
                <w:sz w:val="20"/>
                <w:szCs w:val="28"/>
                <w:shd w:val="clear" w:color="auto" w:fill="FFFFFF"/>
                <w:lang w:val="en-AU" w:eastAsia="en-IN"/>
              </w:rPr>
            </w:rPrChange>
          </w:rPr>
          <w:t>MessageService</w:t>
        </w:r>
      </w:ins>
      <w:proofErr w:type="spellEnd"/>
    </w:p>
    <w:p w:rsidR="00E93A00" w:rsidRDefault="003F021A" w:rsidP="001F4B1F">
      <w:pPr>
        <w:pStyle w:val="ListParagraph"/>
        <w:spacing w:after="0"/>
        <w:ind w:left="1080"/>
        <w:rPr>
          <w:color w:val="000000"/>
          <w:szCs w:val="20"/>
          <w:lang w:val="en-US"/>
        </w:rPr>
      </w:pPr>
      <w:ins w:id="4784" w:author="manojk" w:date="2012-05-30T19:27:00Z">
        <w:r w:rsidRPr="00212526">
          <w:rPr>
            <w:color w:val="000000"/>
            <w:szCs w:val="20"/>
            <w:lang w:val="en-US"/>
          </w:rPr>
          <w:t>Provide</w:t>
        </w:r>
        <w:r>
          <w:rPr>
            <w:color w:val="000000"/>
            <w:szCs w:val="20"/>
            <w:lang w:val="en-US"/>
          </w:rPr>
          <w:t>smessage details.</w:t>
        </w:r>
      </w:ins>
    </w:p>
    <w:p w:rsidR="00D85BAC" w:rsidRPr="00E93A00" w:rsidRDefault="00E93A00" w:rsidP="00D85BAC">
      <w:pPr>
        <w:pStyle w:val="ListParagraph"/>
        <w:numPr>
          <w:ilvl w:val="0"/>
          <w:numId w:val="40"/>
        </w:numPr>
        <w:spacing w:after="0"/>
        <w:rPr>
          <w:b/>
          <w:color w:val="000000"/>
          <w:szCs w:val="20"/>
          <w:lang w:val="en-US"/>
        </w:rPr>
      </w:pPr>
      <w:proofErr w:type="spellStart"/>
      <w:r>
        <w:rPr>
          <w:b/>
          <w:color w:val="000000"/>
          <w:szCs w:val="20"/>
          <w:lang w:val="en-US"/>
        </w:rPr>
        <w:t>MetaDataLoadServ</w:t>
      </w:r>
      <w:r w:rsidR="00D85BAC" w:rsidRPr="00E93A00">
        <w:rPr>
          <w:b/>
          <w:color w:val="000000"/>
          <w:szCs w:val="20"/>
          <w:lang w:val="en-US"/>
        </w:rPr>
        <w:t>ice</w:t>
      </w:r>
      <w:proofErr w:type="spellEnd"/>
    </w:p>
    <w:p w:rsidR="00D85BAC" w:rsidRDefault="00E93A00" w:rsidP="00D85BAC">
      <w:pPr>
        <w:pStyle w:val="ListParagraph"/>
        <w:spacing w:after="0"/>
        <w:ind w:left="1080"/>
        <w:rPr>
          <w:color w:val="000000"/>
          <w:szCs w:val="20"/>
          <w:lang w:val="en-US"/>
        </w:rPr>
      </w:pPr>
      <w:r>
        <w:rPr>
          <w:color w:val="000000"/>
          <w:szCs w:val="20"/>
          <w:lang w:val="en-US"/>
        </w:rPr>
        <w:t>Initializes different components to different portals.</w:t>
      </w:r>
    </w:p>
    <w:p w:rsidR="00D85BAC" w:rsidRPr="007D15D2" w:rsidRDefault="00D85BAC" w:rsidP="00D85BAC">
      <w:pPr>
        <w:pStyle w:val="ListParagraph"/>
        <w:numPr>
          <w:ilvl w:val="0"/>
          <w:numId w:val="40"/>
        </w:numPr>
        <w:spacing w:after="0"/>
        <w:rPr>
          <w:b/>
          <w:color w:val="000000"/>
          <w:szCs w:val="20"/>
          <w:lang w:val="en-US"/>
        </w:rPr>
      </w:pPr>
      <w:proofErr w:type="spellStart"/>
      <w:r w:rsidRPr="007D15D2">
        <w:rPr>
          <w:b/>
          <w:color w:val="000000"/>
          <w:szCs w:val="20"/>
          <w:lang w:val="en-US"/>
        </w:rPr>
        <w:t>UserLoginService</w:t>
      </w:r>
      <w:proofErr w:type="spellEnd"/>
    </w:p>
    <w:p w:rsidR="00E93A00" w:rsidRDefault="00E93A00" w:rsidP="00E93A00">
      <w:pPr>
        <w:pStyle w:val="ListParagraph"/>
        <w:spacing w:after="0"/>
        <w:ind w:left="1080"/>
        <w:rPr>
          <w:color w:val="000000"/>
          <w:szCs w:val="20"/>
          <w:lang w:val="en-US"/>
        </w:rPr>
      </w:pPr>
      <w:r>
        <w:rPr>
          <w:color w:val="000000"/>
          <w:szCs w:val="20"/>
          <w:lang w:val="en-US"/>
        </w:rPr>
        <w:t>Provides logged in user’s details, user controls information, user role details and validates it.</w:t>
      </w:r>
    </w:p>
    <w:p w:rsidR="00D85BAC" w:rsidRPr="007D15D2" w:rsidRDefault="00D85BAC" w:rsidP="00D85BAC">
      <w:pPr>
        <w:pStyle w:val="ListParagraph"/>
        <w:numPr>
          <w:ilvl w:val="0"/>
          <w:numId w:val="40"/>
        </w:numPr>
        <w:spacing w:after="0"/>
        <w:rPr>
          <w:b/>
          <w:color w:val="000000"/>
          <w:szCs w:val="20"/>
          <w:lang w:val="en-US"/>
        </w:rPr>
      </w:pPr>
      <w:proofErr w:type="spellStart"/>
      <w:r w:rsidRPr="007D15D2">
        <w:rPr>
          <w:b/>
          <w:color w:val="000000"/>
          <w:szCs w:val="20"/>
          <w:lang w:val="en-US"/>
        </w:rPr>
        <w:t>MessageTemplateService</w:t>
      </w:r>
      <w:proofErr w:type="spellEnd"/>
    </w:p>
    <w:p w:rsidR="00E93A00" w:rsidRPr="00212526" w:rsidRDefault="00E93A00" w:rsidP="00E93A00">
      <w:pPr>
        <w:pStyle w:val="ListParagraph"/>
        <w:spacing w:after="0"/>
        <w:ind w:left="1080"/>
        <w:rPr>
          <w:ins w:id="4785" w:author="manojk" w:date="2012-05-30T19:27:00Z"/>
          <w:color w:val="000000"/>
          <w:szCs w:val="20"/>
          <w:lang w:val="en-US"/>
        </w:rPr>
      </w:pPr>
      <w:r>
        <w:rPr>
          <w:color w:val="000000"/>
          <w:szCs w:val="20"/>
          <w:lang w:val="en-US"/>
        </w:rPr>
        <w:t xml:space="preserve">Provides message templates </w:t>
      </w:r>
      <w:r w:rsidR="002F47C5">
        <w:rPr>
          <w:color w:val="000000"/>
          <w:szCs w:val="20"/>
          <w:lang w:val="en-US"/>
        </w:rPr>
        <w:t>related details for outbound communication services.</w:t>
      </w:r>
    </w:p>
    <w:p w:rsidR="00000000" w:rsidRDefault="00F64F03">
      <w:pPr>
        <w:pStyle w:val="Heading2"/>
        <w:numPr>
          <w:ins w:id="4786" w:author="atuld" w:date="2012-04-26T17:13:00Z"/>
        </w:numPr>
        <w:rPr>
          <w:ins w:id="4787" w:author="atuld" w:date="2012-04-26T17:13:00Z"/>
        </w:rPr>
        <w:pPrChange w:id="4788" w:author="manojk" w:date="2012-05-30T19:18:00Z">
          <w:pPr>
            <w:pStyle w:val="Heading2"/>
            <w:numPr>
              <w:ilvl w:val="2"/>
            </w:numPr>
            <w:ind w:left="0" w:hanging="720"/>
          </w:pPr>
        </w:pPrChange>
      </w:pPr>
      <w:bookmarkStart w:id="4789" w:name="_Toc326167416"/>
      <w:ins w:id="4790" w:author="atuld" w:date="2012-04-26T17:11:00Z">
        <w:r>
          <w:t>Controller Layer</w:t>
        </w:r>
      </w:ins>
      <w:bookmarkEnd w:id="4789"/>
    </w:p>
    <w:p w:rsidR="00000000" w:rsidRDefault="00F64F03">
      <w:pPr>
        <w:pStyle w:val="NormalIndent"/>
        <w:numPr>
          <w:ins w:id="4791" w:author="atuld" w:date="2012-04-26T17:13:00Z"/>
        </w:numPr>
        <w:tabs>
          <w:tab w:val="left" w:pos="1230"/>
        </w:tabs>
        <w:ind w:left="0"/>
        <w:rPr>
          <w:ins w:id="4792" w:author="atuld" w:date="2012-04-26T17:16:00Z"/>
        </w:rPr>
        <w:pPrChange w:id="4793" w:author="manojk" w:date="2012-05-30T19:18:00Z">
          <w:pPr>
            <w:pStyle w:val="Heading2"/>
            <w:numPr>
              <w:ilvl w:val="0"/>
              <w:numId w:val="0"/>
            </w:numPr>
            <w:ind w:left="0" w:firstLine="0"/>
          </w:pPr>
        </w:pPrChange>
      </w:pPr>
      <w:ins w:id="4794" w:author="atuld" w:date="2012-04-26T17:13:00Z">
        <w:del w:id="4795" w:author="manojk" w:date="2012-04-27T12:28:00Z">
          <w:r w:rsidRPr="00131779" w:rsidDel="005207EA">
            <w:delText>This layer is not applicable for framework</w:delText>
          </w:r>
        </w:del>
      </w:ins>
      <w:ins w:id="4796" w:author="manojk" w:date="2012-05-30T19:27:00Z">
        <w:r w:rsidR="00DF6216" w:rsidRPr="00DF6216">
          <w:rPr>
            <w:rPrChange w:id="4797" w:author="manojk" w:date="2012-05-30T19:28:00Z">
              <w:rPr>
                <w:b w:val="0"/>
                <w:bCs w:val="0"/>
                <w:i/>
                <w:color w:val="FF0000"/>
                <w:sz w:val="20"/>
              </w:rPr>
            </w:rPrChange>
          </w:rPr>
          <w:t xml:space="preserve">Controller later is not applicable to portal framework server, but individual portals will have a controller layer that will make sure of </w:t>
        </w:r>
      </w:ins>
      <w:ins w:id="4798" w:author="manojk" w:date="2012-05-30T19:28:00Z">
        <w:r w:rsidR="00DF6216" w:rsidRPr="00DF6216">
          <w:rPr>
            <w:rPrChange w:id="4799" w:author="manojk" w:date="2012-05-30T19:28:00Z">
              <w:rPr>
                <w:b w:val="0"/>
                <w:bCs w:val="0"/>
                <w:i/>
                <w:color w:val="FF0000"/>
                <w:sz w:val="20"/>
              </w:rPr>
            </w:rPrChange>
          </w:rPr>
          <w:t>framework details on access branding and customization related data.</w:t>
        </w:r>
      </w:ins>
    </w:p>
    <w:p w:rsidR="00000000" w:rsidRDefault="006A5941">
      <w:pPr>
        <w:pStyle w:val="NormalIndent"/>
        <w:numPr>
          <w:ins w:id="4800" w:author="atuld" w:date="2012-04-26T17:16:00Z"/>
        </w:numPr>
        <w:ind w:left="0"/>
        <w:rPr>
          <w:ins w:id="4801" w:author="atuld" w:date="2012-04-26T17:16:00Z"/>
        </w:rPr>
        <w:pPrChange w:id="4802" w:author="atuld" w:date="2012-04-26T17:14:00Z">
          <w:pPr>
            <w:pStyle w:val="Heading2"/>
            <w:numPr>
              <w:ilvl w:val="0"/>
              <w:numId w:val="0"/>
            </w:numPr>
            <w:ind w:left="0" w:firstLine="0"/>
          </w:pPr>
        </w:pPrChange>
      </w:pPr>
    </w:p>
    <w:p w:rsidR="00000000" w:rsidRDefault="006A5941">
      <w:pPr>
        <w:pStyle w:val="Heading2"/>
        <w:numPr>
          <w:ins w:id="4803" w:author="atuld" w:date="2012-04-26T17:16:00Z"/>
        </w:numPr>
        <w:rPr>
          <w:ins w:id="4804" w:author="atuld" w:date="2012-04-26T17:16:00Z"/>
          <w:del w:id="4805" w:author="manojk" w:date="2012-04-27T12:27:00Z"/>
        </w:rPr>
        <w:pPrChange w:id="4806" w:author="manojk" w:date="2012-05-30T19:18:00Z">
          <w:pPr>
            <w:pStyle w:val="Heading2"/>
            <w:numPr>
              <w:ilvl w:val="0"/>
              <w:numId w:val="0"/>
            </w:numPr>
            <w:ind w:left="0" w:firstLine="0"/>
          </w:pPr>
        </w:pPrChange>
      </w:pPr>
      <w:bookmarkStart w:id="4807" w:name="_Toc324653807"/>
      <w:bookmarkStart w:id="4808" w:name="_Toc324654129"/>
      <w:bookmarkStart w:id="4809" w:name="_Toc324654317"/>
      <w:bookmarkStart w:id="4810" w:name="_Toc324654505"/>
      <w:bookmarkStart w:id="4811" w:name="_Toc324654692"/>
      <w:bookmarkStart w:id="4812" w:name="_Toc324679082"/>
      <w:bookmarkStart w:id="4813" w:name="_Toc324760814"/>
      <w:bookmarkStart w:id="4814" w:name="_Toc324761027"/>
      <w:bookmarkStart w:id="4815" w:name="_Toc326167417"/>
      <w:bookmarkEnd w:id="4807"/>
      <w:bookmarkEnd w:id="4808"/>
      <w:bookmarkEnd w:id="4809"/>
      <w:bookmarkEnd w:id="4810"/>
      <w:bookmarkEnd w:id="4811"/>
      <w:bookmarkEnd w:id="4812"/>
      <w:bookmarkEnd w:id="4813"/>
      <w:bookmarkEnd w:id="4814"/>
      <w:bookmarkEnd w:id="4815"/>
    </w:p>
    <w:p w:rsidR="00000000" w:rsidRDefault="00F64F03">
      <w:pPr>
        <w:pStyle w:val="Heading2"/>
        <w:numPr>
          <w:ins w:id="4816" w:author="atuld" w:date="2012-04-26T17:17:00Z"/>
        </w:numPr>
        <w:rPr>
          <w:ins w:id="4817" w:author="atuld" w:date="2012-04-26T17:16:00Z"/>
        </w:rPr>
        <w:pPrChange w:id="4818" w:author="manojk" w:date="2012-05-30T19:18:00Z">
          <w:pPr>
            <w:pStyle w:val="Heading2"/>
            <w:numPr>
              <w:ilvl w:val="2"/>
            </w:numPr>
            <w:ind w:left="0" w:hanging="720"/>
          </w:pPr>
        </w:pPrChange>
      </w:pPr>
      <w:bookmarkStart w:id="4819" w:name="_Toc326167418"/>
      <w:ins w:id="4820" w:author="atuld" w:date="2012-04-26T17:16:00Z">
        <w:r>
          <w:t>View Layer/GXT</w:t>
        </w:r>
        <w:bookmarkEnd w:id="4819"/>
      </w:ins>
    </w:p>
    <w:p w:rsidR="00000000" w:rsidRDefault="00F64F03">
      <w:pPr>
        <w:pStyle w:val="NormalIndent"/>
        <w:numPr>
          <w:ins w:id="4821" w:author="atuld" w:date="2012-04-26T17:16:00Z"/>
        </w:numPr>
        <w:ind w:left="0"/>
        <w:rPr>
          <w:ins w:id="4822" w:author="atuld" w:date="2012-04-26T19:03:00Z"/>
        </w:rPr>
        <w:pPrChange w:id="4823" w:author="atuld" w:date="2012-04-26T17:14:00Z">
          <w:pPr>
            <w:pStyle w:val="Heading2"/>
            <w:numPr>
              <w:ilvl w:val="0"/>
              <w:numId w:val="0"/>
            </w:numPr>
            <w:ind w:left="0" w:firstLine="0"/>
          </w:pPr>
        </w:pPrChange>
      </w:pPr>
      <w:ins w:id="4824" w:author="atuld" w:date="2012-04-26T17:16:00Z">
        <w:del w:id="4825" w:author="manojk" w:date="2012-04-27T12:26:00Z">
          <w:r w:rsidDel="00A64A77">
            <w:delText xml:space="preserve">This layer sets </w:delText>
          </w:r>
        </w:del>
      </w:ins>
      <w:ins w:id="4826" w:author="atuld" w:date="2012-04-26T17:17:00Z">
        <w:del w:id="4827" w:author="manojk" w:date="2012-04-27T12:26:00Z">
          <w:r w:rsidDel="00A64A77">
            <w:delText xml:space="preserve"> the prop</w:delText>
          </w:r>
        </w:del>
      </w:ins>
      <w:ins w:id="4828" w:author="atuld" w:date="2012-04-26T17:18:00Z">
        <w:del w:id="4829" w:author="manojk" w:date="2012-04-27T12:26:00Z">
          <w:r w:rsidDel="00A64A77">
            <w:delText>erties of GXT  Widgets</w:delText>
          </w:r>
        </w:del>
      </w:ins>
      <w:ins w:id="4830" w:author="manojk" w:date="2012-04-27T12:26:00Z">
        <w:r w:rsidR="00A64A77">
          <w:t>The layer contains set of custom widgets to be used by various portals.</w:t>
        </w:r>
      </w:ins>
    </w:p>
    <w:p w:rsidR="00000000" w:rsidRDefault="006A5941">
      <w:pPr>
        <w:pStyle w:val="NormalIndent"/>
        <w:numPr>
          <w:ins w:id="4831" w:author="atuld" w:date="2012-04-26T19:03:00Z"/>
        </w:numPr>
        <w:ind w:left="0"/>
        <w:rPr>
          <w:ins w:id="4832" w:author="atuld" w:date="2012-04-26T19:03:00Z"/>
          <w:del w:id="4833" w:author="manojk" w:date="2012-04-27T12:28:00Z"/>
        </w:rPr>
        <w:pPrChange w:id="4834" w:author="atuld" w:date="2012-04-26T17:14:00Z">
          <w:pPr>
            <w:pStyle w:val="Heading2"/>
            <w:numPr>
              <w:ilvl w:val="0"/>
              <w:numId w:val="0"/>
            </w:numPr>
            <w:ind w:left="0" w:firstLine="0"/>
          </w:pPr>
        </w:pPrChange>
      </w:pPr>
    </w:p>
    <w:p w:rsidR="00A64A77" w:rsidRPr="00363726" w:rsidDel="00AB72CF" w:rsidRDefault="00A64A77" w:rsidP="00A64A77">
      <w:pPr>
        <w:pStyle w:val="NormalIndent"/>
        <w:ind w:left="0"/>
        <w:rPr>
          <w:ins w:id="4835" w:author="manojk" w:date="2012-04-27T12:27:00Z"/>
          <w:del w:id="4836" w:author="Atul Duggal" w:date="2012-04-27T19:21:00Z"/>
          <w:color w:val="FF0000"/>
        </w:rPr>
      </w:pPr>
      <w:ins w:id="4837" w:author="manojk" w:date="2012-04-27T12:27:00Z">
        <w:del w:id="4838" w:author="Atul Duggal" w:date="2012-04-27T19:21:00Z">
          <w:r w:rsidRPr="00363726" w:rsidDel="00AB72CF">
            <w:rPr>
              <w:color w:val="FF0000"/>
            </w:rPr>
            <w:delText>&lt; We should provide details and APIs written and to be planned&gt;</w:delText>
          </w:r>
        </w:del>
      </w:ins>
    </w:p>
    <w:p w:rsidR="00000000" w:rsidRDefault="006A5941">
      <w:pPr>
        <w:pStyle w:val="NormalIndent"/>
        <w:numPr>
          <w:ins w:id="4839" w:author="atuld" w:date="2012-04-26T19:03:00Z"/>
        </w:numPr>
        <w:ind w:left="0"/>
        <w:rPr>
          <w:ins w:id="4840" w:author="atuld" w:date="2012-04-26T19:03:00Z"/>
        </w:rPr>
        <w:pPrChange w:id="4841" w:author="atuld" w:date="2012-04-26T17:14:00Z">
          <w:pPr>
            <w:pStyle w:val="Heading2"/>
            <w:numPr>
              <w:ilvl w:val="0"/>
              <w:numId w:val="0"/>
            </w:numPr>
            <w:ind w:left="0" w:firstLine="0"/>
          </w:pPr>
        </w:pPrChange>
      </w:pPr>
    </w:p>
    <w:p w:rsidR="00000000" w:rsidRDefault="00F64F03">
      <w:pPr>
        <w:pStyle w:val="Heading2"/>
        <w:numPr>
          <w:ins w:id="4842" w:author="atuld" w:date="2012-04-26T19:04:00Z"/>
        </w:numPr>
        <w:rPr>
          <w:ins w:id="4843" w:author="atuld" w:date="2012-04-26T19:04:00Z"/>
        </w:rPr>
        <w:pPrChange w:id="4844" w:author="manojk" w:date="2012-05-30T19:19:00Z">
          <w:pPr>
            <w:pStyle w:val="Heading2"/>
            <w:numPr>
              <w:ilvl w:val="2"/>
            </w:numPr>
            <w:ind w:left="0" w:hanging="720"/>
          </w:pPr>
        </w:pPrChange>
      </w:pPr>
      <w:ins w:id="4845" w:author="atuld" w:date="2012-04-26T19:03:00Z">
        <w:del w:id="4846" w:author="manojk" w:date="2012-04-27T12:29:00Z">
          <w:r w:rsidDel="005207EA">
            <w:delText>ApplicationWebListenerLayer</w:delText>
          </w:r>
        </w:del>
      </w:ins>
      <w:bookmarkStart w:id="4847" w:name="_Toc326167419"/>
      <w:ins w:id="4848" w:author="manojk" w:date="2012-04-27T12:29:00Z">
        <w:r w:rsidR="005207EA">
          <w:t>Data caching layer</w:t>
        </w:r>
      </w:ins>
      <w:bookmarkEnd w:id="4847"/>
    </w:p>
    <w:p w:rsidR="00000000" w:rsidRDefault="00F64F03">
      <w:pPr>
        <w:pStyle w:val="NormalIndent"/>
        <w:numPr>
          <w:ins w:id="4849" w:author="atuld" w:date="2012-04-26T19:04:00Z"/>
        </w:numPr>
        <w:ind w:left="0"/>
        <w:rPr>
          <w:ins w:id="4850" w:author="manojk" w:date="2012-04-27T12:29:00Z"/>
        </w:rPr>
        <w:pPrChange w:id="4851" w:author="atuld" w:date="2012-04-26T19:06:00Z">
          <w:pPr>
            <w:pStyle w:val="Heading2"/>
            <w:numPr>
              <w:ilvl w:val="0"/>
              <w:numId w:val="0"/>
            </w:numPr>
            <w:ind w:left="0" w:firstLine="0"/>
          </w:pPr>
        </w:pPrChange>
      </w:pPr>
      <w:ins w:id="4852" w:author="atuld" w:date="2012-04-26T19:04:00Z">
        <w:r>
          <w:t xml:space="preserve">This layer sets the data in </w:t>
        </w:r>
        <w:del w:id="4853" w:author="manojk" w:date="2012-04-27T12:30:00Z">
          <w:r w:rsidDel="005207EA">
            <w:delText xml:space="preserve"> a </w:delText>
          </w:r>
        </w:del>
        <w:r>
          <w:t xml:space="preserve">cache </w:t>
        </w:r>
        <w:del w:id="4854" w:author="manojk" w:date="2012-04-27T12:30:00Z">
          <w:r w:rsidDel="005207EA">
            <w:delText xml:space="preserve">at </w:delText>
          </w:r>
        </w:del>
      </w:ins>
      <w:ins w:id="4855" w:author="manojk" w:date="2012-04-27T12:30:00Z">
        <w:r w:rsidR="005207EA">
          <w:t>and is to be loaded and server start up</w:t>
        </w:r>
      </w:ins>
      <w:ins w:id="4856" w:author="atuld" w:date="2012-04-26T19:04:00Z">
        <w:del w:id="4857" w:author="manojk" w:date="2012-04-27T12:30:00Z">
          <w:r w:rsidDel="005207EA">
            <w:delText>server load set up in foll</w:delText>
          </w:r>
        </w:del>
      </w:ins>
      <w:ins w:id="4858" w:author="atuld" w:date="2012-04-26T19:05:00Z">
        <w:del w:id="4859" w:author="manojk" w:date="2012-04-27T12:30:00Z">
          <w:r w:rsidDel="005207EA">
            <w:delText>o</w:delText>
          </w:r>
        </w:del>
      </w:ins>
      <w:ins w:id="4860" w:author="atuld" w:date="2012-04-26T19:04:00Z">
        <w:del w:id="4861" w:author="manojk" w:date="2012-04-27T12:30:00Z">
          <w:r w:rsidDel="005207EA">
            <w:delText>wing manner</w:delText>
          </w:r>
        </w:del>
      </w:ins>
      <w:ins w:id="4862" w:author="manojk" w:date="2012-04-27T12:30:00Z">
        <w:r w:rsidR="005207EA">
          <w:t xml:space="preserve"> with ability to refresh it on demand</w:t>
        </w:r>
      </w:ins>
      <w:ins w:id="4863" w:author="atuld" w:date="2012-04-26T19:06:00Z">
        <w:r>
          <w:t>:-</w:t>
        </w:r>
      </w:ins>
    </w:p>
    <w:p w:rsidR="00000000" w:rsidRDefault="00DF6216">
      <w:pPr>
        <w:pStyle w:val="NormalIndent"/>
        <w:ind w:left="1080"/>
        <w:jc w:val="both"/>
        <w:rPr>
          <w:del w:id="4864" w:author="manojk" w:date="2012-05-30T19:29:00Z"/>
          <w:b/>
          <w:rPrChange w:id="4865" w:author="manojk" w:date="2012-05-30T19:29:00Z">
            <w:rPr>
              <w:del w:id="4866" w:author="manojk" w:date="2012-05-30T19:29:00Z"/>
            </w:rPr>
          </w:rPrChange>
        </w:rPr>
        <w:pPrChange w:id="4867" w:author="manojk" w:date="2012-05-13T13:10:00Z">
          <w:pPr>
            <w:pStyle w:val="NormalIndent"/>
            <w:widowControl/>
            <w:autoSpaceDE/>
            <w:autoSpaceDN/>
            <w:adjustRightInd/>
            <w:ind w:left="0"/>
          </w:pPr>
        </w:pPrChange>
      </w:pPr>
      <w:proofErr w:type="spellStart"/>
      <w:ins w:id="4868" w:author="manojk" w:date="2012-05-30T19:29:00Z">
        <w:r w:rsidRPr="00DF6216">
          <w:rPr>
            <w:b/>
            <w:rPrChange w:id="4869" w:author="manojk" w:date="2012-05-30T19:29:00Z">
              <w:rPr>
                <w:i/>
                <w:color w:val="004080"/>
                <w:sz w:val="20"/>
              </w:rPr>
            </w:rPrChange>
          </w:rPr>
          <w:t>CntrCtrlCacheService</w:t>
        </w:r>
      </w:ins>
      <w:proofErr w:type="spellEnd"/>
    </w:p>
    <w:p w:rsidR="00000000" w:rsidRDefault="006A5941">
      <w:pPr>
        <w:pStyle w:val="NormalIndent"/>
        <w:numPr>
          <w:ilvl w:val="0"/>
          <w:numId w:val="37"/>
          <w:ins w:id="4870" w:author="atuld" w:date="2012-04-26T19:04:00Z"/>
        </w:numPr>
        <w:rPr>
          <w:ins w:id="4871" w:author="manojk" w:date="2012-05-30T19:29:00Z"/>
        </w:rPr>
        <w:pPrChange w:id="4872" w:author="manojk" w:date="2012-04-27T12:29:00Z">
          <w:pPr>
            <w:pStyle w:val="Heading2"/>
            <w:numPr>
              <w:ilvl w:val="0"/>
              <w:numId w:val="0"/>
            </w:numPr>
            <w:ind w:left="0" w:firstLine="0"/>
          </w:pPr>
        </w:pPrChange>
      </w:pPr>
    </w:p>
    <w:p w:rsidR="00000000" w:rsidRDefault="00DF6216">
      <w:pPr>
        <w:pStyle w:val="NormalIndent"/>
        <w:ind w:left="1080"/>
        <w:jc w:val="both"/>
        <w:rPr>
          <w:ins w:id="4873" w:author="atuld" w:date="2012-04-26T19:07:00Z"/>
          <w:del w:id="4874" w:author="manojk" w:date="2012-04-27T12:31:00Z"/>
          <w:shd w:val="clear" w:color="auto" w:fill="auto"/>
          <w:lang w:val="en-US" w:eastAsia="en-US"/>
          <w:rPrChange w:id="4875" w:author="atuld" w:date="2012-04-26T19:10:00Z">
            <w:rPr>
              <w:ins w:id="4876" w:author="atuld" w:date="2012-04-26T19:07:00Z"/>
              <w:del w:id="4877" w:author="manojk" w:date="2012-04-27T12:31:00Z"/>
              <w:color w:val="1F497D"/>
              <w:shd w:val="clear" w:color="auto" w:fill="auto"/>
              <w:lang w:val="en-US" w:eastAsia="en-US"/>
            </w:rPr>
          </w:rPrChange>
        </w:rPr>
        <w:pPrChange w:id="4878" w:author="manojk" w:date="2012-05-13T13:10:00Z">
          <w:pPr>
            <w:pStyle w:val="NormalIndent"/>
            <w:widowControl/>
            <w:autoSpaceDE/>
            <w:autoSpaceDN/>
            <w:adjustRightInd/>
            <w:ind w:left="0"/>
          </w:pPr>
        </w:pPrChange>
      </w:pPr>
      <w:ins w:id="4879" w:author="atuld" w:date="2012-04-26T19:07:00Z">
        <w:del w:id="4880" w:author="manojk" w:date="2012-04-27T12:31:00Z">
          <w:r w:rsidRPr="00DF6216">
            <w:rPr>
              <w:shd w:val="clear" w:color="auto" w:fill="auto"/>
              <w:lang w:val="en-US" w:eastAsia="en-US"/>
              <w:rPrChange w:id="4881" w:author="atuld" w:date="2012-04-26T19:10:00Z">
                <w:rPr>
                  <w:i/>
                  <w:color w:val="1F497D"/>
                  <w:sz w:val="20"/>
                  <w:shd w:val="clear" w:color="auto" w:fill="auto"/>
                  <w:lang w:val="en-US" w:eastAsia="en-US"/>
                </w:rPr>
              </w:rPrChange>
            </w:rPr>
            <w:delText>Container Control Data</w:delText>
          </w:r>
        </w:del>
      </w:ins>
      <w:ins w:id="4882" w:author="atuld" w:date="2012-04-26T19:11:00Z">
        <w:del w:id="4883" w:author="manojk" w:date="2012-04-27T12:31:00Z">
          <w:r w:rsidR="00F64F03" w:rsidDel="005207EA">
            <w:rPr>
              <w:shd w:val="clear" w:color="auto" w:fill="auto"/>
              <w:lang w:val="en-US" w:eastAsia="en-US"/>
            </w:rPr>
            <w:delText>:-</w:delText>
          </w:r>
        </w:del>
      </w:ins>
    </w:p>
    <w:p w:rsidR="00000000" w:rsidRDefault="00DF6216">
      <w:pPr>
        <w:pStyle w:val="NormalIndent"/>
        <w:ind w:left="1080"/>
        <w:jc w:val="both"/>
        <w:rPr>
          <w:ins w:id="4884" w:author="manojk" w:date="2012-05-13T23:14:00Z"/>
          <w:shd w:val="clear" w:color="auto" w:fill="auto"/>
          <w:lang w:val="en-US" w:eastAsia="en-US"/>
        </w:rPr>
        <w:pPrChange w:id="4885" w:author="manojk" w:date="2012-05-13T13:10:00Z">
          <w:pPr>
            <w:pStyle w:val="NormalIndent"/>
            <w:widowControl/>
            <w:autoSpaceDE/>
            <w:autoSpaceDN/>
            <w:adjustRightInd/>
            <w:ind w:left="0"/>
          </w:pPr>
        </w:pPrChange>
      </w:pPr>
      <w:ins w:id="4886" w:author="atuld" w:date="2012-04-26T19:07:00Z">
        <w:del w:id="4887" w:author="manojk" w:date="2012-05-30T19:29:00Z">
          <w:r w:rsidRPr="00DF6216">
            <w:rPr>
              <w:shd w:val="clear" w:color="auto" w:fill="auto"/>
              <w:lang w:val="en-US" w:eastAsia="en-US"/>
              <w:rPrChange w:id="4888" w:author="atuld" w:date="2012-04-26T19:10:00Z">
                <w:rPr>
                  <w:i/>
                  <w:color w:val="1F497D"/>
                  <w:sz w:val="20"/>
                  <w:shd w:val="clear" w:color="auto" w:fill="auto"/>
                  <w:lang w:val="en-US" w:eastAsia="en-US"/>
                </w:rPr>
              </w:rPrChange>
            </w:rPr>
            <w:delText>MAP&lt;CLNT_ID, MAP&lt;CONTAINER_ID, LIST&lt;CTRL_ID&gt;&gt;&gt;</w:delText>
          </w:r>
        </w:del>
      </w:ins>
      <w:ins w:id="4889" w:author="manojk" w:date="2012-05-30T19:30:00Z">
        <w:r w:rsidR="00ED4E20">
          <w:rPr>
            <w:shd w:val="clear" w:color="auto" w:fill="auto"/>
            <w:lang w:val="en-US" w:eastAsia="en-US"/>
          </w:rPr>
          <w:t>C</w:t>
        </w:r>
      </w:ins>
      <w:ins w:id="4890" w:author="manojk" w:date="2012-05-30T19:29:00Z">
        <w:r w:rsidR="00A83F8F">
          <w:rPr>
            <w:shd w:val="clear" w:color="auto" w:fill="auto"/>
            <w:lang w:val="en-US" w:eastAsia="en-US"/>
          </w:rPr>
          <w:t>ache</w:t>
        </w:r>
      </w:ins>
      <w:ins w:id="4891" w:author="manojk" w:date="2012-05-30T19:30:00Z">
        <w:r w:rsidR="00ED4E20">
          <w:rPr>
            <w:shd w:val="clear" w:color="auto" w:fill="auto"/>
            <w:lang w:val="en-US" w:eastAsia="en-US"/>
          </w:rPr>
          <w:t>s</w:t>
        </w:r>
      </w:ins>
      <w:ins w:id="4892" w:author="manojk" w:date="2012-05-30T19:29:00Z">
        <w:r w:rsidR="00A83F8F">
          <w:rPr>
            <w:shd w:val="clear" w:color="auto" w:fill="auto"/>
            <w:lang w:val="en-US" w:eastAsia="en-US"/>
          </w:rPr>
          <w:t xml:space="preserve"> container control related information.</w:t>
        </w:r>
      </w:ins>
    </w:p>
    <w:p w:rsidR="00000000" w:rsidRDefault="006A5941">
      <w:pPr>
        <w:pStyle w:val="NormalIndent"/>
        <w:ind w:left="1080"/>
        <w:jc w:val="both"/>
        <w:rPr>
          <w:ins w:id="4893" w:author="manojk" w:date="2012-04-27T12:31:00Z"/>
          <w:shd w:val="clear" w:color="auto" w:fill="auto"/>
          <w:lang w:val="en-US" w:eastAsia="en-US"/>
        </w:rPr>
        <w:pPrChange w:id="4894" w:author="manojk" w:date="2012-05-13T13:10:00Z">
          <w:pPr>
            <w:pStyle w:val="NormalIndent"/>
            <w:widowControl/>
            <w:autoSpaceDE/>
            <w:autoSpaceDN/>
            <w:adjustRightInd/>
            <w:ind w:left="0"/>
          </w:pPr>
        </w:pPrChange>
      </w:pPr>
    </w:p>
    <w:p w:rsidR="005207EA" w:rsidRPr="00622373" w:rsidRDefault="00DF6216" w:rsidP="00622373">
      <w:pPr>
        <w:pStyle w:val="NormalIndent"/>
        <w:numPr>
          <w:ilvl w:val="0"/>
          <w:numId w:val="37"/>
        </w:numPr>
        <w:rPr>
          <w:ins w:id="4895" w:author="manojk" w:date="2012-04-27T12:31:00Z"/>
          <w:b/>
          <w:rPrChange w:id="4896" w:author="manojk" w:date="2012-05-30T19:30:00Z">
            <w:rPr>
              <w:ins w:id="4897" w:author="manojk" w:date="2012-04-27T12:31:00Z"/>
            </w:rPr>
          </w:rPrChange>
        </w:rPr>
      </w:pPr>
      <w:proofErr w:type="spellStart"/>
      <w:ins w:id="4898" w:author="manojk" w:date="2012-05-30T19:30:00Z">
        <w:r w:rsidRPr="00DF6216">
          <w:rPr>
            <w:b/>
            <w:rPrChange w:id="4899" w:author="manojk" w:date="2012-05-30T19:30:00Z">
              <w:rPr>
                <w:i/>
                <w:color w:val="004080"/>
                <w:sz w:val="20"/>
              </w:rPr>
            </w:rPrChange>
          </w:rPr>
          <w:t>MenuCacheService</w:t>
        </w:r>
      </w:ins>
      <w:proofErr w:type="spellEnd"/>
    </w:p>
    <w:p w:rsidR="00000000" w:rsidRDefault="006A5941">
      <w:pPr>
        <w:pStyle w:val="NormalIndent"/>
        <w:ind w:left="1080"/>
        <w:jc w:val="both"/>
        <w:rPr>
          <w:ins w:id="4900" w:author="atuld" w:date="2012-04-26T19:07:00Z"/>
          <w:del w:id="4901" w:author="manojk" w:date="2012-04-27T12:32:00Z"/>
          <w:shd w:val="clear" w:color="auto" w:fill="auto"/>
          <w:lang w:val="en-US" w:eastAsia="en-US"/>
          <w:rPrChange w:id="4902" w:author="atuld" w:date="2012-04-26T19:11:00Z">
            <w:rPr>
              <w:ins w:id="4903" w:author="atuld" w:date="2012-04-26T19:07:00Z"/>
              <w:del w:id="4904" w:author="manojk" w:date="2012-04-27T12:32:00Z"/>
              <w:color w:val="1F497D"/>
              <w:shd w:val="clear" w:color="auto" w:fill="auto"/>
              <w:lang w:val="en-US" w:eastAsia="en-US"/>
            </w:rPr>
          </w:rPrChange>
        </w:rPr>
        <w:pPrChange w:id="4905" w:author="manojk" w:date="2012-05-13T13:10:00Z">
          <w:pPr>
            <w:pStyle w:val="NormalIndent"/>
            <w:widowControl/>
            <w:autoSpaceDE/>
            <w:autoSpaceDN/>
            <w:adjustRightInd/>
            <w:ind w:left="0"/>
          </w:pPr>
        </w:pPrChange>
      </w:pPr>
    </w:p>
    <w:p w:rsidR="00000000" w:rsidRDefault="00DF6216">
      <w:pPr>
        <w:pStyle w:val="NormalIndent"/>
        <w:ind w:left="1080"/>
        <w:jc w:val="both"/>
        <w:rPr>
          <w:ins w:id="4906" w:author="atuld" w:date="2012-04-26T19:07:00Z"/>
          <w:del w:id="4907" w:author="manojk" w:date="2012-04-27T12:32:00Z"/>
          <w:shd w:val="clear" w:color="auto" w:fill="auto"/>
          <w:lang w:val="en-US" w:eastAsia="en-US"/>
          <w:rPrChange w:id="4908" w:author="atuld" w:date="2012-04-26T19:11:00Z">
            <w:rPr>
              <w:ins w:id="4909" w:author="atuld" w:date="2012-04-26T19:07:00Z"/>
              <w:del w:id="4910" w:author="manojk" w:date="2012-04-27T12:32:00Z"/>
              <w:color w:val="1F497D"/>
              <w:shd w:val="clear" w:color="auto" w:fill="auto"/>
              <w:lang w:val="en-US" w:eastAsia="en-US"/>
            </w:rPr>
          </w:rPrChange>
        </w:rPr>
        <w:pPrChange w:id="4911" w:author="manojk" w:date="2012-05-13T13:10:00Z">
          <w:pPr>
            <w:pStyle w:val="NormalIndent"/>
            <w:widowControl/>
            <w:autoSpaceDE/>
            <w:autoSpaceDN/>
            <w:adjustRightInd/>
            <w:ind w:left="0"/>
          </w:pPr>
        </w:pPrChange>
      </w:pPr>
      <w:ins w:id="4912" w:author="atuld" w:date="2012-04-26T19:07:00Z">
        <w:del w:id="4913" w:author="manojk" w:date="2012-04-27T12:32:00Z">
          <w:r w:rsidRPr="00DF6216">
            <w:rPr>
              <w:shd w:val="clear" w:color="auto" w:fill="auto"/>
              <w:lang w:val="en-US" w:eastAsia="en-US"/>
              <w:rPrChange w:id="4914" w:author="atuld" w:date="2012-04-26T19:10:00Z">
                <w:rPr>
                  <w:i/>
                  <w:color w:val="1F497D"/>
                  <w:sz w:val="20"/>
                  <w:shd w:val="clear" w:color="auto" w:fill="auto"/>
                  <w:lang w:val="en-US" w:eastAsia="en-US"/>
                </w:rPr>
              </w:rPrChange>
            </w:rPr>
            <w:delText>Role Control Data</w:delText>
          </w:r>
        </w:del>
      </w:ins>
      <w:ins w:id="4915" w:author="atuld" w:date="2012-04-26T19:11:00Z">
        <w:del w:id="4916" w:author="manojk" w:date="2012-04-27T12:32:00Z">
          <w:r w:rsidR="00F64F03" w:rsidDel="005207EA">
            <w:rPr>
              <w:shd w:val="clear" w:color="auto" w:fill="auto"/>
              <w:lang w:val="en-US" w:eastAsia="en-US"/>
            </w:rPr>
            <w:delText>:-</w:delText>
          </w:r>
        </w:del>
      </w:ins>
    </w:p>
    <w:p w:rsidR="00000000" w:rsidRDefault="00DF6216">
      <w:pPr>
        <w:pStyle w:val="NormalIndent"/>
        <w:ind w:left="1080"/>
        <w:jc w:val="both"/>
        <w:rPr>
          <w:ins w:id="4917" w:author="manojk" w:date="2012-05-13T23:14:00Z"/>
          <w:shd w:val="clear" w:color="auto" w:fill="auto"/>
          <w:lang w:val="en-US" w:eastAsia="en-US"/>
        </w:rPr>
        <w:pPrChange w:id="4918" w:author="manojk" w:date="2012-05-13T13:10:00Z">
          <w:pPr>
            <w:pStyle w:val="NormalIndent"/>
            <w:widowControl/>
            <w:autoSpaceDE/>
            <w:autoSpaceDN/>
            <w:adjustRightInd/>
            <w:ind w:left="0"/>
          </w:pPr>
        </w:pPrChange>
      </w:pPr>
      <w:ins w:id="4919" w:author="atuld" w:date="2012-04-26T19:07:00Z">
        <w:del w:id="4920" w:author="manojk" w:date="2012-05-30T19:30:00Z">
          <w:r w:rsidRPr="00DF6216">
            <w:rPr>
              <w:shd w:val="clear" w:color="auto" w:fill="auto"/>
              <w:lang w:val="en-US" w:eastAsia="en-US"/>
              <w:rPrChange w:id="4921" w:author="atuld" w:date="2012-04-26T19:10:00Z">
                <w:rPr>
                  <w:i/>
                  <w:color w:val="1F497D"/>
                  <w:sz w:val="20"/>
                  <w:shd w:val="clear" w:color="auto" w:fill="auto"/>
                  <w:lang w:val="en-US" w:eastAsia="en-US"/>
                </w:rPr>
              </w:rPrChange>
            </w:rPr>
            <w:delText>MAP&lt;CLNT_ID, MAP&lt;PROFILE_ID, MAP&lt;ROLE_ID, MAP&lt;CTRL_ID, CTRL&gt;&gt;&gt;&gt;</w:delText>
          </w:r>
        </w:del>
      </w:ins>
      <w:ins w:id="4922" w:author="manojk" w:date="2012-05-30T19:30:00Z">
        <w:r w:rsidR="00622373">
          <w:rPr>
            <w:shd w:val="clear" w:color="auto" w:fill="auto"/>
            <w:lang w:val="en-US" w:eastAsia="en-US"/>
          </w:rPr>
          <w:t>Cached menu details data.</w:t>
        </w:r>
      </w:ins>
    </w:p>
    <w:p w:rsidR="00000000" w:rsidRDefault="006A5941">
      <w:pPr>
        <w:pStyle w:val="NormalIndent"/>
        <w:ind w:left="1080"/>
        <w:jc w:val="both"/>
        <w:rPr>
          <w:ins w:id="4923" w:author="manojk" w:date="2012-04-27T12:32:00Z"/>
          <w:shd w:val="clear" w:color="auto" w:fill="auto"/>
          <w:lang w:val="en-US" w:eastAsia="en-US"/>
        </w:rPr>
        <w:pPrChange w:id="4924" w:author="manojk" w:date="2012-05-13T13:10:00Z">
          <w:pPr>
            <w:pStyle w:val="NormalIndent"/>
            <w:widowControl/>
            <w:autoSpaceDE/>
            <w:autoSpaceDN/>
            <w:adjustRightInd/>
            <w:ind w:left="0"/>
          </w:pPr>
        </w:pPrChange>
      </w:pPr>
    </w:p>
    <w:p w:rsidR="00000000" w:rsidRDefault="00DF6216">
      <w:pPr>
        <w:pStyle w:val="NormalIndent"/>
        <w:ind w:left="1080"/>
        <w:rPr>
          <w:del w:id="4925" w:author="manojk" w:date="2012-04-27T12:33:00Z"/>
          <w:b/>
          <w:rPrChange w:id="4926" w:author="manojk" w:date="2012-05-30T19:31:00Z">
            <w:rPr>
              <w:del w:id="4927" w:author="manojk" w:date="2012-04-27T12:33:00Z"/>
            </w:rPr>
          </w:rPrChange>
        </w:rPr>
        <w:pPrChange w:id="4928" w:author="manojk" w:date="2012-04-27T12:33:00Z">
          <w:pPr>
            <w:pStyle w:val="NormalIndent"/>
            <w:widowControl/>
            <w:autoSpaceDE/>
            <w:autoSpaceDN/>
            <w:adjustRightInd/>
            <w:ind w:left="0"/>
          </w:pPr>
        </w:pPrChange>
      </w:pPr>
      <w:proofErr w:type="spellStart"/>
      <w:ins w:id="4929" w:author="manojk" w:date="2012-05-30T19:31:00Z">
        <w:r w:rsidRPr="00DF6216">
          <w:rPr>
            <w:b/>
            <w:rPrChange w:id="4930" w:author="manojk" w:date="2012-05-30T19:31:00Z">
              <w:rPr>
                <w:i/>
                <w:color w:val="004080"/>
                <w:sz w:val="20"/>
              </w:rPr>
            </w:rPrChange>
          </w:rPr>
          <w:t>MessageCacheService</w:t>
        </w:r>
      </w:ins>
      <w:proofErr w:type="spellEnd"/>
    </w:p>
    <w:p w:rsidR="00000000" w:rsidRDefault="006A5941">
      <w:pPr>
        <w:pStyle w:val="NormalIndent"/>
        <w:numPr>
          <w:ilvl w:val="0"/>
          <w:numId w:val="37"/>
        </w:numPr>
        <w:rPr>
          <w:ins w:id="4931" w:author="manojk" w:date="2012-05-30T19:31:00Z"/>
          <w:shd w:val="clear" w:color="auto" w:fill="auto"/>
          <w:lang w:val="en-US" w:eastAsia="en-US"/>
        </w:rPr>
        <w:pPrChange w:id="4932" w:author="manojk" w:date="2012-04-27T12:33:00Z">
          <w:pPr>
            <w:pStyle w:val="NormalIndent"/>
            <w:widowControl/>
            <w:autoSpaceDE/>
            <w:autoSpaceDN/>
            <w:adjustRightInd/>
            <w:ind w:left="0"/>
          </w:pPr>
        </w:pPrChange>
      </w:pPr>
    </w:p>
    <w:p w:rsidR="00000000" w:rsidRDefault="00622373">
      <w:pPr>
        <w:pStyle w:val="NormalIndent"/>
        <w:numPr>
          <w:numberingChange w:id="4933" w:author="atuld" w:date="2012-04-26T11:16:00Z" w:original="%1:3:0:.%2:3:0:"/>
        </w:numPr>
        <w:ind w:left="1080"/>
        <w:jc w:val="both"/>
        <w:rPr>
          <w:shd w:val="clear" w:color="auto" w:fill="auto"/>
          <w:lang w:val="en-US" w:eastAsia="en-US"/>
        </w:rPr>
        <w:pPrChange w:id="4934" w:author="manojk" w:date="2012-05-30T19:32:00Z">
          <w:pPr>
            <w:pStyle w:val="Heading2"/>
          </w:pPr>
        </w:pPrChange>
      </w:pPr>
      <w:ins w:id="4935" w:author="manojk" w:date="2012-05-30T19:31:00Z">
        <w:r w:rsidRPr="00131779">
          <w:rPr>
            <w:shd w:val="clear" w:color="auto" w:fill="auto"/>
            <w:lang w:val="en-US" w:eastAsia="en-US"/>
          </w:rPr>
          <w:t xml:space="preserve">To cache </w:t>
        </w:r>
      </w:ins>
      <w:ins w:id="4936" w:author="manojk" w:date="2012-05-30T19:32:00Z">
        <w:r w:rsidRPr="00131779">
          <w:rPr>
            <w:shd w:val="clear" w:color="auto" w:fill="auto"/>
            <w:lang w:val="en-US" w:eastAsia="en-US"/>
          </w:rPr>
          <w:t>various messages to be used in portals</w:t>
        </w:r>
      </w:ins>
      <w:r w:rsidR="00457A0D">
        <w:rPr>
          <w:shd w:val="clear" w:color="auto" w:fill="auto"/>
          <w:lang w:val="en-US" w:eastAsia="en-US"/>
        </w:rPr>
        <w:t>.</w:t>
      </w:r>
    </w:p>
    <w:p w:rsidR="00457A0D" w:rsidRDefault="00457A0D" w:rsidP="00457A0D">
      <w:pPr>
        <w:pStyle w:val="NormalIndent"/>
        <w:ind w:left="1080"/>
        <w:jc w:val="both"/>
        <w:rPr>
          <w:shd w:val="clear" w:color="auto" w:fill="auto"/>
          <w:lang w:val="en-US" w:eastAsia="en-US"/>
        </w:rPr>
      </w:pPr>
    </w:p>
    <w:p w:rsidR="00457A0D" w:rsidRPr="00D0141C" w:rsidRDefault="00457A0D" w:rsidP="00457A0D">
      <w:pPr>
        <w:pStyle w:val="NormalIndent"/>
        <w:numPr>
          <w:ilvl w:val="0"/>
          <w:numId w:val="37"/>
        </w:numPr>
        <w:jc w:val="both"/>
        <w:rPr>
          <w:b/>
          <w:shd w:val="clear" w:color="auto" w:fill="auto"/>
          <w:lang w:val="en-US" w:eastAsia="en-US"/>
        </w:rPr>
      </w:pPr>
      <w:proofErr w:type="spellStart"/>
      <w:r w:rsidRPr="00D0141C">
        <w:rPr>
          <w:b/>
          <w:shd w:val="clear" w:color="auto" w:fill="auto"/>
          <w:lang w:val="en-US" w:eastAsia="en-US"/>
        </w:rPr>
        <w:t>MessageTemplateCacheService</w:t>
      </w:r>
      <w:proofErr w:type="spellEnd"/>
    </w:p>
    <w:p w:rsidR="00457A0D" w:rsidRDefault="00457A0D" w:rsidP="00457A0D">
      <w:pPr>
        <w:pStyle w:val="NormalIndent"/>
        <w:ind w:left="1080"/>
        <w:jc w:val="both"/>
        <w:rPr>
          <w:shd w:val="clear" w:color="auto" w:fill="auto"/>
          <w:lang w:val="en-US" w:eastAsia="en-US"/>
        </w:rPr>
      </w:pPr>
      <w:proofErr w:type="gramStart"/>
      <w:r>
        <w:rPr>
          <w:shd w:val="clear" w:color="auto" w:fill="auto"/>
          <w:lang w:val="en-US" w:eastAsia="en-US"/>
        </w:rPr>
        <w:t>Caches various message templates details with data.</w:t>
      </w:r>
      <w:proofErr w:type="gramEnd"/>
    </w:p>
    <w:p w:rsidR="00D0141C" w:rsidRDefault="00D0141C" w:rsidP="00457A0D">
      <w:pPr>
        <w:pStyle w:val="NormalIndent"/>
        <w:ind w:left="1080"/>
        <w:jc w:val="both"/>
        <w:rPr>
          <w:shd w:val="clear" w:color="auto" w:fill="auto"/>
          <w:lang w:val="en-US" w:eastAsia="en-US"/>
        </w:rPr>
      </w:pPr>
    </w:p>
    <w:p w:rsidR="00D0141C" w:rsidRDefault="00D0141C" w:rsidP="00457A0D">
      <w:pPr>
        <w:pStyle w:val="NormalIndent"/>
        <w:ind w:left="1080"/>
        <w:jc w:val="both"/>
        <w:rPr>
          <w:shd w:val="clear" w:color="auto" w:fill="auto"/>
          <w:lang w:val="en-US" w:eastAsia="en-US"/>
        </w:rPr>
      </w:pPr>
    </w:p>
    <w:p w:rsidR="00D0141C" w:rsidRPr="00131779" w:rsidRDefault="00D0141C" w:rsidP="00457A0D">
      <w:pPr>
        <w:pStyle w:val="NormalIndent"/>
        <w:ind w:left="1080"/>
        <w:jc w:val="both"/>
        <w:rPr>
          <w:ins w:id="4937" w:author="manojk" w:date="2012-05-30T19:31:00Z"/>
          <w:shd w:val="clear" w:color="auto" w:fill="auto"/>
          <w:lang w:val="en-US" w:eastAsia="en-US"/>
        </w:rPr>
      </w:pPr>
    </w:p>
    <w:p w:rsidR="00000000" w:rsidRDefault="00F64F03">
      <w:pPr>
        <w:pStyle w:val="NormalIndent"/>
        <w:numPr>
          <w:ilvl w:val="0"/>
          <w:numId w:val="37"/>
        </w:numPr>
        <w:rPr>
          <w:ins w:id="4938" w:author="atuld" w:date="2012-04-26T19:15:00Z"/>
          <w:del w:id="4939" w:author="manojk" w:date="2012-04-27T12:33:00Z"/>
          <w:shd w:val="clear" w:color="auto" w:fill="auto"/>
          <w:lang w:val="en-US" w:eastAsia="en-US"/>
        </w:rPr>
        <w:pPrChange w:id="4940" w:author="manojk" w:date="2012-04-27T12:33:00Z">
          <w:pPr>
            <w:pStyle w:val="NormalIndent"/>
            <w:widowControl/>
            <w:autoSpaceDE/>
            <w:autoSpaceDN/>
            <w:adjustRightInd/>
            <w:ind w:left="0"/>
          </w:pPr>
        </w:pPrChange>
      </w:pPr>
      <w:ins w:id="4941" w:author="atuld" w:date="2012-04-26T19:15:00Z">
        <w:del w:id="4942" w:author="manojk" w:date="2012-04-27T12:33:00Z">
          <w:r w:rsidRPr="006A4887" w:rsidDel="005207EA">
            <w:rPr>
              <w:shd w:val="clear" w:color="auto" w:fill="auto"/>
              <w:lang w:val="en-US" w:eastAsia="en-US"/>
            </w:rPr>
            <w:delText>Control Trans Data</w:delText>
          </w:r>
        </w:del>
      </w:ins>
    </w:p>
    <w:p w:rsidR="00000000" w:rsidRDefault="00DF6216">
      <w:pPr>
        <w:pStyle w:val="NormalIndent"/>
        <w:ind w:left="1080"/>
        <w:rPr>
          <w:ins w:id="4943" w:author="Atul Duggal" w:date="2012-04-27T19:17:00Z"/>
          <w:del w:id="4944" w:author="manojk" w:date="2012-05-30T19:31:00Z"/>
          <w:shd w:val="clear" w:color="auto" w:fill="auto"/>
          <w:lang w:val="en-US" w:eastAsia="en-US"/>
        </w:rPr>
        <w:pPrChange w:id="4945" w:author="manojk" w:date="2012-04-27T12:33:00Z">
          <w:pPr>
            <w:pStyle w:val="NormalIndent"/>
            <w:widowControl/>
            <w:autoSpaceDE/>
            <w:autoSpaceDN/>
            <w:adjustRightInd/>
            <w:ind w:left="0"/>
          </w:pPr>
        </w:pPrChange>
      </w:pPr>
      <w:ins w:id="4946" w:author="atuld" w:date="2012-04-26T19:07:00Z">
        <w:del w:id="4947" w:author="manojk" w:date="2012-05-30T19:31:00Z">
          <w:r w:rsidRPr="00DF6216">
            <w:rPr>
              <w:shd w:val="clear" w:color="auto" w:fill="auto"/>
              <w:lang w:val="en-US" w:eastAsia="en-US"/>
              <w:rPrChange w:id="4948" w:author="atuld" w:date="2012-04-26T19:10:00Z">
                <w:rPr>
                  <w:i/>
                  <w:color w:val="1F497D"/>
                  <w:sz w:val="20"/>
                  <w:shd w:val="clear" w:color="auto" w:fill="auto"/>
                  <w:lang w:val="en-US" w:eastAsia="en-US"/>
                </w:rPr>
              </w:rPrChange>
            </w:rPr>
            <w:delText>MAP&lt;CLNT_ID, MAP&lt;PROFILE_ID, MAP&lt;LOCALE_ID, MAP&lt;CTRL_ID, CTRL&gt;&gt;&gt;&gt;</w:delText>
          </w:r>
        </w:del>
      </w:ins>
    </w:p>
    <w:p w:rsidR="00FE6DA2" w:rsidDel="00622373" w:rsidRDefault="00FE6DA2" w:rsidP="00FE6DA2">
      <w:pPr>
        <w:numPr>
          <w:ilvl w:val="0"/>
          <w:numId w:val="37"/>
        </w:numPr>
        <w:rPr>
          <w:ins w:id="4949" w:author="Atul Duggal" w:date="2012-04-27T19:17:00Z"/>
          <w:del w:id="4950" w:author="manojk" w:date="2012-05-30T19:31:00Z"/>
        </w:rPr>
      </w:pPr>
      <w:ins w:id="4951" w:author="Atul Duggal" w:date="2012-04-27T19:17:00Z">
        <w:del w:id="4952" w:author="manojk" w:date="2012-05-30T19:31:00Z">
          <w:r w:rsidDel="00622373">
            <w:delText>Menu Data</w:delText>
          </w:r>
        </w:del>
      </w:ins>
    </w:p>
    <w:p w:rsidR="00000000" w:rsidRDefault="00DF6216">
      <w:pPr>
        <w:pStyle w:val="NormalIndent"/>
        <w:numPr>
          <w:ins w:id="4953" w:author="atuld" w:date="2012-04-26T19:07:00Z"/>
        </w:numPr>
        <w:ind w:firstLine="360"/>
        <w:rPr>
          <w:del w:id="4954" w:author="manojk" w:date="2012-05-30T19:31:00Z"/>
          <w:shd w:val="clear" w:color="auto" w:fill="auto"/>
          <w:lang w:val="en-US" w:eastAsia="en-US"/>
          <w:rPrChange w:id="4955" w:author="manojk" w:date="2012-05-13T23:15:00Z">
            <w:rPr>
              <w:del w:id="4956" w:author="manojk" w:date="2012-05-30T19:31:00Z"/>
            </w:rPr>
          </w:rPrChange>
        </w:rPr>
        <w:pPrChange w:id="4957" w:author="manojk" w:date="2012-05-13T23:15:00Z">
          <w:pPr>
            <w:pStyle w:val="NormalIndent"/>
            <w:ind w:left="0"/>
            <w:jc w:val="both"/>
          </w:pPr>
        </w:pPrChange>
      </w:pPr>
      <w:ins w:id="4958" w:author="Atul Duggal" w:date="2012-04-27T19:17:00Z">
        <w:del w:id="4959" w:author="manojk" w:date="2012-05-30T19:31:00Z">
          <w:r w:rsidRPr="00DF6216">
            <w:rPr>
              <w:shd w:val="clear" w:color="auto" w:fill="auto"/>
              <w:lang w:val="en-US" w:eastAsia="en-US"/>
              <w:rPrChange w:id="4960" w:author="manojk" w:date="2012-05-13T23:15:00Z">
                <w:rPr>
                  <w:i/>
                  <w:color w:val="004080"/>
                  <w:sz w:val="20"/>
                </w:rPr>
              </w:rPrChange>
            </w:rPr>
            <w:delText>MAP&lt;CLNT_ID, MAP&lt;PROFILE_ID, MAP&lt;CONTAINER_ID, LIST&lt;MENU_ID&gt;&gt;&gt;</w:delText>
          </w:r>
        </w:del>
      </w:ins>
    </w:p>
    <w:p w:rsidR="00000000" w:rsidRDefault="006A5941">
      <w:pPr>
        <w:pStyle w:val="NormalIndent"/>
        <w:ind w:firstLine="360"/>
        <w:rPr>
          <w:ins w:id="4961" w:author="Atul Duggal" w:date="2012-04-27T19:18:00Z"/>
          <w:del w:id="4962" w:author="manojk" w:date="2012-05-30T19:31:00Z"/>
        </w:rPr>
        <w:pPrChange w:id="4963" w:author="manojk" w:date="2012-05-13T23:15:00Z">
          <w:pPr>
            <w:pStyle w:val="NormalIndent"/>
            <w:widowControl/>
            <w:autoSpaceDE/>
            <w:autoSpaceDN/>
            <w:adjustRightInd/>
            <w:ind w:left="0"/>
          </w:pPr>
        </w:pPrChange>
      </w:pPr>
    </w:p>
    <w:p w:rsidR="00FE6DA2" w:rsidDel="00622373" w:rsidRDefault="00FE6DA2" w:rsidP="00FE6DA2">
      <w:pPr>
        <w:numPr>
          <w:ilvl w:val="0"/>
          <w:numId w:val="37"/>
        </w:numPr>
        <w:rPr>
          <w:ins w:id="4964" w:author="Atul Duggal" w:date="2012-04-27T19:18:00Z"/>
          <w:del w:id="4965" w:author="manojk" w:date="2012-05-30T19:31:00Z"/>
        </w:rPr>
      </w:pPr>
      <w:ins w:id="4966" w:author="Atul Duggal" w:date="2012-04-27T19:18:00Z">
        <w:del w:id="4967" w:author="manojk" w:date="2012-05-30T19:31:00Z">
          <w:r w:rsidDel="00622373">
            <w:tab/>
          </w:r>
        </w:del>
      </w:ins>
      <w:ins w:id="4968" w:author="atuld" w:date="2012-04-26T19:07:00Z">
        <w:del w:id="4969" w:author="manojk" w:date="2012-05-30T19:31:00Z">
          <w:r w:rsidR="00DF6216" w:rsidRPr="00DF6216">
            <w:rPr>
              <w:color w:val="FF0000"/>
              <w:rPrChange w:id="4970" w:author="manojk" w:date="2012-04-27T12:33:00Z">
                <w:rPr>
                  <w:i/>
                  <w:color w:val="1F497D"/>
                  <w:sz w:val="20"/>
                </w:rPr>
              </w:rPrChange>
            </w:rPr>
            <w:delText xml:space="preserve">Map&lt;CTRL_ID, CTRL&gt; ctrlMap </w:delText>
          </w:r>
        </w:del>
      </w:ins>
      <w:ins w:id="4971" w:author="Atul Duggal" w:date="2012-04-27T19:18:00Z">
        <w:del w:id="4972" w:author="manojk" w:date="2012-05-30T19:31:00Z">
          <w:r w:rsidDel="00622373">
            <w:delText>Role Menu Data</w:delText>
          </w:r>
        </w:del>
      </w:ins>
    </w:p>
    <w:p w:rsidR="00000000" w:rsidRDefault="00FE6DA2">
      <w:pPr>
        <w:numPr>
          <w:ins w:id="4973" w:author="atuld" w:date="2012-04-26T19:07:00Z"/>
        </w:numPr>
        <w:ind w:left="720" w:firstLine="360"/>
        <w:rPr>
          <w:ins w:id="4974" w:author="Atul Duggal" w:date="2012-04-27T19:19:00Z"/>
          <w:del w:id="4975" w:author="manojk" w:date="2012-05-30T19:31:00Z"/>
        </w:rPr>
        <w:pPrChange w:id="4976" w:author="manojk" w:date="2012-05-13T23:15:00Z">
          <w:pPr>
            <w:pStyle w:val="NormalIndent"/>
            <w:ind w:left="0"/>
            <w:jc w:val="both"/>
          </w:pPr>
        </w:pPrChange>
      </w:pPr>
      <w:ins w:id="4977" w:author="Atul Duggal" w:date="2012-04-27T19:18:00Z">
        <w:del w:id="4978" w:author="manojk" w:date="2012-05-30T19:31:00Z">
          <w:r w:rsidDel="00622373">
            <w:delText>MAP&lt;CLNT_ID, MAP&lt;PROFILE_ID, MAP&lt;ROLE_ID, LIST&lt;MENU_ID&gt;&gt;&gt;&gt;</w:delText>
          </w:r>
        </w:del>
      </w:ins>
    </w:p>
    <w:p w:rsidR="00FE6DA2" w:rsidDel="00622373" w:rsidRDefault="00FE6DA2" w:rsidP="00FE6DA2">
      <w:pPr>
        <w:numPr>
          <w:ilvl w:val="0"/>
          <w:numId w:val="37"/>
        </w:numPr>
        <w:rPr>
          <w:ins w:id="4979" w:author="Atul Duggal" w:date="2012-04-27T19:20:00Z"/>
          <w:del w:id="4980" w:author="manojk" w:date="2012-05-30T19:31:00Z"/>
        </w:rPr>
      </w:pPr>
      <w:ins w:id="4981" w:author="Atul Duggal" w:date="2012-04-27T19:20:00Z">
        <w:del w:id="4982" w:author="manojk" w:date="2012-05-30T19:31:00Z">
          <w:r w:rsidDel="00622373">
            <w:delText>Menu Trans Data</w:delText>
          </w:r>
        </w:del>
      </w:ins>
    </w:p>
    <w:p w:rsidR="00000000" w:rsidRDefault="00FE6DA2">
      <w:pPr>
        <w:pStyle w:val="NormalIndent"/>
        <w:numPr>
          <w:ins w:id="4983" w:author="atuld" w:date="2012-04-26T19:07:00Z"/>
        </w:numPr>
        <w:tabs>
          <w:tab w:val="left" w:pos="2400"/>
        </w:tabs>
        <w:jc w:val="both"/>
        <w:rPr>
          <w:del w:id="4984" w:author="manojk" w:date="2012-05-30T19:31:00Z"/>
          <w:color w:val="FF0000"/>
          <w:rPrChange w:id="4985" w:author="manojk" w:date="2012-04-27T12:33:00Z">
            <w:rPr>
              <w:del w:id="4986" w:author="manojk" w:date="2012-05-30T19:31:00Z"/>
            </w:rPr>
          </w:rPrChange>
        </w:rPr>
        <w:pPrChange w:id="4987" w:author="Atul Duggal" w:date="2012-04-27T19:20:00Z">
          <w:pPr>
            <w:pStyle w:val="Heading2"/>
            <w:ind w:left="0"/>
          </w:pPr>
        </w:pPrChange>
      </w:pPr>
      <w:ins w:id="4988" w:author="Atul Duggal" w:date="2012-04-27T19:20:00Z">
        <w:del w:id="4989" w:author="manojk" w:date="2012-05-30T19:31:00Z">
          <w:r w:rsidDel="00622373">
            <w:delText>MAP&lt;CLNT_ID, MAP&lt;PROFILE_ID, MAP&lt;LOCALE_ID, MAP&lt;MENU_ID, MENU&gt;&gt;&gt;&gt; </w:delText>
          </w:r>
        </w:del>
      </w:ins>
      <w:del w:id="4990" w:author="manojk" w:date="2012-05-13T06:38:00Z">
        <w:r w:rsidR="00F64F03" w:rsidRPr="00131779" w:rsidDel="00C411D5">
          <w:br w:type="page"/>
        </w:r>
      </w:del>
    </w:p>
    <w:p w:rsidR="00F64F03" w:rsidRDefault="00F64F03" w:rsidP="00AA2C81">
      <w:pPr>
        <w:pStyle w:val="Heading2"/>
        <w:numPr>
          <w:numberingChange w:id="4991" w:author="atuld" w:date="2012-04-26T11:16:00Z" w:original="%1:3:0:.%2:3:0:"/>
        </w:numPr>
      </w:pPr>
      <w:bookmarkStart w:id="4992" w:name="_Toc326167420"/>
      <w:r>
        <w:t>Framework Packag</w:t>
      </w:r>
      <w:del w:id="4993" w:author="manojk" w:date="2012-04-27T12:35:00Z">
        <w:r w:rsidDel="006E7386">
          <w:delText xml:space="preserve">ing </w:delText>
        </w:r>
      </w:del>
      <w:ins w:id="4994" w:author="manojk" w:date="2012-04-27T12:35:00Z">
        <w:r w:rsidR="006E7386">
          <w:t xml:space="preserve">e </w:t>
        </w:r>
      </w:ins>
      <w:r>
        <w:t>Structure</w:t>
      </w:r>
      <w:bookmarkEnd w:id="4992"/>
    </w:p>
    <w:p w:rsidR="00000000" w:rsidRDefault="005975FA">
      <w:pPr>
        <w:pStyle w:val="Heading3"/>
        <w:rPr>
          <w:ins w:id="4995" w:author="manojk" w:date="2012-04-27T12:35:00Z"/>
        </w:rPr>
        <w:pPrChange w:id="4996" w:author="manojk" w:date="2012-04-27T12:35:00Z">
          <w:pPr>
            <w:pStyle w:val="Heading2"/>
          </w:pPr>
        </w:pPrChange>
      </w:pPr>
      <w:bookmarkStart w:id="4997" w:name="_Toc326167421"/>
      <w:ins w:id="4998" w:author="manojk" w:date="2012-05-13T16:36:00Z">
        <w:r>
          <w:t>Package</w:t>
        </w:r>
      </w:ins>
      <w:ins w:id="4999" w:author="manojk" w:date="2012-05-13T23:15:00Z">
        <w:r w:rsidR="00FD2EE7">
          <w:t xml:space="preserve"> component</w:t>
        </w:r>
      </w:ins>
      <w:ins w:id="5000" w:author="manojk" w:date="2012-05-13T16:36:00Z">
        <w:r>
          <w:t xml:space="preserve"> summary</w:t>
        </w:r>
      </w:ins>
      <w:bookmarkEnd w:id="4997"/>
    </w:p>
    <w:p w:rsidR="00000000" w:rsidRDefault="006A5941">
      <w:pPr>
        <w:numPr>
          <w:numberingChange w:id="5001" w:author="atuld" w:date="2012-04-26T11:16:00Z" w:original="%1:3:0:.%2:3:0:"/>
        </w:numPr>
        <w:pPrChange w:id="5002" w:author="manojk" w:date="2012-04-27T12:35:00Z">
          <w:pPr>
            <w:pStyle w:val="Heading2"/>
          </w:pPr>
        </w:pPrChange>
      </w:pPr>
    </w:p>
    <w:p w:rsidR="005975FA" w:rsidRDefault="00F64F03" w:rsidP="00DD5516">
      <w:del w:id="5003" w:author="manojk" w:date="2012-05-13T16:37:00Z">
        <w:r w:rsidDel="005975FA">
          <w:delText>Following table portrays the packaging structure for Portal Framework.</w:delText>
        </w:r>
      </w:del>
      <w:ins w:id="5004" w:author="manojk" w:date="2012-05-14T09:18:00Z">
        <w:r w:rsidR="006A5941">
          <w:pict>
            <v:shape id="Picture 1" o:spid="_x0000_i1038" type="#_x0000_t75" style="width:431.25pt;height:342pt;visibility:visible;mso-wrap-style:square">
              <v:imagedata r:id="rId25" o:title=""/>
            </v:shape>
          </w:pict>
        </w:r>
      </w:ins>
    </w:p>
    <w:p w:rsidR="00F64F03" w:rsidRPr="00AF1B33" w:rsidDel="005975FA" w:rsidRDefault="00F64F03" w:rsidP="00DD5516">
      <w:pPr>
        <w:rPr>
          <w:del w:id="5005" w:author="manojk" w:date="2012-05-13T16:34:00Z"/>
          <w:color w:val="FF0000"/>
          <w:rPrChange w:id="5006" w:author="manojk" w:date="2012-04-27T12:34:00Z">
            <w:rPr>
              <w:del w:id="5007" w:author="manojk" w:date="2012-05-13T16:34:00Z"/>
            </w:rPr>
          </w:rPrChan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58"/>
        <w:gridCol w:w="5987"/>
      </w:tblGrid>
      <w:tr w:rsidR="00F64F03" w:rsidRPr="00DD5516" w:rsidDel="00101DCD" w:rsidTr="00EE18CC">
        <w:trPr>
          <w:del w:id="5008" w:author="atuld" w:date="2012-04-26T16:04:00Z"/>
        </w:trPr>
        <w:tc>
          <w:tcPr>
            <w:tcW w:w="3258" w:type="dxa"/>
            <w:shd w:val="pct5" w:color="auto" w:fill="auto"/>
          </w:tcPr>
          <w:p w:rsidR="00F64F03" w:rsidRPr="00EE18CC" w:rsidDel="00101DCD" w:rsidRDefault="00F64F03" w:rsidP="00DD5516">
            <w:pPr>
              <w:rPr>
                <w:del w:id="5009" w:author="atuld" w:date="2012-04-26T16:04:00Z"/>
                <w:b/>
              </w:rPr>
            </w:pPr>
            <w:del w:id="5010" w:author="atuld" w:date="2012-04-26T16:04:00Z">
              <w:r w:rsidRPr="00EE18CC" w:rsidDel="00101DCD">
                <w:rPr>
                  <w:b/>
                </w:rPr>
                <w:delText>Package Structure</w:delText>
              </w:r>
            </w:del>
          </w:p>
        </w:tc>
        <w:tc>
          <w:tcPr>
            <w:tcW w:w="5987" w:type="dxa"/>
            <w:shd w:val="pct5" w:color="auto" w:fill="auto"/>
          </w:tcPr>
          <w:p w:rsidR="00F64F03" w:rsidRPr="00EE18CC" w:rsidDel="00101DCD" w:rsidRDefault="00F64F03" w:rsidP="00DD5516">
            <w:pPr>
              <w:rPr>
                <w:del w:id="5011" w:author="atuld" w:date="2012-04-26T16:04:00Z"/>
                <w:b/>
              </w:rPr>
            </w:pPr>
            <w:del w:id="5012" w:author="atuld" w:date="2012-04-26T16:04:00Z">
              <w:r w:rsidRPr="00EE18CC" w:rsidDel="00101DCD">
                <w:rPr>
                  <w:b/>
                </w:rPr>
                <w:delText>Description</w:delText>
              </w:r>
            </w:del>
          </w:p>
        </w:tc>
      </w:tr>
      <w:tr w:rsidR="00F64F03" w:rsidDel="00101DCD" w:rsidTr="00EE18CC">
        <w:trPr>
          <w:del w:id="5013" w:author="atuld" w:date="2012-04-26T16:04:00Z"/>
        </w:trPr>
        <w:tc>
          <w:tcPr>
            <w:tcW w:w="3258" w:type="dxa"/>
          </w:tcPr>
          <w:p w:rsidR="00F64F03" w:rsidDel="00101DCD" w:rsidRDefault="00F64F03" w:rsidP="00DD5516">
            <w:pPr>
              <w:rPr>
                <w:del w:id="5014" w:author="atuld" w:date="2012-04-26T16:04:00Z"/>
              </w:rPr>
            </w:pPr>
          </w:p>
        </w:tc>
        <w:tc>
          <w:tcPr>
            <w:tcW w:w="5987" w:type="dxa"/>
          </w:tcPr>
          <w:p w:rsidR="00F64F03" w:rsidDel="00101DCD" w:rsidRDefault="00F64F03" w:rsidP="00DD5516">
            <w:pPr>
              <w:rPr>
                <w:del w:id="5015" w:author="atuld" w:date="2012-04-26T16:04:00Z"/>
              </w:rPr>
            </w:pPr>
          </w:p>
        </w:tc>
      </w:tr>
      <w:tr w:rsidR="00F64F03" w:rsidDel="00101DCD" w:rsidTr="00EE18CC">
        <w:trPr>
          <w:del w:id="5016" w:author="atuld" w:date="2012-04-26T16:04:00Z"/>
        </w:trPr>
        <w:tc>
          <w:tcPr>
            <w:tcW w:w="3258" w:type="dxa"/>
          </w:tcPr>
          <w:p w:rsidR="00F64F03" w:rsidDel="00101DCD" w:rsidRDefault="00F64F03" w:rsidP="00DD5516">
            <w:pPr>
              <w:rPr>
                <w:del w:id="5017" w:author="atuld" w:date="2012-04-26T16:04:00Z"/>
              </w:rPr>
            </w:pPr>
          </w:p>
        </w:tc>
        <w:tc>
          <w:tcPr>
            <w:tcW w:w="5987" w:type="dxa"/>
          </w:tcPr>
          <w:p w:rsidR="00F64F03" w:rsidDel="00101DCD" w:rsidRDefault="00F64F03" w:rsidP="00DD5516">
            <w:pPr>
              <w:rPr>
                <w:del w:id="5018" w:author="atuld" w:date="2012-04-26T16:04:00Z"/>
              </w:rPr>
            </w:pPr>
          </w:p>
        </w:tc>
      </w:tr>
      <w:tr w:rsidR="00F64F03" w:rsidDel="00101DCD" w:rsidTr="00EE18CC">
        <w:trPr>
          <w:del w:id="5019" w:author="atuld" w:date="2012-04-26T16:04:00Z"/>
        </w:trPr>
        <w:tc>
          <w:tcPr>
            <w:tcW w:w="3258" w:type="dxa"/>
          </w:tcPr>
          <w:p w:rsidR="00F64F03" w:rsidDel="00101DCD" w:rsidRDefault="00F64F03" w:rsidP="00DD5516">
            <w:pPr>
              <w:rPr>
                <w:del w:id="5020" w:author="atuld" w:date="2012-04-26T16:04:00Z"/>
              </w:rPr>
            </w:pPr>
          </w:p>
        </w:tc>
        <w:tc>
          <w:tcPr>
            <w:tcW w:w="5987" w:type="dxa"/>
          </w:tcPr>
          <w:p w:rsidR="00F64F03" w:rsidDel="00101DCD" w:rsidRDefault="00F64F03" w:rsidP="00DD5516">
            <w:pPr>
              <w:rPr>
                <w:del w:id="5021" w:author="atuld" w:date="2012-04-26T16:04:00Z"/>
              </w:rPr>
            </w:pPr>
          </w:p>
        </w:tc>
      </w:tr>
      <w:tr w:rsidR="00F64F03" w:rsidDel="00101DCD" w:rsidTr="00EE18CC">
        <w:trPr>
          <w:del w:id="5022" w:author="atuld" w:date="2012-04-26T16:04:00Z"/>
        </w:trPr>
        <w:tc>
          <w:tcPr>
            <w:tcW w:w="3258" w:type="dxa"/>
          </w:tcPr>
          <w:p w:rsidR="00F64F03" w:rsidDel="00101DCD" w:rsidRDefault="00F64F03" w:rsidP="00DD5516">
            <w:pPr>
              <w:rPr>
                <w:del w:id="5023" w:author="atuld" w:date="2012-04-26T16:04:00Z"/>
              </w:rPr>
            </w:pPr>
          </w:p>
        </w:tc>
        <w:tc>
          <w:tcPr>
            <w:tcW w:w="5987" w:type="dxa"/>
          </w:tcPr>
          <w:p w:rsidR="00F64F03" w:rsidDel="00101DCD" w:rsidRDefault="00F64F03" w:rsidP="00DD5516">
            <w:pPr>
              <w:rPr>
                <w:del w:id="5024" w:author="atuld" w:date="2012-04-26T16:04:00Z"/>
              </w:rPr>
            </w:pPr>
          </w:p>
        </w:tc>
      </w:tr>
      <w:tr w:rsidR="00F64F03" w:rsidDel="00101DCD" w:rsidTr="00EE18CC">
        <w:trPr>
          <w:del w:id="5025" w:author="atuld" w:date="2012-04-26T16:04:00Z"/>
        </w:trPr>
        <w:tc>
          <w:tcPr>
            <w:tcW w:w="3258" w:type="dxa"/>
          </w:tcPr>
          <w:p w:rsidR="00F64F03" w:rsidDel="00101DCD" w:rsidRDefault="00F64F03" w:rsidP="00DD5516">
            <w:pPr>
              <w:rPr>
                <w:del w:id="5026" w:author="atuld" w:date="2012-04-26T16:04:00Z"/>
              </w:rPr>
            </w:pPr>
          </w:p>
        </w:tc>
        <w:tc>
          <w:tcPr>
            <w:tcW w:w="5987" w:type="dxa"/>
          </w:tcPr>
          <w:p w:rsidR="00F64F03" w:rsidDel="00101DCD" w:rsidRDefault="00F64F03" w:rsidP="00DD5516">
            <w:pPr>
              <w:rPr>
                <w:del w:id="5027" w:author="atuld" w:date="2012-04-26T16:04:00Z"/>
              </w:rPr>
            </w:pPr>
          </w:p>
        </w:tc>
      </w:tr>
      <w:tr w:rsidR="00F64F03" w:rsidDel="00101DCD" w:rsidTr="00EE18CC">
        <w:trPr>
          <w:del w:id="5028" w:author="atuld" w:date="2012-04-26T16:04:00Z"/>
        </w:trPr>
        <w:tc>
          <w:tcPr>
            <w:tcW w:w="3258" w:type="dxa"/>
          </w:tcPr>
          <w:p w:rsidR="00F64F03" w:rsidDel="00101DCD" w:rsidRDefault="00F64F03" w:rsidP="00DD5516">
            <w:pPr>
              <w:rPr>
                <w:del w:id="5029" w:author="atuld" w:date="2012-04-26T16:04:00Z"/>
              </w:rPr>
            </w:pPr>
          </w:p>
        </w:tc>
        <w:tc>
          <w:tcPr>
            <w:tcW w:w="5987" w:type="dxa"/>
          </w:tcPr>
          <w:p w:rsidR="00F64F03" w:rsidDel="00101DCD" w:rsidRDefault="00F64F03" w:rsidP="00DD5516">
            <w:pPr>
              <w:rPr>
                <w:del w:id="5030" w:author="atuld" w:date="2012-04-26T16:04:00Z"/>
              </w:rPr>
            </w:pPr>
          </w:p>
        </w:tc>
      </w:tr>
      <w:tr w:rsidR="00F64F03" w:rsidDel="00101DCD" w:rsidTr="00EE18CC">
        <w:trPr>
          <w:del w:id="5031" w:author="atuld" w:date="2012-04-26T16:04:00Z"/>
        </w:trPr>
        <w:tc>
          <w:tcPr>
            <w:tcW w:w="3258" w:type="dxa"/>
          </w:tcPr>
          <w:p w:rsidR="00F64F03" w:rsidDel="00101DCD" w:rsidRDefault="00F64F03" w:rsidP="00DD5516">
            <w:pPr>
              <w:rPr>
                <w:del w:id="5032" w:author="atuld" w:date="2012-04-26T16:04:00Z"/>
              </w:rPr>
            </w:pPr>
          </w:p>
        </w:tc>
        <w:tc>
          <w:tcPr>
            <w:tcW w:w="5987" w:type="dxa"/>
          </w:tcPr>
          <w:p w:rsidR="00F64F03" w:rsidDel="00101DCD" w:rsidRDefault="00F64F03" w:rsidP="00DD5516">
            <w:pPr>
              <w:rPr>
                <w:del w:id="5033" w:author="atuld" w:date="2012-04-26T16:04:00Z"/>
              </w:rPr>
            </w:pPr>
          </w:p>
        </w:tc>
      </w:tr>
    </w:tbl>
    <w:p w:rsidR="00F64F03" w:rsidRPr="00DD5516" w:rsidRDefault="00F64F03" w:rsidP="00DD5516">
      <w:pPr>
        <w:pStyle w:val="Caption"/>
        <w:jc w:val="center"/>
        <w:rPr>
          <w:b w:val="0"/>
          <w:i/>
        </w:rPr>
      </w:pPr>
      <w:bookmarkStart w:id="5034" w:name="_Toc323190949"/>
      <w:del w:id="5035" w:author="atuld" w:date="2012-04-26T16:05:00Z">
        <w:r w:rsidRPr="00DD5516" w:rsidDel="00101DCD">
          <w:rPr>
            <w:b w:val="0"/>
            <w:i/>
          </w:rPr>
          <w:delText xml:space="preserve">Table </w:delText>
        </w:r>
        <w:r w:rsidR="00DF6216" w:rsidRPr="00DD5516" w:rsidDel="00101DCD">
          <w:rPr>
            <w:b w:val="0"/>
            <w:i/>
          </w:rPr>
          <w:fldChar w:fldCharType="begin"/>
        </w:r>
        <w:r w:rsidRPr="00DD5516" w:rsidDel="00101DCD">
          <w:rPr>
            <w:b w:val="0"/>
            <w:i/>
          </w:rPr>
          <w:delInstrText xml:space="preserve"> SEQ Table \* ARABIC </w:delInstrText>
        </w:r>
        <w:r w:rsidR="00DF6216" w:rsidRPr="00DD5516" w:rsidDel="00101DCD">
          <w:rPr>
            <w:b w:val="0"/>
            <w:i/>
          </w:rPr>
          <w:fldChar w:fldCharType="separate"/>
        </w:r>
        <w:r w:rsidRPr="00DD5516" w:rsidDel="00101DCD">
          <w:rPr>
            <w:b w:val="0"/>
            <w:i/>
            <w:noProof/>
          </w:rPr>
          <w:delText>2</w:delText>
        </w:r>
        <w:r w:rsidR="00DF6216" w:rsidRPr="00DD5516" w:rsidDel="00101DCD">
          <w:rPr>
            <w:b w:val="0"/>
            <w:i/>
          </w:rPr>
          <w:fldChar w:fldCharType="end"/>
        </w:r>
        <w:r w:rsidRPr="00DD5516" w:rsidDel="00101DCD">
          <w:rPr>
            <w:b w:val="0"/>
            <w:i/>
          </w:rPr>
          <w:delText>: Framework Package Structure</w:delText>
        </w:r>
      </w:del>
      <w:bookmarkEnd w:id="50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22"/>
        <w:gridCol w:w="4623"/>
      </w:tblGrid>
      <w:tr w:rsidR="00F64F03" w:rsidDel="005975FA" w:rsidTr="00221629">
        <w:trPr>
          <w:ins w:id="5036" w:author="atuld" w:date="2012-04-26T16:05:00Z"/>
          <w:del w:id="5037" w:author="manojk" w:date="2012-05-13T16:35:00Z"/>
        </w:trPr>
        <w:tc>
          <w:tcPr>
            <w:tcW w:w="4622" w:type="dxa"/>
          </w:tcPr>
          <w:p w:rsidR="00F64F03" w:rsidDel="005975FA" w:rsidRDefault="00F64F03" w:rsidP="00221629">
            <w:pPr>
              <w:pStyle w:val="NormalIndent"/>
              <w:numPr>
                <w:ins w:id="5038" w:author="atuld" w:date="2012-04-26T16:05:00Z"/>
              </w:numPr>
              <w:ind w:left="0"/>
              <w:rPr>
                <w:ins w:id="5039" w:author="atuld" w:date="2012-04-26T16:05:00Z"/>
                <w:del w:id="5040" w:author="manojk" w:date="2012-05-13T16:35:00Z"/>
              </w:rPr>
            </w:pPr>
            <w:ins w:id="5041" w:author="atuld" w:date="2012-04-26T16:05:00Z">
              <w:del w:id="5042" w:author="manojk" w:date="2012-05-13T16:34:00Z">
                <w:r w:rsidDel="005975FA">
                  <w:delText>Package Name</w:delText>
                </w:r>
              </w:del>
            </w:ins>
          </w:p>
        </w:tc>
        <w:tc>
          <w:tcPr>
            <w:tcW w:w="4623" w:type="dxa"/>
          </w:tcPr>
          <w:p w:rsidR="00F64F03" w:rsidDel="005975FA" w:rsidRDefault="00F64F03" w:rsidP="00221629">
            <w:pPr>
              <w:pStyle w:val="NormalIndent"/>
              <w:numPr>
                <w:ins w:id="5043" w:author="atuld" w:date="2012-04-26T16:05:00Z"/>
              </w:numPr>
              <w:rPr>
                <w:ins w:id="5044" w:author="atuld" w:date="2012-04-26T16:05:00Z"/>
                <w:del w:id="5045" w:author="manojk" w:date="2012-05-13T16:35:00Z"/>
              </w:rPr>
            </w:pPr>
            <w:ins w:id="5046" w:author="atuld" w:date="2012-04-26T16:05:00Z">
              <w:del w:id="5047" w:author="manojk" w:date="2012-05-13T16:34:00Z">
                <w:r w:rsidDel="005975FA">
                  <w:delText>Description</w:delText>
                </w:r>
              </w:del>
            </w:ins>
          </w:p>
        </w:tc>
      </w:tr>
      <w:tr w:rsidR="00F64F03" w:rsidDel="005975FA" w:rsidTr="00221629">
        <w:trPr>
          <w:ins w:id="5048" w:author="atuld" w:date="2012-04-26T16:05:00Z"/>
          <w:del w:id="5049" w:author="manojk" w:date="2012-05-13T16:35:00Z"/>
        </w:trPr>
        <w:tc>
          <w:tcPr>
            <w:tcW w:w="4622" w:type="dxa"/>
          </w:tcPr>
          <w:p w:rsidR="00F64F03" w:rsidDel="005975FA" w:rsidRDefault="00F64F03" w:rsidP="00221629">
            <w:pPr>
              <w:pStyle w:val="NormalIndent"/>
              <w:numPr>
                <w:ins w:id="5050" w:author="atuld" w:date="2012-04-26T16:05:00Z"/>
              </w:numPr>
              <w:ind w:left="0"/>
              <w:rPr>
                <w:ins w:id="5051" w:author="atuld" w:date="2012-04-26T16:05:00Z"/>
                <w:del w:id="5052" w:author="manojk" w:date="2012-05-13T16:35:00Z"/>
              </w:rPr>
            </w:pPr>
            <w:ins w:id="5053" w:author="atuld" w:date="2012-04-26T16:05:00Z">
              <w:del w:id="5054" w:author="manojk" w:date="2012-05-13T16:34:00Z">
                <w:r w:rsidDel="005975FA">
                  <w:delText>Com.verio.portal framework</w:delText>
                </w:r>
              </w:del>
            </w:ins>
          </w:p>
        </w:tc>
        <w:tc>
          <w:tcPr>
            <w:tcW w:w="4623" w:type="dxa"/>
          </w:tcPr>
          <w:p w:rsidR="00F64F03" w:rsidDel="005975FA" w:rsidRDefault="00F64F03" w:rsidP="00221629">
            <w:pPr>
              <w:pStyle w:val="NormalIndent"/>
              <w:numPr>
                <w:ins w:id="5055" w:author="atuld" w:date="2012-04-26T16:05:00Z"/>
              </w:numPr>
              <w:rPr>
                <w:ins w:id="5056" w:author="atuld" w:date="2012-04-26T16:05:00Z"/>
                <w:del w:id="5057" w:author="manojk" w:date="2012-05-13T16:35:00Z"/>
              </w:rPr>
            </w:pPr>
            <w:ins w:id="5058" w:author="atuld" w:date="2012-04-26T16:05:00Z">
              <w:del w:id="5059" w:author="manojk" w:date="2012-05-13T16:34:00Z">
                <w:r w:rsidDel="005975FA">
                  <w:delText>Root Folder</w:delText>
                </w:r>
              </w:del>
            </w:ins>
          </w:p>
        </w:tc>
      </w:tr>
      <w:tr w:rsidR="00F64F03" w:rsidDel="005975FA" w:rsidTr="00221629">
        <w:trPr>
          <w:ins w:id="5060" w:author="atuld" w:date="2012-04-26T16:05:00Z"/>
          <w:del w:id="5061" w:author="manojk" w:date="2012-05-13T16:35:00Z"/>
        </w:trPr>
        <w:tc>
          <w:tcPr>
            <w:tcW w:w="4622" w:type="dxa"/>
          </w:tcPr>
          <w:p w:rsidR="00F64F03" w:rsidDel="005975FA" w:rsidRDefault="00F64F03" w:rsidP="00221629">
            <w:pPr>
              <w:pStyle w:val="NormalIndent"/>
              <w:numPr>
                <w:ins w:id="5062" w:author="atuld" w:date="2012-04-26T16:05:00Z"/>
              </w:numPr>
              <w:ind w:left="0"/>
              <w:rPr>
                <w:ins w:id="5063" w:author="atuld" w:date="2012-04-26T16:05:00Z"/>
                <w:del w:id="5064" w:author="manojk" w:date="2012-05-13T16:35:00Z"/>
              </w:rPr>
            </w:pPr>
            <w:ins w:id="5065" w:author="atuld" w:date="2012-04-26T16:05:00Z">
              <w:del w:id="5066" w:author="manojk" w:date="2012-05-13T16:34:00Z">
                <w:r w:rsidDel="005975FA">
                  <w:delText>Com.verio.portal .framework.client.service</w:delText>
                </w:r>
              </w:del>
            </w:ins>
          </w:p>
        </w:tc>
        <w:tc>
          <w:tcPr>
            <w:tcW w:w="4623" w:type="dxa"/>
          </w:tcPr>
          <w:p w:rsidR="00F64F03" w:rsidDel="005975FA" w:rsidRDefault="00F64F03" w:rsidP="00221629">
            <w:pPr>
              <w:pStyle w:val="NormalIndent"/>
              <w:numPr>
                <w:ins w:id="5067" w:author="atuld" w:date="2012-04-26T16:05:00Z"/>
              </w:numPr>
              <w:jc w:val="both"/>
              <w:rPr>
                <w:ins w:id="5068" w:author="atuld" w:date="2012-04-26T16:05:00Z"/>
                <w:del w:id="5069" w:author="manojk" w:date="2012-05-13T16:34:00Z"/>
              </w:rPr>
            </w:pPr>
            <w:ins w:id="5070" w:author="atuld" w:date="2012-04-26T16:05:00Z">
              <w:del w:id="5071" w:author="manojk" w:date="2012-05-13T16:34:00Z">
                <w:r w:rsidDel="005975FA">
                  <w:delText xml:space="preserve">This package will contain </w:delText>
                </w:r>
              </w:del>
            </w:ins>
          </w:p>
          <w:p w:rsidR="00F64F03" w:rsidDel="005975FA" w:rsidRDefault="00F64F03" w:rsidP="00221629">
            <w:pPr>
              <w:pStyle w:val="NormalIndent"/>
              <w:numPr>
                <w:ins w:id="5072" w:author="atuld" w:date="2012-04-26T16:05:00Z"/>
              </w:numPr>
              <w:jc w:val="both"/>
              <w:rPr>
                <w:ins w:id="5073" w:author="atuld" w:date="2012-04-26T16:05:00Z"/>
                <w:del w:id="5074" w:author="manojk" w:date="2012-05-13T16:34:00Z"/>
              </w:rPr>
            </w:pPr>
            <w:ins w:id="5075" w:author="atuld" w:date="2012-04-26T16:05:00Z">
              <w:del w:id="5076" w:author="manojk" w:date="2012-05-13T16:34:00Z">
                <w:r w:rsidDel="005975FA">
                  <w:delText xml:space="preserve">all Interfaces (Sync and async ) that </w:delText>
                </w:r>
              </w:del>
            </w:ins>
          </w:p>
          <w:p w:rsidR="00F64F03" w:rsidDel="005975FA" w:rsidRDefault="00F64F03" w:rsidP="00221629">
            <w:pPr>
              <w:pStyle w:val="NormalIndent"/>
              <w:numPr>
                <w:ins w:id="5077" w:author="atuld" w:date="2012-04-26T16:05:00Z"/>
              </w:numPr>
              <w:jc w:val="both"/>
              <w:rPr>
                <w:ins w:id="5078" w:author="atuld" w:date="2012-04-26T16:05:00Z"/>
                <w:del w:id="5079" w:author="manojk" w:date="2012-05-13T16:34:00Z"/>
              </w:rPr>
            </w:pPr>
            <w:ins w:id="5080" w:author="atuld" w:date="2012-04-26T16:05:00Z">
              <w:del w:id="5081" w:author="manojk" w:date="2012-05-13T16:34:00Z">
                <w:r w:rsidDel="005975FA">
                  <w:delText xml:space="preserve">will bring the data  pertaining to </w:delText>
                </w:r>
              </w:del>
            </w:ins>
          </w:p>
          <w:p w:rsidR="00F64F03" w:rsidDel="005975FA" w:rsidRDefault="00F64F03" w:rsidP="00221629">
            <w:pPr>
              <w:pStyle w:val="NormalIndent"/>
              <w:numPr>
                <w:ins w:id="5082" w:author="atuld" w:date="2012-04-26T16:05:00Z"/>
              </w:numPr>
              <w:jc w:val="both"/>
              <w:rPr>
                <w:ins w:id="5083" w:author="atuld" w:date="2012-04-26T16:05:00Z"/>
                <w:del w:id="5084" w:author="manojk" w:date="2012-05-13T16:35:00Z"/>
              </w:rPr>
            </w:pPr>
            <w:ins w:id="5085" w:author="atuld" w:date="2012-04-26T16:05:00Z">
              <w:del w:id="5086" w:author="manojk" w:date="2012-05-13T16:34:00Z">
                <w:r w:rsidDel="005975FA">
                  <w:delText>the widgets  along the widget id that would create building blocks for the portal framework.</w:delText>
                </w:r>
              </w:del>
            </w:ins>
          </w:p>
        </w:tc>
      </w:tr>
      <w:tr w:rsidR="00F64F03" w:rsidDel="005975FA" w:rsidTr="00221629">
        <w:trPr>
          <w:ins w:id="5087" w:author="atuld" w:date="2012-04-26T16:05:00Z"/>
          <w:del w:id="5088" w:author="manojk" w:date="2012-05-13T16:35:00Z"/>
        </w:trPr>
        <w:tc>
          <w:tcPr>
            <w:tcW w:w="4622" w:type="dxa"/>
          </w:tcPr>
          <w:p w:rsidR="00F64F03" w:rsidDel="005975FA" w:rsidRDefault="00F64F03" w:rsidP="00221629">
            <w:pPr>
              <w:pStyle w:val="NormalIndent"/>
              <w:numPr>
                <w:ins w:id="5089" w:author="atuld" w:date="2012-04-26T16:05:00Z"/>
              </w:numPr>
              <w:ind w:left="0"/>
              <w:rPr>
                <w:ins w:id="5090" w:author="atuld" w:date="2012-04-26T16:05:00Z"/>
                <w:del w:id="5091" w:author="manojk" w:date="2012-05-13T16:35:00Z"/>
              </w:rPr>
            </w:pPr>
            <w:ins w:id="5092" w:author="atuld" w:date="2012-04-26T16:05:00Z">
              <w:del w:id="5093" w:author="manojk" w:date="2012-05-13T16:34:00Z">
                <w:r w:rsidDel="005975FA">
                  <w:delText>Com.verio.portal .framework.client.widget</w:delText>
                </w:r>
              </w:del>
            </w:ins>
          </w:p>
        </w:tc>
        <w:tc>
          <w:tcPr>
            <w:tcW w:w="4623" w:type="dxa"/>
          </w:tcPr>
          <w:p w:rsidR="00F64F03" w:rsidRPr="004B64D8" w:rsidDel="005975FA" w:rsidRDefault="00F64F03" w:rsidP="00221629">
            <w:pPr>
              <w:pStyle w:val="NormalIndent"/>
              <w:numPr>
                <w:ins w:id="5094" w:author="atuld" w:date="2012-04-26T16:05:00Z"/>
              </w:numPr>
              <w:rPr>
                <w:ins w:id="5095" w:author="atuld" w:date="2012-04-26T16:05:00Z"/>
                <w:del w:id="5096" w:author="manojk" w:date="2012-05-13T16:35:00Z"/>
                <w:szCs w:val="28"/>
              </w:rPr>
            </w:pPr>
            <w:ins w:id="5097" w:author="atuld" w:date="2012-04-26T16:05:00Z">
              <w:del w:id="5098" w:author="manojk" w:date="2012-05-13T16:34:00Z">
                <w:r w:rsidDel="005975FA">
                  <w:delText>This package</w:delText>
                </w:r>
                <w:r w:rsidRPr="005C3417" w:rsidDel="005975FA">
                  <w:delText xml:space="preserve"> would contain all the implementation that would service the interfaces being defined in the service layer and set the properties for the widgets.</w:delText>
                </w:r>
              </w:del>
            </w:ins>
          </w:p>
        </w:tc>
      </w:tr>
      <w:tr w:rsidR="00F64F03" w:rsidDel="005975FA" w:rsidTr="00221629">
        <w:trPr>
          <w:ins w:id="5099" w:author="atuld" w:date="2012-04-26T16:05:00Z"/>
          <w:del w:id="5100" w:author="manojk" w:date="2012-05-13T16:35:00Z"/>
        </w:trPr>
        <w:tc>
          <w:tcPr>
            <w:tcW w:w="4622" w:type="dxa"/>
          </w:tcPr>
          <w:p w:rsidR="00F64F03" w:rsidDel="005975FA" w:rsidRDefault="00F64F03" w:rsidP="00221629">
            <w:pPr>
              <w:pStyle w:val="NormalIndent"/>
              <w:numPr>
                <w:ins w:id="5101" w:author="atuld" w:date="2012-04-26T16:05:00Z"/>
              </w:numPr>
              <w:ind w:left="0"/>
              <w:rPr>
                <w:ins w:id="5102" w:author="atuld" w:date="2012-04-26T16:05:00Z"/>
                <w:del w:id="5103" w:author="manojk" w:date="2012-05-13T16:35:00Z"/>
              </w:rPr>
            </w:pPr>
            <w:ins w:id="5104" w:author="atuld" w:date="2012-04-26T16:05:00Z">
              <w:del w:id="5105" w:author="manojk" w:date="2012-05-13T16:34:00Z">
                <w:r w:rsidDel="005975FA">
                  <w:delText>Com.verio.portal.framework.client.server</w:delText>
                </w:r>
              </w:del>
            </w:ins>
          </w:p>
        </w:tc>
        <w:tc>
          <w:tcPr>
            <w:tcW w:w="4623" w:type="dxa"/>
          </w:tcPr>
          <w:p w:rsidR="00F64F03" w:rsidDel="005975FA" w:rsidRDefault="00F64F03" w:rsidP="00221629">
            <w:pPr>
              <w:pStyle w:val="NormalIndent"/>
              <w:numPr>
                <w:ins w:id="5106" w:author="atuld" w:date="2012-04-26T16:05:00Z"/>
              </w:numPr>
              <w:rPr>
                <w:ins w:id="5107" w:author="atuld" w:date="2012-04-26T16:05:00Z"/>
                <w:del w:id="5108" w:author="manojk" w:date="2012-05-13T16:35:00Z"/>
              </w:rPr>
            </w:pPr>
            <w:ins w:id="5109" w:author="atuld" w:date="2012-04-26T16:05:00Z">
              <w:del w:id="5110" w:author="manojk" w:date="2012-05-13T16:34:00Z">
                <w:r w:rsidDel="005975FA">
                  <w:delText>This package on the client side is responsible for creating wrapper classes to call server side implementation  that would evetually call DAO implementation</w:delText>
                </w:r>
              </w:del>
            </w:ins>
          </w:p>
        </w:tc>
      </w:tr>
      <w:tr w:rsidR="00F64F03" w:rsidDel="005975FA" w:rsidTr="00221629">
        <w:trPr>
          <w:ins w:id="5111" w:author="atuld" w:date="2012-04-26T16:05:00Z"/>
          <w:del w:id="5112" w:author="manojk" w:date="2012-05-13T16:35:00Z"/>
        </w:trPr>
        <w:tc>
          <w:tcPr>
            <w:tcW w:w="4622" w:type="dxa"/>
          </w:tcPr>
          <w:p w:rsidR="00F64F03" w:rsidDel="005975FA" w:rsidRDefault="00F64F03" w:rsidP="00221629">
            <w:pPr>
              <w:pStyle w:val="NormalIndent"/>
              <w:numPr>
                <w:ins w:id="5113" w:author="atuld" w:date="2012-04-26T16:05:00Z"/>
              </w:numPr>
              <w:ind w:left="0"/>
              <w:rPr>
                <w:ins w:id="5114" w:author="atuld" w:date="2012-04-26T16:05:00Z"/>
                <w:del w:id="5115" w:author="manojk" w:date="2012-05-13T16:35:00Z"/>
              </w:rPr>
            </w:pPr>
            <w:ins w:id="5116" w:author="atuld" w:date="2012-04-26T16:05:00Z">
              <w:del w:id="5117" w:author="manojk" w:date="2012-05-13T16:34:00Z">
                <w:r w:rsidDel="005975FA">
                  <w:delText>Com.verio.portal.framework.client.shared</w:delText>
                </w:r>
              </w:del>
            </w:ins>
          </w:p>
        </w:tc>
        <w:tc>
          <w:tcPr>
            <w:tcW w:w="4623" w:type="dxa"/>
          </w:tcPr>
          <w:p w:rsidR="00F64F03" w:rsidRPr="004B64D8" w:rsidDel="005975FA" w:rsidRDefault="00F64F03" w:rsidP="00221629">
            <w:pPr>
              <w:pStyle w:val="NormalIndent"/>
              <w:numPr>
                <w:ins w:id="5118" w:author="atuld" w:date="2012-04-26T16:05:00Z"/>
              </w:numPr>
              <w:rPr>
                <w:ins w:id="5119" w:author="atuld" w:date="2012-04-26T16:05:00Z"/>
                <w:del w:id="5120" w:author="manojk" w:date="2012-05-13T16:35:00Z"/>
                <w:szCs w:val="28"/>
              </w:rPr>
            </w:pPr>
            <w:ins w:id="5121" w:author="atuld" w:date="2012-04-26T16:05:00Z">
              <w:del w:id="5122" w:author="manojk" w:date="2012-05-13T16:34:00Z">
                <w:r w:rsidDel="005975FA">
                  <w:delText>This package</w:delText>
                </w:r>
                <w:r w:rsidRPr="00A5204F" w:rsidDel="005975FA">
                  <w:delText xml:space="preserve"> on the client side would provide  data being shared by both client and server layer along with their getters and setters.</w:delText>
                </w:r>
              </w:del>
            </w:ins>
          </w:p>
        </w:tc>
      </w:tr>
    </w:tbl>
    <w:p w:rsidR="00F64F03" w:rsidRPr="002634B8" w:rsidRDefault="00F64F03" w:rsidP="00AA2C81">
      <w:ins w:id="5123" w:author="atuld" w:date="2012-04-26T16:05:00Z">
        <w:r>
          <w:tab/>
        </w:r>
        <w:r>
          <w:tab/>
        </w:r>
        <w:r w:rsidRPr="0045093C">
          <w:rPr>
            <w:i/>
          </w:rPr>
          <w:tab/>
        </w:r>
      </w:ins>
      <w:ins w:id="5124" w:author="atuld" w:date="2012-04-26T16:37:00Z">
        <w:r w:rsidR="00DF6216" w:rsidRPr="00DF6216">
          <w:rPr>
            <w:i/>
            <w:rPrChange w:id="5125" w:author="atuld" w:date="2012-04-26T16:37:00Z">
              <w:rPr>
                <w:rFonts w:cs="Times New Roman"/>
                <w:b/>
                <w:bCs/>
                <w:i/>
                <w:color w:val="004080"/>
                <w:sz w:val="20"/>
                <w:szCs w:val="28"/>
              </w:rPr>
            </w:rPrChange>
          </w:rPr>
          <w:t>Figure5</w:t>
        </w:r>
      </w:ins>
      <w:ins w:id="5126" w:author="manojk" w:date="2012-05-14T11:51:00Z">
        <w:r w:rsidR="00E6151A">
          <w:rPr>
            <w:i/>
          </w:rPr>
          <w:t>:</w:t>
        </w:r>
      </w:ins>
      <w:ins w:id="5127" w:author="atuld" w:date="2012-04-26T16:05:00Z">
        <w:del w:id="5128" w:author="manojk" w:date="2012-05-23T06:11:00Z">
          <w:r w:rsidDel="00F505E0">
            <w:tab/>
          </w:r>
        </w:del>
      </w:ins>
      <w:ins w:id="5129" w:author="atuld" w:date="2012-04-26T16:06:00Z">
        <w:r w:rsidRPr="002634B8">
          <w:rPr>
            <w:rStyle w:val="FieldLabel"/>
            <w:color w:val="000000"/>
          </w:rPr>
          <w:t>Portal Framework Client Package Structure</w:t>
        </w:r>
      </w:ins>
    </w:p>
    <w:p w:rsidR="00F64F03" w:rsidRPr="00AA2C81" w:rsidRDefault="00F64F03" w:rsidP="00AA2C81"/>
    <w:p w:rsidR="00000000" w:rsidRDefault="006A5941">
      <w:pPr>
        <w:rPr>
          <w:ins w:id="5130" w:author="manojk" w:date="2012-05-13T16:37:00Z"/>
        </w:rPr>
        <w:pPrChange w:id="5131" w:author="manojk" w:date="2012-05-13T16:37:00Z">
          <w:pPr>
            <w:pStyle w:val="Heading3"/>
          </w:pPr>
        </w:pPrChange>
      </w:pPr>
    </w:p>
    <w:p w:rsidR="00000000" w:rsidRDefault="006A5941">
      <w:pPr>
        <w:rPr>
          <w:ins w:id="5132" w:author="manojk" w:date="2012-05-13T16:37:00Z"/>
        </w:rPr>
        <w:pPrChange w:id="5133" w:author="manojk" w:date="2012-05-13T16:37:00Z">
          <w:pPr>
            <w:pStyle w:val="Heading3"/>
          </w:pPr>
        </w:pPrChange>
      </w:pPr>
    </w:p>
    <w:p w:rsidR="00000000" w:rsidRDefault="006A5941">
      <w:pPr>
        <w:rPr>
          <w:ins w:id="5134" w:author="manojk" w:date="2012-05-13T16:37:00Z"/>
        </w:rPr>
        <w:pPrChange w:id="5135" w:author="manojk" w:date="2012-05-13T16:37:00Z">
          <w:pPr>
            <w:pStyle w:val="Heading3"/>
          </w:pPr>
        </w:pPrChange>
      </w:pPr>
    </w:p>
    <w:p w:rsidR="00000000" w:rsidRDefault="006A5941">
      <w:pPr>
        <w:rPr>
          <w:ins w:id="5136" w:author="manojk" w:date="2012-05-13T16:37:00Z"/>
        </w:rPr>
        <w:pPrChange w:id="5137" w:author="manojk" w:date="2012-05-13T16:37:00Z">
          <w:pPr>
            <w:pStyle w:val="Heading3"/>
          </w:pPr>
        </w:pPrChange>
      </w:pPr>
    </w:p>
    <w:p w:rsidR="00000000" w:rsidRDefault="006A5941">
      <w:pPr>
        <w:rPr>
          <w:ins w:id="5138" w:author="manojk" w:date="2012-05-13T16:37:00Z"/>
        </w:rPr>
        <w:pPrChange w:id="5139" w:author="manojk" w:date="2012-05-13T16:37:00Z">
          <w:pPr>
            <w:pStyle w:val="Heading3"/>
          </w:pPr>
        </w:pPrChange>
      </w:pPr>
    </w:p>
    <w:p w:rsidR="00000000" w:rsidRDefault="006A5941">
      <w:pPr>
        <w:rPr>
          <w:ins w:id="5140" w:author="manojk" w:date="2012-05-13T16:37:00Z"/>
        </w:rPr>
        <w:pPrChange w:id="5141" w:author="manojk" w:date="2012-05-13T16:37:00Z">
          <w:pPr>
            <w:pStyle w:val="Heading3"/>
          </w:pPr>
        </w:pPrChange>
      </w:pPr>
    </w:p>
    <w:p w:rsidR="00000000" w:rsidRDefault="006A5941">
      <w:pPr>
        <w:rPr>
          <w:ins w:id="5142" w:author="manojk" w:date="2012-05-13T16:37:00Z"/>
        </w:rPr>
        <w:pPrChange w:id="5143" w:author="manojk" w:date="2012-05-13T16:37:00Z">
          <w:pPr>
            <w:pStyle w:val="Heading3"/>
          </w:pPr>
        </w:pPrChange>
      </w:pPr>
    </w:p>
    <w:p w:rsidR="006E7386" w:rsidRDefault="005975FA" w:rsidP="006E7386">
      <w:pPr>
        <w:pStyle w:val="Heading3"/>
        <w:rPr>
          <w:ins w:id="5144" w:author="manojk" w:date="2012-05-13T16:39:00Z"/>
        </w:rPr>
      </w:pPr>
      <w:bookmarkStart w:id="5145" w:name="_Toc326167422"/>
      <w:ins w:id="5146" w:author="manojk" w:date="2012-05-13T16:36:00Z">
        <w:r>
          <w:t xml:space="preserve">Package </w:t>
        </w:r>
      </w:ins>
      <w:ins w:id="5147" w:author="manojk" w:date="2012-05-13T23:16:00Z">
        <w:r w:rsidR="00FD2EE7">
          <w:t xml:space="preserve">component </w:t>
        </w:r>
      </w:ins>
      <w:ins w:id="5148" w:author="manojk" w:date="2012-05-13T16:36:00Z">
        <w:r>
          <w:t>description</w:t>
        </w:r>
      </w:ins>
      <w:bookmarkEnd w:id="5145"/>
    </w:p>
    <w:p w:rsidR="00000000" w:rsidRDefault="006A5941">
      <w:pPr>
        <w:rPr>
          <w:ins w:id="5149" w:author="manojk" w:date="2012-05-13T16:39:00Z"/>
        </w:rPr>
        <w:pPrChange w:id="5150" w:author="manojk" w:date="2012-05-13T16:39:00Z">
          <w:pPr>
            <w:pStyle w:val="Heading3"/>
          </w:pPr>
        </w:pPrChange>
      </w:pPr>
    </w:p>
    <w:p w:rsidR="00000000" w:rsidRDefault="006A5941">
      <w:pPr>
        <w:keepNext/>
        <w:rPr>
          <w:ins w:id="5151" w:author="manojk" w:date="2012-05-23T05:56:00Z"/>
        </w:rPr>
        <w:pPrChange w:id="5152" w:author="manojk" w:date="2012-05-23T05:56:00Z">
          <w:pPr/>
        </w:pPrChange>
      </w:pPr>
      <w:ins w:id="5153" w:author="manojk" w:date="2012-05-13T16:39:00Z">
        <w:r w:rsidRPr="00DF6216">
          <w:rPr>
            <w:noProof/>
            <w:lang w:val="en-US" w:eastAsia="en-US"/>
          </w:rPr>
          <w:pict>
            <v:shape id="table" o:spid="_x0000_i1039" type="#_x0000_t75" style="width:468pt;height:300pt;visibility:visible;mso-wrap-style:square">
              <v:imagedata r:id="rId26" o:title=""/>
            </v:shape>
          </w:pict>
        </w:r>
      </w:ins>
    </w:p>
    <w:p w:rsidR="00000000" w:rsidRDefault="00DF6216">
      <w:pPr>
        <w:pStyle w:val="Caption"/>
        <w:jc w:val="center"/>
        <w:rPr>
          <w:ins w:id="5154" w:author="manojk" w:date="2012-04-27T12:36:00Z"/>
          <w:b w:val="0"/>
          <w:rPrChange w:id="5155" w:author="manojk" w:date="2012-05-23T05:56:00Z">
            <w:rPr>
              <w:ins w:id="5156" w:author="manojk" w:date="2012-04-27T12:36:00Z"/>
            </w:rPr>
          </w:rPrChange>
        </w:rPr>
        <w:pPrChange w:id="5157" w:author="manojk" w:date="2012-05-23T05:57:00Z">
          <w:pPr>
            <w:pStyle w:val="Heading3"/>
          </w:pPr>
        </w:pPrChange>
      </w:pPr>
      <w:ins w:id="5158" w:author="manojk" w:date="2012-05-23T05:56:00Z">
        <w:r w:rsidRPr="00DF6216">
          <w:rPr>
            <w:b w:val="0"/>
            <w:rPrChange w:id="5159" w:author="manojk" w:date="2012-05-23T05:56:00Z">
              <w:rPr>
                <w:i/>
              </w:rPr>
            </w:rPrChange>
          </w:rPr>
          <w:t xml:space="preserve">Figure </w:t>
        </w:r>
        <w:r w:rsidRPr="00DF6216">
          <w:rPr>
            <w:b w:val="0"/>
            <w:rPrChange w:id="5160" w:author="manojk" w:date="2012-05-23T05:56:00Z">
              <w:rPr>
                <w:i/>
              </w:rPr>
            </w:rPrChange>
          </w:rPr>
          <w:fldChar w:fldCharType="begin"/>
        </w:r>
        <w:r w:rsidRPr="00DF6216">
          <w:rPr>
            <w:b w:val="0"/>
            <w:rPrChange w:id="5161" w:author="manojk" w:date="2012-05-23T05:56:00Z">
              <w:rPr>
                <w:i/>
              </w:rPr>
            </w:rPrChange>
          </w:rPr>
          <w:instrText xml:space="preserve"> SEQ Figure \* ARABIC </w:instrText>
        </w:r>
      </w:ins>
      <w:r w:rsidRPr="00DF6216">
        <w:rPr>
          <w:b w:val="0"/>
          <w:rPrChange w:id="5162" w:author="manojk" w:date="2012-05-23T05:56:00Z">
            <w:rPr>
              <w:i/>
            </w:rPr>
          </w:rPrChange>
        </w:rPr>
        <w:fldChar w:fldCharType="separate"/>
      </w:r>
      <w:ins w:id="5163" w:author="manojk" w:date="2012-05-23T05:56:00Z">
        <w:r w:rsidRPr="00DF6216">
          <w:rPr>
            <w:b w:val="0"/>
            <w:noProof/>
            <w:rPrChange w:id="5164" w:author="manojk" w:date="2012-05-23T05:56:00Z">
              <w:rPr>
                <w:i/>
                <w:noProof/>
              </w:rPr>
            </w:rPrChange>
          </w:rPr>
          <w:t>1</w:t>
        </w:r>
        <w:r w:rsidRPr="00DF6216">
          <w:rPr>
            <w:b w:val="0"/>
            <w:rPrChange w:id="5165" w:author="manojk" w:date="2012-05-23T05:56:00Z">
              <w:rPr>
                <w:i/>
              </w:rPr>
            </w:rPrChange>
          </w:rPr>
          <w:fldChar w:fldCharType="end"/>
        </w:r>
        <w:r w:rsidRPr="00DF6216">
          <w:rPr>
            <w:b w:val="0"/>
            <w:rPrChange w:id="5166" w:author="manojk" w:date="2012-05-23T05:56:00Z">
              <w:rPr>
                <w:i/>
              </w:rPr>
            </w:rPrChange>
          </w:rPr>
          <w:t>: Description of package components</w:t>
        </w:r>
      </w:ins>
    </w:p>
    <w:p w:rsidR="00447578" w:rsidRDefault="00447578" w:rsidP="00447578">
      <w:pPr>
        <w:pStyle w:val="Heading3"/>
        <w:rPr>
          <w:ins w:id="5167" w:author="manojk" w:date="2012-05-23T05:58:00Z"/>
        </w:rPr>
      </w:pPr>
      <w:bookmarkStart w:id="5168" w:name="_Toc326167423"/>
      <w:ins w:id="5169" w:author="manojk" w:date="2012-05-23T05:58:00Z">
        <w:r>
          <w:t>Configuration files structure</w:t>
        </w:r>
        <w:bookmarkEnd w:id="5168"/>
      </w:ins>
    </w:p>
    <w:p w:rsidR="00000000" w:rsidRDefault="00447578">
      <w:pPr>
        <w:pStyle w:val="Heading5"/>
        <w:rPr>
          <w:ins w:id="5170" w:author="manojk" w:date="2012-05-23T06:00:00Z"/>
        </w:rPr>
        <w:pPrChange w:id="5171" w:author="manojk" w:date="2012-05-23T06:00:00Z">
          <w:pPr>
            <w:pStyle w:val="Heading3"/>
          </w:pPr>
        </w:pPrChange>
      </w:pPr>
      <w:ins w:id="5172" w:author="manojk" w:date="2012-05-23T06:00:00Z">
        <w:r>
          <w:t>D</w:t>
        </w:r>
      </w:ins>
      <w:ins w:id="5173" w:author="manojk" w:date="2012-05-23T05:59:00Z">
        <w:r>
          <w:t>ynamic configuration</w:t>
        </w:r>
      </w:ins>
    </w:p>
    <w:p w:rsidR="00000000" w:rsidRDefault="004C7423">
      <w:pPr>
        <w:rPr>
          <w:ins w:id="5174" w:author="manojk" w:date="2012-05-23T06:10:00Z"/>
        </w:rPr>
        <w:pPrChange w:id="5175" w:author="manojk" w:date="2012-05-23T06:00:00Z">
          <w:pPr>
            <w:pStyle w:val="Heading3"/>
          </w:pPr>
        </w:pPrChange>
      </w:pPr>
      <w:ins w:id="5176" w:author="manojk" w:date="2012-05-23T06:00:00Z">
        <w:r>
          <w:t xml:space="preserve">The configuration files having </w:t>
        </w:r>
      </w:ins>
      <w:ins w:id="5177" w:author="manojk" w:date="2012-05-23T06:01:00Z">
        <w:r>
          <w:t xml:space="preserve">propertiesthat are dynamic in nature and </w:t>
        </w:r>
      </w:ins>
      <w:ins w:id="5178" w:author="manojk" w:date="2012-05-23T06:02:00Z">
        <w:r>
          <w:t xml:space="preserve">are likely to change outside release are to be placed outside </w:t>
        </w:r>
      </w:ins>
      <w:ins w:id="5179" w:author="manojk" w:date="2012-05-23T06:06:00Z">
        <w:r w:rsidR="006812D4">
          <w:t>build</w:t>
        </w:r>
      </w:ins>
      <w:ins w:id="5180" w:author="manojk" w:date="2012-05-23T06:02:00Z">
        <w:r>
          <w:t xml:space="preserve"> archive (jar/war file)</w:t>
        </w:r>
      </w:ins>
      <w:ins w:id="5181" w:author="manojk" w:date="2012-05-23T06:03:00Z">
        <w:r>
          <w:t xml:space="preserve">. Example of these properties include interfacing end points to any component, e.g. </w:t>
        </w:r>
        <w:proofErr w:type="spellStart"/>
        <w:r>
          <w:t>Webdav</w:t>
        </w:r>
        <w:proofErr w:type="spellEnd"/>
        <w:r>
          <w:t xml:space="preserve"> server URL, </w:t>
        </w:r>
      </w:ins>
      <w:ins w:id="5182" w:author="manojk" w:date="2012-05-23T06:04:00Z">
        <w:r>
          <w:t xml:space="preserve">database connection properties, </w:t>
        </w:r>
        <w:proofErr w:type="spellStart"/>
        <w:r>
          <w:t>jmx</w:t>
        </w:r>
        <w:proofErr w:type="spellEnd"/>
        <w:r>
          <w:t xml:space="preserve"> server URL and other properties.</w:t>
        </w:r>
      </w:ins>
      <w:ins w:id="5183" w:author="manojk" w:date="2012-05-23T06:07:00Z">
        <w:r w:rsidR="006812D4">
          <w:t xml:space="preserve"> Dynamic refreshfacility will be available to</w:t>
        </w:r>
      </w:ins>
      <w:ins w:id="5184" w:author="manojk" w:date="2012-05-23T06:08:00Z">
        <w:r w:rsidR="006812D4">
          <w:t xml:space="preserve"> be able to change these properties and have into effect without a need to restart the server.</w:t>
        </w:r>
      </w:ins>
      <w:ins w:id="5185" w:author="manojk" w:date="2012-05-23T06:09:00Z">
        <w:r w:rsidR="00D640B7">
          <w:t xml:space="preserve"> Folder structure for configuration will be as follows.</w:t>
        </w:r>
      </w:ins>
    </w:p>
    <w:p w:rsidR="00000000" w:rsidRDefault="006A5941">
      <w:pPr>
        <w:rPr>
          <w:ins w:id="5186" w:author="manojk" w:date="2012-05-23T06:10:00Z"/>
        </w:rPr>
        <w:pPrChange w:id="5187" w:author="manojk" w:date="2012-05-23T06:00:00Z">
          <w:pPr>
            <w:pStyle w:val="Heading3"/>
          </w:pPr>
        </w:pPrChange>
      </w:pPr>
    </w:p>
    <w:p w:rsidR="00584202" w:rsidRDefault="00584202" w:rsidP="00584202">
      <w:pPr>
        <w:pageBreakBefore/>
        <w:spacing w:before="230" w:after="86"/>
        <w:rPr>
          <w:ins w:id="5188" w:author="manojk" w:date="2012-05-30T19:33:00Z"/>
          <w:rFonts w:ascii="Courier New" w:hAnsi="Courier New" w:cs="Courier New"/>
          <w:szCs w:val="22"/>
        </w:rPr>
      </w:pPr>
      <w:ins w:id="5189" w:author="manojk" w:date="2012-05-30T19:33:00Z">
        <w:r>
          <w:rPr>
            <w:rFonts w:ascii="Arial" w:hAnsi="Arial"/>
            <w:b/>
            <w:bCs/>
            <w:sz w:val="32"/>
            <w:szCs w:val="32"/>
          </w:rPr>
          <w:t>The Configuration Tree</w:t>
        </w:r>
      </w:ins>
    </w:p>
    <w:p w:rsidR="00584202" w:rsidRDefault="00584202" w:rsidP="00584202">
      <w:pPr>
        <w:spacing w:before="86" w:after="202"/>
        <w:rPr>
          <w:ins w:id="5190" w:author="manojk" w:date="2012-05-30T19:33:00Z"/>
        </w:rPr>
      </w:pPr>
      <w:ins w:id="5191" w:author="manojk" w:date="2012-05-30T19:33:00Z">
        <w:r>
          <w:rPr>
            <w:rFonts w:ascii="Courier New" w:hAnsi="Courier New" w:cs="Courier New"/>
            <w:szCs w:val="22"/>
          </w:rPr>
          <w:t>/etc</w:t>
        </w:r>
        <w:r>
          <w:rPr>
            <w:rFonts w:ascii="Courier New" w:hAnsi="Courier New" w:cs="Courier New"/>
            <w:szCs w:val="22"/>
          </w:rPr>
          <w:br/>
          <w:t xml:space="preserve">  |        </w:t>
        </w:r>
        <w:r>
          <w:rPr>
            <w:rFonts w:ascii="Courier New" w:hAnsi="Courier New" w:cs="Courier New"/>
            <w:szCs w:val="22"/>
          </w:rPr>
          <w:br/>
          <w:t xml:space="preserve">  +--- </w:t>
        </w:r>
        <w:proofErr w:type="spellStart"/>
        <w:r>
          <w:rPr>
            <w:rFonts w:ascii="Courier New" w:hAnsi="Courier New" w:cs="Courier New"/>
            <w:szCs w:val="22"/>
          </w:rPr>
          <w:t>other_app</w:t>
        </w:r>
        <w:proofErr w:type="spellEnd"/>
        <w:r>
          <w:rPr>
            <w:rFonts w:ascii="Courier New" w:hAnsi="Courier New" w:cs="Courier New"/>
            <w:szCs w:val="22"/>
          </w:rPr>
          <w:br/>
          <w:t xml:space="preserve">  |        |</w:t>
        </w:r>
        <w:r>
          <w:rPr>
            <w:rFonts w:ascii="Courier New" w:hAnsi="Courier New" w:cs="Courier New"/>
            <w:szCs w:val="22"/>
          </w:rPr>
          <w:br/>
          <w:t xml:space="preserve">  |        |</w:t>
        </w:r>
        <w:r>
          <w:rPr>
            <w:rFonts w:ascii="Courier New" w:hAnsi="Courier New" w:cs="Courier New"/>
            <w:szCs w:val="22"/>
          </w:rPr>
          <w:br/>
          <w:t xml:space="preserve">  |</w:t>
        </w:r>
        <w:r>
          <w:rPr>
            <w:rFonts w:ascii="Courier New" w:hAnsi="Courier New" w:cs="Courier New"/>
            <w:szCs w:val="22"/>
          </w:rPr>
          <w:br/>
          <w:t xml:space="preserve">  |</w:t>
        </w:r>
        <w:r>
          <w:rPr>
            <w:rFonts w:ascii="Courier New" w:hAnsi="Courier New" w:cs="Courier New"/>
            <w:szCs w:val="22"/>
          </w:rPr>
          <w:br/>
          <w:t xml:space="preserve">  +-- marketplace</w:t>
        </w:r>
        <w:r>
          <w:rPr>
            <w:rFonts w:ascii="Courier New" w:hAnsi="Courier New" w:cs="Courier New"/>
            <w:szCs w:val="22"/>
          </w:rPr>
          <w:br/>
          <w:t xml:space="preserve">  |        |</w:t>
        </w:r>
        <w:r>
          <w:rPr>
            <w:rFonts w:ascii="Courier New" w:hAnsi="Courier New" w:cs="Courier New"/>
            <w:szCs w:val="22"/>
          </w:rPr>
          <w:br/>
          <w:t xml:space="preserve">  |        +----- party</w:t>
        </w:r>
        <w:r>
          <w:rPr>
            <w:rFonts w:ascii="Courier New" w:hAnsi="Courier New" w:cs="Courier New"/>
            <w:szCs w:val="22"/>
          </w:rPr>
          <w:br/>
          <w:t xml:space="preserve">  |        |        |</w:t>
        </w:r>
        <w:r>
          <w:rPr>
            <w:rFonts w:ascii="Courier New" w:hAnsi="Courier New" w:cs="Courier New"/>
            <w:szCs w:val="22"/>
          </w:rPr>
          <w:br/>
          <w:t xml:space="preserve">  |        |        +------ </w:t>
        </w:r>
        <w:proofErr w:type="spellStart"/>
        <w:r>
          <w:rPr>
            <w:rFonts w:ascii="Courier New" w:hAnsi="Courier New" w:cs="Courier New"/>
            <w:szCs w:val="22"/>
          </w:rPr>
          <w:t>mvc</w:t>
        </w:r>
        <w:proofErr w:type="spellEnd"/>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services</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messaging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logging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        +------- logback.xml</w:t>
        </w:r>
        <w:r>
          <w:rPr>
            <w:rFonts w:ascii="Courier New" w:hAnsi="Courier New" w:cs="Courier New"/>
            <w:szCs w:val="22"/>
          </w:rPr>
          <w:br/>
          <w:t xml:space="preserve">  |        |        |</w:t>
        </w:r>
        <w:r>
          <w:rPr>
            <w:rFonts w:ascii="Courier New" w:hAnsi="Courier New" w:cs="Courier New"/>
            <w:szCs w:val="22"/>
          </w:rPr>
          <w:br/>
          <w:t xml:space="preserve">  |        |        +---- security</w:t>
        </w:r>
        <w:r>
          <w:rPr>
            <w:rFonts w:ascii="Courier New" w:hAnsi="Courier New" w:cs="Courier New"/>
            <w:szCs w:val="22"/>
          </w:rPr>
          <w:br/>
          <w:t xml:space="preserve">  |        |                 +------- </w:t>
        </w:r>
        <w:proofErr w:type="spellStart"/>
        <w:r>
          <w:rPr>
            <w:rFonts w:ascii="Courier New" w:hAnsi="Courier New" w:cs="Courier New"/>
            <w:szCs w:val="22"/>
          </w:rPr>
          <w:t>dev.properties</w:t>
        </w:r>
        <w:proofErr w:type="spellEnd"/>
        <w:r>
          <w:rPr>
            <w:rFonts w:ascii="Courier New" w:hAnsi="Courier New" w:cs="Courier New"/>
            <w:szCs w:val="22"/>
          </w:rPr>
          <w:br/>
          <w:t xml:space="preserve">  |        |                 +------- </w:t>
        </w:r>
        <w:proofErr w:type="spellStart"/>
        <w:r>
          <w:rPr>
            <w:rFonts w:ascii="Courier New" w:hAnsi="Courier New" w:cs="Courier New"/>
            <w:szCs w:val="22"/>
          </w:rPr>
          <w:t>qa.properties</w:t>
        </w:r>
        <w:proofErr w:type="spellEnd"/>
        <w:r>
          <w:rPr>
            <w:rFonts w:ascii="Courier New" w:hAnsi="Courier New" w:cs="Courier New"/>
            <w:szCs w:val="22"/>
          </w:rPr>
          <w:br/>
          <w:t xml:space="preserve">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w:t>
        </w:r>
        <w:proofErr w:type="spellStart"/>
        <w:r>
          <w:rPr>
            <w:rFonts w:ascii="Courier New" w:hAnsi="Courier New" w:cs="Courier New"/>
            <w:szCs w:val="22"/>
          </w:rPr>
          <w:t>prod.properties</w:t>
        </w:r>
        <w:proofErr w:type="spellEnd"/>
        <w:r>
          <w:rPr>
            <w:rFonts w:ascii="Courier New" w:hAnsi="Courier New" w:cs="Courier New"/>
            <w:szCs w:val="22"/>
          </w:rPr>
          <w:br/>
          <w:t xml:space="preserve">  |        |</w:t>
        </w:r>
        <w:r>
          <w:rPr>
            <w:rFonts w:ascii="Courier New" w:hAnsi="Courier New" w:cs="Courier New"/>
            <w:szCs w:val="22"/>
          </w:rPr>
          <w:br/>
          <w:t xml:space="preserve">  |        +---- product</w:t>
        </w:r>
        <w:r>
          <w:rPr>
            <w:rFonts w:ascii="Courier New" w:hAnsi="Courier New" w:cs="Courier New"/>
            <w:szCs w:val="22"/>
          </w:rPr>
          <w:br/>
          <w:t xml:space="preserve">  |        |        |</w:t>
        </w:r>
        <w:r>
          <w:rPr>
            <w:rFonts w:ascii="Courier New" w:hAnsi="Courier New" w:cs="Courier New"/>
            <w:szCs w:val="22"/>
          </w:rPr>
          <w:br/>
          <w:t xml:space="preserve">  |        |        +------ </w:t>
        </w:r>
        <w:proofErr w:type="spellStart"/>
        <w:r>
          <w:rPr>
            <w:rFonts w:ascii="Courier New" w:hAnsi="Courier New" w:cs="Courier New"/>
            <w:szCs w:val="22"/>
          </w:rPr>
          <w:t>mvc</w:t>
        </w:r>
        <w:proofErr w:type="spellEnd"/>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services</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messaging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logging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        +------- logback.xml</w:t>
        </w:r>
        <w:r>
          <w:rPr>
            <w:rFonts w:ascii="Courier New" w:hAnsi="Courier New" w:cs="Courier New"/>
            <w:szCs w:val="22"/>
          </w:rPr>
          <w:br/>
          <w:t xml:space="preserve">  |        |        |</w:t>
        </w:r>
        <w:r>
          <w:rPr>
            <w:rFonts w:ascii="Courier New" w:hAnsi="Courier New" w:cs="Courier New"/>
            <w:szCs w:val="22"/>
          </w:rPr>
          <w:br/>
          <w:t xml:space="preserve">  |        |        +---- security</w:t>
        </w:r>
        <w:r>
          <w:rPr>
            <w:rFonts w:ascii="Courier New" w:hAnsi="Courier New" w:cs="Courier New"/>
            <w:szCs w:val="22"/>
          </w:rPr>
          <w:br/>
          <w:t xml:space="preserve">  |        |                 +------- </w:t>
        </w:r>
        <w:proofErr w:type="spellStart"/>
        <w:r>
          <w:rPr>
            <w:rFonts w:ascii="Courier New" w:hAnsi="Courier New" w:cs="Courier New"/>
            <w:szCs w:val="22"/>
          </w:rPr>
          <w:t>dev.properties</w:t>
        </w:r>
        <w:proofErr w:type="spellEnd"/>
        <w:r>
          <w:rPr>
            <w:rFonts w:ascii="Courier New" w:hAnsi="Courier New" w:cs="Courier New"/>
            <w:szCs w:val="22"/>
          </w:rPr>
          <w:br/>
          <w:t xml:space="preserve">  |        |                 +------- </w:t>
        </w:r>
        <w:proofErr w:type="spellStart"/>
        <w:r>
          <w:rPr>
            <w:rFonts w:ascii="Courier New" w:hAnsi="Courier New" w:cs="Courier New"/>
            <w:szCs w:val="22"/>
          </w:rPr>
          <w:t>qa.properties</w:t>
        </w:r>
        <w:proofErr w:type="spellEnd"/>
        <w:r>
          <w:rPr>
            <w:rFonts w:ascii="Courier New" w:hAnsi="Courier New" w:cs="Courier New"/>
            <w:szCs w:val="22"/>
          </w:rPr>
          <w:br/>
          <w:t xml:space="preserve">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w:t>
        </w:r>
        <w:proofErr w:type="spellStart"/>
        <w:r>
          <w:rPr>
            <w:rFonts w:ascii="Courier New" w:hAnsi="Courier New" w:cs="Courier New"/>
            <w:szCs w:val="22"/>
          </w:rPr>
          <w:t>prod.properties</w:t>
        </w:r>
        <w:proofErr w:type="spellEnd"/>
        <w:r>
          <w:rPr>
            <w:rFonts w:ascii="Courier New" w:hAnsi="Courier New" w:cs="Courier New"/>
            <w:szCs w:val="22"/>
          </w:rPr>
          <w:br/>
          <w:t xml:space="preserve">  |        |</w:t>
        </w:r>
        <w:r>
          <w:rPr>
            <w:rFonts w:ascii="Courier New" w:hAnsi="Courier New" w:cs="Courier New"/>
            <w:szCs w:val="22"/>
          </w:rPr>
          <w:br/>
          <w:t xml:space="preserve">  |        +----- order</w:t>
        </w:r>
        <w:r>
          <w:rPr>
            <w:rFonts w:ascii="Courier New" w:hAnsi="Courier New" w:cs="Courier New"/>
            <w:szCs w:val="22"/>
          </w:rPr>
          <w:br/>
          <w:t xml:space="preserve">  |        |        |</w:t>
        </w:r>
        <w:r>
          <w:rPr>
            <w:rFonts w:ascii="Courier New" w:hAnsi="Courier New" w:cs="Courier New"/>
            <w:szCs w:val="22"/>
          </w:rPr>
          <w:br/>
          <w:t xml:space="preserve">  |        |        +------ </w:t>
        </w:r>
        <w:proofErr w:type="spellStart"/>
        <w:r>
          <w:rPr>
            <w:rFonts w:ascii="Courier New" w:hAnsi="Courier New" w:cs="Courier New"/>
            <w:szCs w:val="22"/>
          </w:rPr>
          <w:t>mvc</w:t>
        </w:r>
        <w:proofErr w:type="spellEnd"/>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services</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messaging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logging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        +------- logback.xml</w:t>
        </w:r>
        <w:r>
          <w:rPr>
            <w:rFonts w:ascii="Courier New" w:hAnsi="Courier New" w:cs="Courier New"/>
            <w:szCs w:val="22"/>
          </w:rPr>
          <w:br/>
          <w:t xml:space="preserve">  |        |        |</w:t>
        </w:r>
        <w:r>
          <w:rPr>
            <w:rFonts w:ascii="Courier New" w:hAnsi="Courier New" w:cs="Courier New"/>
            <w:szCs w:val="22"/>
          </w:rPr>
          <w:br/>
          <w:t xml:space="preserve">  |        |        +---- security</w:t>
        </w:r>
        <w:r>
          <w:rPr>
            <w:rFonts w:ascii="Courier New" w:hAnsi="Courier New" w:cs="Courier New"/>
            <w:szCs w:val="22"/>
          </w:rPr>
          <w:br/>
          <w:t xml:space="preserve">  |        |                 +------- </w:t>
        </w:r>
        <w:proofErr w:type="spellStart"/>
        <w:r>
          <w:rPr>
            <w:rFonts w:ascii="Courier New" w:hAnsi="Courier New" w:cs="Courier New"/>
            <w:szCs w:val="22"/>
          </w:rPr>
          <w:t>dev.properties</w:t>
        </w:r>
        <w:proofErr w:type="spellEnd"/>
        <w:r>
          <w:rPr>
            <w:rFonts w:ascii="Courier New" w:hAnsi="Courier New" w:cs="Courier New"/>
            <w:szCs w:val="22"/>
          </w:rPr>
          <w:br/>
          <w:t xml:space="preserve">  |        |                 +------- </w:t>
        </w:r>
        <w:proofErr w:type="spellStart"/>
        <w:r>
          <w:rPr>
            <w:rFonts w:ascii="Courier New" w:hAnsi="Courier New" w:cs="Courier New"/>
            <w:szCs w:val="22"/>
          </w:rPr>
          <w:t>qa.properties</w:t>
        </w:r>
        <w:proofErr w:type="spellEnd"/>
        <w:r>
          <w:rPr>
            <w:rFonts w:ascii="Courier New" w:hAnsi="Courier New" w:cs="Courier New"/>
            <w:szCs w:val="22"/>
          </w:rPr>
          <w:br/>
          <w:t xml:space="preserve">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w:t>
        </w:r>
        <w:proofErr w:type="spellStart"/>
        <w:r>
          <w:rPr>
            <w:rFonts w:ascii="Courier New" w:hAnsi="Courier New" w:cs="Courier New"/>
            <w:szCs w:val="22"/>
          </w:rPr>
          <w:t>prod.properties</w:t>
        </w:r>
        <w:proofErr w:type="spellEnd"/>
        <w:r>
          <w:rPr>
            <w:rFonts w:ascii="Courier New" w:hAnsi="Courier New" w:cs="Courier New"/>
            <w:szCs w:val="22"/>
          </w:rPr>
          <w:br/>
          <w:t xml:space="preserve">  |        |</w:t>
        </w:r>
        <w:r>
          <w:rPr>
            <w:rFonts w:ascii="Courier New" w:hAnsi="Courier New" w:cs="Courier New"/>
            <w:szCs w:val="22"/>
          </w:rPr>
          <w:br/>
          <w:t xml:space="preserve">  |        +--- promotion</w:t>
        </w:r>
        <w:r>
          <w:rPr>
            <w:rFonts w:ascii="Courier New" w:hAnsi="Courier New" w:cs="Courier New"/>
            <w:szCs w:val="22"/>
          </w:rPr>
          <w:br/>
          <w:t xml:space="preserve">  |        |        |</w:t>
        </w:r>
        <w:r>
          <w:rPr>
            <w:rFonts w:ascii="Courier New" w:hAnsi="Courier New" w:cs="Courier New"/>
            <w:szCs w:val="22"/>
          </w:rPr>
          <w:br/>
          <w:t xml:space="preserve">  |        |        +------ </w:t>
        </w:r>
        <w:proofErr w:type="spellStart"/>
        <w:r>
          <w:rPr>
            <w:rFonts w:ascii="Courier New" w:hAnsi="Courier New" w:cs="Courier New"/>
            <w:szCs w:val="22"/>
          </w:rPr>
          <w:t>mvc</w:t>
        </w:r>
        <w:proofErr w:type="spellEnd"/>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services</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messaging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w:t>
        </w:r>
        <w:r>
          <w:rPr>
            <w:rFonts w:ascii="Courier New" w:hAnsi="Courier New" w:cs="Courier New"/>
            <w:szCs w:val="22"/>
          </w:rPr>
          <w:br/>
          <w:t xml:space="preserve">  |        |        +---- logging</w:t>
        </w:r>
        <w:r>
          <w:rPr>
            <w:rFonts w:ascii="Courier New" w:hAnsi="Courier New" w:cs="Courier New"/>
            <w:szCs w:val="22"/>
          </w:rPr>
          <w:br/>
          <w:t xml:space="preserve">  |        |        |        +------- </w:t>
        </w:r>
        <w:proofErr w:type="spellStart"/>
        <w:r>
          <w:rPr>
            <w:rFonts w:ascii="Courier New" w:hAnsi="Courier New" w:cs="Courier New"/>
            <w:szCs w:val="22"/>
          </w:rPr>
          <w:t>dev.properties</w:t>
        </w:r>
        <w:proofErr w:type="spellEnd"/>
        <w:r>
          <w:rPr>
            <w:rFonts w:ascii="Courier New" w:hAnsi="Courier New" w:cs="Courier New"/>
            <w:szCs w:val="22"/>
          </w:rPr>
          <w:br/>
          <w:t xml:space="preserve">  |        |        |        +------- </w:t>
        </w:r>
        <w:proofErr w:type="spellStart"/>
        <w:r>
          <w:rPr>
            <w:rFonts w:ascii="Courier New" w:hAnsi="Courier New" w:cs="Courier New"/>
            <w:szCs w:val="22"/>
          </w:rPr>
          <w:t>qa.properties</w:t>
        </w:r>
        <w:proofErr w:type="spellEnd"/>
        <w:r>
          <w:rPr>
            <w:rFonts w:ascii="Courier New" w:hAnsi="Courier New" w:cs="Courier New"/>
            <w:szCs w:val="22"/>
          </w:rPr>
          <w:br/>
          <w:t xml:space="preserve">  |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 </w:t>
        </w:r>
        <w:proofErr w:type="spellStart"/>
        <w:r>
          <w:rPr>
            <w:rFonts w:ascii="Courier New" w:hAnsi="Courier New" w:cs="Courier New"/>
            <w:szCs w:val="22"/>
          </w:rPr>
          <w:t>prod.properties</w:t>
        </w:r>
        <w:proofErr w:type="spellEnd"/>
        <w:r>
          <w:rPr>
            <w:rFonts w:ascii="Courier New" w:hAnsi="Courier New" w:cs="Courier New"/>
            <w:szCs w:val="22"/>
          </w:rPr>
          <w:br/>
          <w:t xml:space="preserve">  |        |        |        +------- logback.xml</w:t>
        </w:r>
        <w:r>
          <w:rPr>
            <w:rFonts w:ascii="Courier New" w:hAnsi="Courier New" w:cs="Courier New"/>
            <w:szCs w:val="22"/>
          </w:rPr>
          <w:br/>
          <w:t xml:space="preserve">  |        |        |</w:t>
        </w:r>
        <w:r>
          <w:rPr>
            <w:rFonts w:ascii="Courier New" w:hAnsi="Courier New" w:cs="Courier New"/>
            <w:szCs w:val="22"/>
          </w:rPr>
          <w:br/>
          <w:t xml:space="preserve">  |        |        +---- security</w:t>
        </w:r>
        <w:r>
          <w:rPr>
            <w:rFonts w:ascii="Courier New" w:hAnsi="Courier New" w:cs="Courier New"/>
            <w:szCs w:val="22"/>
          </w:rPr>
          <w:br/>
          <w:t xml:space="preserve">  |        |                 +------- </w:t>
        </w:r>
        <w:proofErr w:type="spellStart"/>
        <w:r>
          <w:rPr>
            <w:rFonts w:ascii="Courier New" w:hAnsi="Courier New" w:cs="Courier New"/>
            <w:szCs w:val="22"/>
          </w:rPr>
          <w:t>dev.properties</w:t>
        </w:r>
        <w:proofErr w:type="spellEnd"/>
        <w:r>
          <w:rPr>
            <w:rFonts w:ascii="Courier New" w:hAnsi="Courier New" w:cs="Courier New"/>
            <w:szCs w:val="22"/>
          </w:rPr>
          <w:br/>
          <w:t xml:space="preserve">  |        |                 +------- </w:t>
        </w:r>
        <w:proofErr w:type="spellStart"/>
        <w:r>
          <w:rPr>
            <w:rFonts w:ascii="Courier New" w:hAnsi="Courier New" w:cs="Courier New"/>
            <w:szCs w:val="22"/>
          </w:rPr>
          <w:t>qa.properties</w:t>
        </w:r>
        <w:proofErr w:type="spellEnd"/>
        <w:r>
          <w:rPr>
            <w:rFonts w:ascii="Courier New" w:hAnsi="Courier New" w:cs="Courier New"/>
            <w:szCs w:val="22"/>
          </w:rPr>
          <w:br/>
          <w:t xml:space="preserve">  |        |                 +------- </w:t>
        </w:r>
        <w:proofErr w:type="spellStart"/>
        <w:r>
          <w:rPr>
            <w:rFonts w:ascii="Courier New" w:hAnsi="Courier New" w:cs="Courier New"/>
            <w:szCs w:val="22"/>
          </w:rPr>
          <w:t>staging.properties</w:t>
        </w:r>
        <w:proofErr w:type="spellEnd"/>
        <w:r>
          <w:rPr>
            <w:rFonts w:ascii="Courier New" w:hAnsi="Courier New" w:cs="Courier New"/>
            <w:szCs w:val="22"/>
          </w:rPr>
          <w:br/>
          <w:t xml:space="preserve">  |        |                 +------- </w:t>
        </w:r>
        <w:proofErr w:type="spellStart"/>
        <w:r>
          <w:rPr>
            <w:rFonts w:ascii="Courier New" w:hAnsi="Courier New" w:cs="Courier New"/>
            <w:szCs w:val="22"/>
          </w:rPr>
          <w:t>prod.properties</w:t>
        </w:r>
        <w:proofErr w:type="spellEnd"/>
        <w:r>
          <w:rPr>
            <w:rFonts w:ascii="Courier New" w:hAnsi="Courier New" w:cs="Courier New"/>
            <w:szCs w:val="22"/>
          </w:rPr>
          <w:br/>
          <w:t xml:space="preserve">  |        |</w:t>
        </w:r>
        <w:r>
          <w:rPr>
            <w:rFonts w:ascii="Courier New" w:hAnsi="Courier New" w:cs="Courier New"/>
            <w:szCs w:val="22"/>
          </w:rPr>
          <w:br/>
          <w:t xml:space="preserve">  |        +- other component</w:t>
        </w:r>
        <w:r>
          <w:rPr>
            <w:rFonts w:ascii="Courier New" w:hAnsi="Courier New" w:cs="Courier New"/>
            <w:szCs w:val="22"/>
          </w:rPr>
          <w:br/>
          <w:t xml:space="preserve">  |</w:t>
        </w:r>
        <w:r>
          <w:rPr>
            <w:rFonts w:ascii="Courier New" w:hAnsi="Courier New" w:cs="Courier New"/>
            <w:szCs w:val="22"/>
          </w:rPr>
          <w:br/>
          <w:t xml:space="preserve">  +--- </w:t>
        </w:r>
        <w:proofErr w:type="spellStart"/>
        <w:r>
          <w:rPr>
            <w:rFonts w:ascii="Courier New" w:hAnsi="Courier New" w:cs="Courier New"/>
            <w:szCs w:val="22"/>
          </w:rPr>
          <w:t>other_app</w:t>
        </w:r>
        <w:proofErr w:type="spellEnd"/>
        <w:r>
          <w:rPr>
            <w:rFonts w:ascii="Courier New" w:hAnsi="Courier New" w:cs="Courier New"/>
            <w:szCs w:val="22"/>
          </w:rPr>
          <w:br/>
          <w:t xml:space="preserve">           |</w:t>
        </w:r>
        <w:r>
          <w:rPr>
            <w:rFonts w:ascii="Courier New" w:hAnsi="Courier New" w:cs="Courier New"/>
            <w:szCs w:val="22"/>
          </w:rPr>
          <w:br/>
          <w:t xml:space="preserve">           |</w:t>
        </w:r>
      </w:ins>
    </w:p>
    <w:p w:rsidR="00000000" w:rsidRDefault="004C7423">
      <w:pPr>
        <w:pStyle w:val="Heading5"/>
        <w:rPr>
          <w:ins w:id="5192" w:author="manojk" w:date="2012-05-23T05:59:00Z"/>
        </w:rPr>
        <w:pPrChange w:id="5193" w:author="manojk" w:date="2012-05-23T06:00:00Z">
          <w:pPr/>
        </w:pPrChange>
      </w:pPr>
      <w:ins w:id="5194" w:author="manojk" w:date="2012-05-23T06:01:00Z">
        <w:r>
          <w:t>Not so dynamic c</w:t>
        </w:r>
      </w:ins>
      <w:ins w:id="5195" w:author="manojk" w:date="2012-05-23T06:00:00Z">
        <w:r>
          <w:t>onfiguration</w:t>
        </w:r>
      </w:ins>
    </w:p>
    <w:p w:rsidR="00000000" w:rsidRDefault="006812D4">
      <w:pPr>
        <w:rPr>
          <w:ins w:id="5196" w:author="manojk" w:date="2012-05-23T05:58:00Z"/>
        </w:rPr>
        <w:pPrChange w:id="5197" w:author="manojk" w:date="2012-05-23T05:58:00Z">
          <w:pPr>
            <w:pStyle w:val="Heading3"/>
          </w:pPr>
        </w:pPrChange>
      </w:pPr>
      <w:ins w:id="5198" w:author="manojk" w:date="2012-05-23T06:05:00Z">
        <w:r>
          <w:t>The configuration parameters</w:t>
        </w:r>
      </w:ins>
      <w:ins w:id="5199" w:author="manojk" w:date="2012-05-23T06:09:00Z">
        <w:r w:rsidR="00D640B7">
          <w:t xml:space="preserve"> that</w:t>
        </w:r>
      </w:ins>
      <w:ins w:id="5200" w:author="manojk" w:date="2012-05-23T06:05:00Z">
        <w:r>
          <w:t xml:space="preserve"> are unlikely to change outside a release cycle </w:t>
        </w:r>
      </w:ins>
      <w:ins w:id="5201" w:author="manojk" w:date="2012-05-23T06:06:00Z">
        <w:r>
          <w:t>will be placed along with code and will be part of the build archive (jar/war file)</w:t>
        </w:r>
      </w:ins>
      <w:ins w:id="5202" w:author="manojk" w:date="2012-05-23T06:07:00Z">
        <w:r>
          <w:t>.</w:t>
        </w:r>
      </w:ins>
    </w:p>
    <w:p w:rsidR="00F64F03" w:rsidRDefault="00F64F03" w:rsidP="002634B8">
      <w:pPr>
        <w:pStyle w:val="Heading2"/>
        <w:numPr>
          <w:ilvl w:val="0"/>
          <w:numId w:val="0"/>
          <w:numberingChange w:id="5203" w:author="atuld" w:date="2012-04-26T11:16:00Z" w:original="%1:3:0:.%2:4:0:"/>
        </w:numPr>
        <w:rPr>
          <w:ins w:id="5204" w:author="atuld" w:date="2012-04-26T16:38:00Z"/>
        </w:rPr>
      </w:pPr>
      <w:ins w:id="5205" w:author="atuld" w:date="2012-04-26T16:29:00Z">
        <w:del w:id="5206" w:author="manojk" w:date="2012-04-27T12:34:00Z">
          <w:r w:rsidDel="006E7386">
            <w:br w:type="page"/>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22"/>
        <w:gridCol w:w="4623"/>
      </w:tblGrid>
      <w:tr w:rsidR="00F64F03" w:rsidDel="005975FA" w:rsidTr="00221629">
        <w:trPr>
          <w:ins w:id="5207" w:author="atuld" w:date="2012-04-26T16:38:00Z"/>
          <w:del w:id="5208" w:author="manojk" w:date="2012-05-13T16:35:00Z"/>
        </w:trPr>
        <w:tc>
          <w:tcPr>
            <w:tcW w:w="4622" w:type="dxa"/>
          </w:tcPr>
          <w:p w:rsidR="00F64F03" w:rsidDel="005975FA" w:rsidRDefault="00F64F03" w:rsidP="00221629">
            <w:pPr>
              <w:pStyle w:val="NormalIndent"/>
              <w:numPr>
                <w:ins w:id="5209" w:author="atuld" w:date="2012-04-26T16:38:00Z"/>
              </w:numPr>
              <w:ind w:left="0"/>
              <w:rPr>
                <w:ins w:id="5210" w:author="atuld" w:date="2012-04-26T16:38:00Z"/>
                <w:del w:id="5211" w:author="manojk" w:date="2012-05-13T16:35:00Z"/>
              </w:rPr>
            </w:pPr>
            <w:ins w:id="5212" w:author="atuld" w:date="2012-04-26T16:38:00Z">
              <w:del w:id="5213" w:author="manojk" w:date="2012-05-13T16:35:00Z">
                <w:r w:rsidDel="005975FA">
                  <w:delText>Package Name</w:delText>
                </w:r>
                <w:bookmarkStart w:id="5214" w:name="_Toc324760820"/>
                <w:bookmarkStart w:id="5215" w:name="_Toc324761033"/>
                <w:bookmarkStart w:id="5216" w:name="_Toc326167424"/>
                <w:bookmarkEnd w:id="5214"/>
                <w:bookmarkEnd w:id="5215"/>
                <w:bookmarkEnd w:id="5216"/>
              </w:del>
            </w:ins>
          </w:p>
        </w:tc>
        <w:tc>
          <w:tcPr>
            <w:tcW w:w="4623" w:type="dxa"/>
          </w:tcPr>
          <w:p w:rsidR="00F64F03" w:rsidDel="005975FA" w:rsidRDefault="00F64F03" w:rsidP="00221629">
            <w:pPr>
              <w:pStyle w:val="NormalIndent"/>
              <w:numPr>
                <w:ins w:id="5217" w:author="atuld" w:date="2012-04-26T16:38:00Z"/>
              </w:numPr>
              <w:rPr>
                <w:ins w:id="5218" w:author="atuld" w:date="2012-04-26T16:38:00Z"/>
                <w:del w:id="5219" w:author="manojk" w:date="2012-05-13T16:35:00Z"/>
              </w:rPr>
            </w:pPr>
            <w:ins w:id="5220" w:author="atuld" w:date="2012-04-26T16:38:00Z">
              <w:del w:id="5221" w:author="manojk" w:date="2012-05-13T16:35:00Z">
                <w:r w:rsidDel="005975FA">
                  <w:delText>Description</w:delText>
                </w:r>
                <w:bookmarkStart w:id="5222" w:name="_Toc324760821"/>
                <w:bookmarkStart w:id="5223" w:name="_Toc324761034"/>
                <w:bookmarkStart w:id="5224" w:name="_Toc326167425"/>
                <w:bookmarkEnd w:id="5222"/>
                <w:bookmarkEnd w:id="5223"/>
                <w:bookmarkEnd w:id="5224"/>
              </w:del>
            </w:ins>
          </w:p>
        </w:tc>
        <w:bookmarkStart w:id="5225" w:name="_Toc324760822"/>
        <w:bookmarkStart w:id="5226" w:name="_Toc324761035"/>
        <w:bookmarkStart w:id="5227" w:name="_Toc326167426"/>
        <w:bookmarkEnd w:id="5225"/>
        <w:bookmarkEnd w:id="5226"/>
        <w:bookmarkEnd w:id="5227"/>
      </w:tr>
      <w:tr w:rsidR="00F64F03" w:rsidDel="005975FA" w:rsidTr="00221629">
        <w:trPr>
          <w:ins w:id="5228" w:author="atuld" w:date="2012-04-26T16:38:00Z"/>
          <w:del w:id="5229" w:author="manojk" w:date="2012-05-13T16:35:00Z"/>
        </w:trPr>
        <w:tc>
          <w:tcPr>
            <w:tcW w:w="4622" w:type="dxa"/>
          </w:tcPr>
          <w:p w:rsidR="00F64F03" w:rsidDel="005975FA" w:rsidRDefault="00F64F03" w:rsidP="00221629">
            <w:pPr>
              <w:pStyle w:val="NormalIndent"/>
              <w:numPr>
                <w:ins w:id="5230" w:author="atuld" w:date="2012-04-26T16:38:00Z"/>
              </w:numPr>
              <w:ind w:left="0"/>
              <w:rPr>
                <w:ins w:id="5231" w:author="atuld" w:date="2012-04-26T16:38:00Z"/>
                <w:del w:id="5232" w:author="manojk" w:date="2012-05-13T16:35:00Z"/>
              </w:rPr>
            </w:pPr>
            <w:ins w:id="5233" w:author="atuld" w:date="2012-04-26T16:38:00Z">
              <w:del w:id="5234" w:author="manojk" w:date="2012-05-13T16:35:00Z">
                <w:r w:rsidDel="005975FA">
                  <w:delText>Com.verio.portal.framework.server</w:delText>
                </w:r>
                <w:bookmarkStart w:id="5235" w:name="_Toc324760823"/>
                <w:bookmarkStart w:id="5236" w:name="_Toc324761036"/>
                <w:bookmarkStart w:id="5237" w:name="_Toc326167427"/>
                <w:bookmarkEnd w:id="5235"/>
                <w:bookmarkEnd w:id="5236"/>
                <w:bookmarkEnd w:id="5237"/>
              </w:del>
            </w:ins>
          </w:p>
        </w:tc>
        <w:tc>
          <w:tcPr>
            <w:tcW w:w="4623" w:type="dxa"/>
          </w:tcPr>
          <w:p w:rsidR="00F64F03" w:rsidDel="005975FA" w:rsidRDefault="00F64F03" w:rsidP="00221629">
            <w:pPr>
              <w:pStyle w:val="NormalIndent"/>
              <w:numPr>
                <w:ins w:id="5238" w:author="atuld" w:date="2012-04-26T16:38:00Z"/>
              </w:numPr>
              <w:rPr>
                <w:ins w:id="5239" w:author="atuld" w:date="2012-04-26T16:38:00Z"/>
                <w:del w:id="5240" w:author="manojk" w:date="2012-05-13T16:35:00Z"/>
              </w:rPr>
            </w:pPr>
            <w:ins w:id="5241" w:author="atuld" w:date="2012-04-26T16:38:00Z">
              <w:del w:id="5242" w:author="manojk" w:date="2012-05-13T16:35:00Z">
                <w:r w:rsidDel="005975FA">
                  <w:delText>Root folder</w:delText>
                </w:r>
                <w:bookmarkStart w:id="5243" w:name="_Toc324760824"/>
                <w:bookmarkStart w:id="5244" w:name="_Toc324761037"/>
                <w:bookmarkStart w:id="5245" w:name="_Toc326167428"/>
                <w:bookmarkEnd w:id="5243"/>
                <w:bookmarkEnd w:id="5244"/>
                <w:bookmarkEnd w:id="5245"/>
              </w:del>
            </w:ins>
          </w:p>
        </w:tc>
        <w:bookmarkStart w:id="5246" w:name="_Toc324760825"/>
        <w:bookmarkStart w:id="5247" w:name="_Toc324761038"/>
        <w:bookmarkStart w:id="5248" w:name="_Toc326167429"/>
        <w:bookmarkEnd w:id="5246"/>
        <w:bookmarkEnd w:id="5247"/>
        <w:bookmarkEnd w:id="5248"/>
      </w:tr>
      <w:tr w:rsidR="00F64F03" w:rsidDel="005975FA" w:rsidTr="00221629">
        <w:trPr>
          <w:ins w:id="5249" w:author="atuld" w:date="2012-04-26T16:38:00Z"/>
          <w:del w:id="5250" w:author="manojk" w:date="2012-05-13T16:35:00Z"/>
        </w:trPr>
        <w:tc>
          <w:tcPr>
            <w:tcW w:w="4622" w:type="dxa"/>
          </w:tcPr>
          <w:p w:rsidR="00F64F03" w:rsidDel="005975FA" w:rsidRDefault="00F64F03" w:rsidP="00221629">
            <w:pPr>
              <w:pStyle w:val="NormalIndent"/>
              <w:numPr>
                <w:ins w:id="5251" w:author="atuld" w:date="2012-04-26T16:38:00Z"/>
              </w:numPr>
              <w:ind w:left="0"/>
              <w:rPr>
                <w:ins w:id="5252" w:author="atuld" w:date="2012-04-26T16:38:00Z"/>
                <w:del w:id="5253" w:author="manojk" w:date="2012-05-13T16:35:00Z"/>
              </w:rPr>
            </w:pPr>
            <w:ins w:id="5254" w:author="atuld" w:date="2012-04-26T16:38:00Z">
              <w:del w:id="5255" w:author="manojk" w:date="2012-05-13T16:35:00Z">
                <w:r w:rsidDel="005975FA">
                  <w:delText>Com.verio.portal.framework.server.db.dao</w:delText>
                </w:r>
                <w:bookmarkStart w:id="5256" w:name="_Toc324760826"/>
                <w:bookmarkStart w:id="5257" w:name="_Toc324761039"/>
                <w:bookmarkStart w:id="5258" w:name="_Toc326167430"/>
                <w:bookmarkEnd w:id="5256"/>
                <w:bookmarkEnd w:id="5257"/>
                <w:bookmarkEnd w:id="5258"/>
              </w:del>
            </w:ins>
          </w:p>
        </w:tc>
        <w:tc>
          <w:tcPr>
            <w:tcW w:w="4623" w:type="dxa"/>
          </w:tcPr>
          <w:p w:rsidR="00F64F03" w:rsidRPr="004B64D8" w:rsidDel="005975FA" w:rsidRDefault="00F64F03" w:rsidP="00221629">
            <w:pPr>
              <w:pStyle w:val="NormalIndent"/>
              <w:numPr>
                <w:ins w:id="5259" w:author="atuld" w:date="2012-04-26T16:38:00Z"/>
              </w:numPr>
              <w:ind w:left="0"/>
              <w:rPr>
                <w:ins w:id="5260" w:author="atuld" w:date="2012-04-26T16:38:00Z"/>
                <w:del w:id="5261" w:author="manojk" w:date="2012-05-13T16:35:00Z"/>
                <w:szCs w:val="22"/>
              </w:rPr>
            </w:pPr>
            <w:ins w:id="5262" w:author="atuld" w:date="2012-04-26T16:38:00Z">
              <w:del w:id="5263" w:author="manojk" w:date="2012-05-13T16:35:00Z">
                <w:r w:rsidRPr="0017516D" w:rsidDel="005975FA">
                  <w:delText xml:space="preserve">This </w:delText>
                </w:r>
                <w:r w:rsidDel="005975FA">
                  <w:delText xml:space="preserve">package will contain implementation </w:delText>
                </w:r>
                <w:r w:rsidRPr="0017516D" w:rsidDel="005975FA">
                  <w:delText>responsible to access  entity beans  via querying on them  using Hibernate HQL</w:delText>
                </w:r>
                <w:bookmarkStart w:id="5264" w:name="_Toc324760827"/>
                <w:bookmarkStart w:id="5265" w:name="_Toc324761040"/>
                <w:bookmarkStart w:id="5266" w:name="_Toc326167431"/>
                <w:bookmarkEnd w:id="5264"/>
                <w:bookmarkEnd w:id="5265"/>
                <w:bookmarkEnd w:id="5266"/>
              </w:del>
            </w:ins>
          </w:p>
        </w:tc>
        <w:bookmarkStart w:id="5267" w:name="_Toc324760828"/>
        <w:bookmarkStart w:id="5268" w:name="_Toc324761041"/>
        <w:bookmarkStart w:id="5269" w:name="_Toc326167432"/>
        <w:bookmarkEnd w:id="5267"/>
        <w:bookmarkEnd w:id="5268"/>
        <w:bookmarkEnd w:id="5269"/>
      </w:tr>
      <w:tr w:rsidR="00F64F03" w:rsidDel="005975FA" w:rsidTr="00221629">
        <w:trPr>
          <w:ins w:id="5270" w:author="atuld" w:date="2012-04-26T16:38:00Z"/>
          <w:del w:id="5271" w:author="manojk" w:date="2012-05-13T16:35:00Z"/>
        </w:trPr>
        <w:tc>
          <w:tcPr>
            <w:tcW w:w="4622" w:type="dxa"/>
          </w:tcPr>
          <w:p w:rsidR="00F64F03" w:rsidDel="005975FA" w:rsidRDefault="00F64F03" w:rsidP="00221629">
            <w:pPr>
              <w:pStyle w:val="NormalIndent"/>
              <w:numPr>
                <w:ins w:id="5272" w:author="atuld" w:date="2012-04-26T16:38:00Z"/>
              </w:numPr>
              <w:ind w:left="0"/>
              <w:rPr>
                <w:ins w:id="5273" w:author="atuld" w:date="2012-04-26T16:38:00Z"/>
                <w:del w:id="5274" w:author="manojk" w:date="2012-05-13T16:35:00Z"/>
              </w:rPr>
            </w:pPr>
            <w:ins w:id="5275" w:author="atuld" w:date="2012-04-26T16:38:00Z">
              <w:del w:id="5276" w:author="manojk" w:date="2012-05-13T16:35:00Z">
                <w:r w:rsidDel="005975FA">
                  <w:delText>Com.verio.portal.frameowrk.server.db.model</w:delText>
                </w:r>
                <w:bookmarkStart w:id="5277" w:name="_Toc324760829"/>
                <w:bookmarkStart w:id="5278" w:name="_Toc324761042"/>
                <w:bookmarkStart w:id="5279" w:name="_Toc326167433"/>
                <w:bookmarkEnd w:id="5277"/>
                <w:bookmarkEnd w:id="5278"/>
                <w:bookmarkEnd w:id="5279"/>
              </w:del>
            </w:ins>
          </w:p>
        </w:tc>
        <w:tc>
          <w:tcPr>
            <w:tcW w:w="4623" w:type="dxa"/>
          </w:tcPr>
          <w:p w:rsidR="00F64F03" w:rsidDel="005975FA" w:rsidRDefault="00F64F03" w:rsidP="00221629">
            <w:pPr>
              <w:pStyle w:val="NormalIndent"/>
              <w:numPr>
                <w:ins w:id="5280" w:author="atuld" w:date="2012-04-26T16:38:00Z"/>
              </w:numPr>
              <w:ind w:left="0"/>
              <w:rPr>
                <w:ins w:id="5281" w:author="atuld" w:date="2012-04-26T16:38:00Z"/>
                <w:del w:id="5282" w:author="manojk" w:date="2012-05-13T16:35:00Z"/>
              </w:rPr>
            </w:pPr>
            <w:ins w:id="5283" w:author="atuld" w:date="2012-04-26T16:38:00Z">
              <w:del w:id="5284" w:author="manojk" w:date="2012-05-13T16:35:00Z">
                <w:r w:rsidDel="005975FA">
                  <w:delText>This package contains implementations responsible to create entity  beans  for the Data Objects to be mapped with the database.</w:delText>
                </w:r>
                <w:bookmarkStart w:id="5285" w:name="_Toc324760830"/>
                <w:bookmarkStart w:id="5286" w:name="_Toc324761043"/>
                <w:bookmarkStart w:id="5287" w:name="_Toc326167434"/>
                <w:bookmarkEnd w:id="5285"/>
                <w:bookmarkEnd w:id="5286"/>
                <w:bookmarkEnd w:id="5287"/>
              </w:del>
            </w:ins>
          </w:p>
        </w:tc>
        <w:bookmarkStart w:id="5288" w:name="_Toc324760831"/>
        <w:bookmarkStart w:id="5289" w:name="_Toc324761044"/>
        <w:bookmarkStart w:id="5290" w:name="_Toc326167435"/>
        <w:bookmarkEnd w:id="5288"/>
        <w:bookmarkEnd w:id="5289"/>
        <w:bookmarkEnd w:id="5290"/>
      </w:tr>
      <w:tr w:rsidR="00F64F03" w:rsidDel="005975FA" w:rsidTr="00221629">
        <w:trPr>
          <w:ins w:id="5291" w:author="atuld" w:date="2012-04-26T16:38:00Z"/>
          <w:del w:id="5292" w:author="manojk" w:date="2012-05-13T16:35:00Z"/>
        </w:trPr>
        <w:tc>
          <w:tcPr>
            <w:tcW w:w="4622" w:type="dxa"/>
          </w:tcPr>
          <w:p w:rsidR="00F64F03" w:rsidDel="005975FA" w:rsidRDefault="00F64F03" w:rsidP="00221629">
            <w:pPr>
              <w:pStyle w:val="NormalIndent"/>
              <w:numPr>
                <w:ins w:id="5293" w:author="atuld" w:date="2012-04-26T16:38:00Z"/>
              </w:numPr>
              <w:ind w:left="0"/>
              <w:rPr>
                <w:ins w:id="5294" w:author="atuld" w:date="2012-04-26T16:38:00Z"/>
                <w:del w:id="5295" w:author="manojk" w:date="2012-05-13T16:35:00Z"/>
              </w:rPr>
            </w:pPr>
            <w:ins w:id="5296" w:author="atuld" w:date="2012-04-26T16:38:00Z">
              <w:del w:id="5297" w:author="manojk" w:date="2012-05-13T16:35:00Z">
                <w:r w:rsidDel="005975FA">
                  <w:delText>Com.verio.portal.framework.service</w:delText>
                </w:r>
                <w:bookmarkStart w:id="5298" w:name="_Toc324760832"/>
                <w:bookmarkStart w:id="5299" w:name="_Toc324761045"/>
                <w:bookmarkStart w:id="5300" w:name="_Toc326167436"/>
                <w:bookmarkEnd w:id="5298"/>
                <w:bookmarkEnd w:id="5299"/>
                <w:bookmarkEnd w:id="5300"/>
              </w:del>
            </w:ins>
          </w:p>
        </w:tc>
        <w:tc>
          <w:tcPr>
            <w:tcW w:w="4623" w:type="dxa"/>
          </w:tcPr>
          <w:p w:rsidR="00F64F03" w:rsidRPr="004B64D8" w:rsidDel="005975FA" w:rsidRDefault="00F64F03" w:rsidP="00221629">
            <w:pPr>
              <w:pStyle w:val="NormalIndent"/>
              <w:numPr>
                <w:ins w:id="5301" w:author="atuld" w:date="2012-04-26T16:38:00Z"/>
              </w:numPr>
              <w:ind w:left="0"/>
              <w:rPr>
                <w:ins w:id="5302" w:author="atuld" w:date="2012-04-26T16:38:00Z"/>
                <w:del w:id="5303" w:author="manojk" w:date="2012-05-13T16:35:00Z"/>
                <w:b/>
                <w:bCs/>
              </w:rPr>
            </w:pPr>
            <w:ins w:id="5304" w:author="atuld" w:date="2012-04-26T16:38:00Z">
              <w:del w:id="5305" w:author="manojk" w:date="2012-05-13T16:35:00Z">
                <w:r w:rsidDel="005975FA">
                  <w:delText>This package</w:delText>
                </w:r>
                <w:r w:rsidRPr="0017516D" w:rsidDel="005975FA">
                  <w:delText xml:space="preserve"> contains the Interface that would service the server side implementation of client side.</w:delText>
                </w:r>
                <w:bookmarkStart w:id="5306" w:name="_Toc324760833"/>
                <w:bookmarkStart w:id="5307" w:name="_Toc324761046"/>
                <w:bookmarkStart w:id="5308" w:name="_Toc326167437"/>
                <w:bookmarkEnd w:id="5306"/>
                <w:bookmarkEnd w:id="5307"/>
                <w:bookmarkEnd w:id="5308"/>
              </w:del>
            </w:ins>
          </w:p>
        </w:tc>
        <w:bookmarkStart w:id="5309" w:name="_Toc324760834"/>
        <w:bookmarkStart w:id="5310" w:name="_Toc324761047"/>
        <w:bookmarkStart w:id="5311" w:name="_Toc326167438"/>
        <w:bookmarkEnd w:id="5309"/>
        <w:bookmarkEnd w:id="5310"/>
        <w:bookmarkEnd w:id="5311"/>
      </w:tr>
      <w:tr w:rsidR="00F64F03" w:rsidDel="005975FA" w:rsidTr="00221629">
        <w:trPr>
          <w:ins w:id="5312" w:author="atuld" w:date="2012-04-26T16:38:00Z"/>
          <w:del w:id="5313" w:author="manojk" w:date="2012-05-13T16:35:00Z"/>
        </w:trPr>
        <w:tc>
          <w:tcPr>
            <w:tcW w:w="4622" w:type="dxa"/>
          </w:tcPr>
          <w:p w:rsidR="00F64F03" w:rsidDel="005975FA" w:rsidRDefault="00F64F03" w:rsidP="00221629">
            <w:pPr>
              <w:pStyle w:val="NormalIndent"/>
              <w:numPr>
                <w:ins w:id="5314" w:author="atuld" w:date="2012-04-26T16:38:00Z"/>
              </w:numPr>
              <w:ind w:left="0"/>
              <w:rPr>
                <w:ins w:id="5315" w:author="atuld" w:date="2012-04-26T16:38:00Z"/>
                <w:del w:id="5316" w:author="manojk" w:date="2012-05-13T16:35:00Z"/>
              </w:rPr>
            </w:pPr>
            <w:ins w:id="5317" w:author="atuld" w:date="2012-04-26T16:38:00Z">
              <w:del w:id="5318" w:author="manojk" w:date="2012-05-13T16:35:00Z">
                <w:r w:rsidDel="005975FA">
                  <w:delText>Com.verio.portal.framework.service.impl</w:delText>
                </w:r>
                <w:bookmarkStart w:id="5319" w:name="_Toc324760835"/>
                <w:bookmarkStart w:id="5320" w:name="_Toc324761048"/>
                <w:bookmarkStart w:id="5321" w:name="_Toc326167439"/>
                <w:bookmarkEnd w:id="5319"/>
                <w:bookmarkEnd w:id="5320"/>
                <w:bookmarkEnd w:id="5321"/>
              </w:del>
            </w:ins>
          </w:p>
        </w:tc>
        <w:tc>
          <w:tcPr>
            <w:tcW w:w="4623" w:type="dxa"/>
          </w:tcPr>
          <w:p w:rsidR="00F64F03" w:rsidDel="005975FA" w:rsidRDefault="00F64F03" w:rsidP="00221629">
            <w:pPr>
              <w:pStyle w:val="NormalIndent"/>
              <w:numPr>
                <w:ins w:id="5322" w:author="atuld" w:date="2012-04-26T16:38:00Z"/>
              </w:numPr>
              <w:ind w:left="0"/>
              <w:rPr>
                <w:ins w:id="5323" w:author="atuld" w:date="2012-04-26T16:38:00Z"/>
                <w:del w:id="5324" w:author="manojk" w:date="2012-05-13T16:35:00Z"/>
              </w:rPr>
            </w:pPr>
            <w:ins w:id="5325" w:author="atuld" w:date="2012-04-26T16:38:00Z">
              <w:del w:id="5326" w:author="manojk" w:date="2012-05-13T16:35:00Z">
                <w:r w:rsidRPr="00953494" w:rsidDel="005975FA">
                  <w:delText xml:space="preserve">This </w:delText>
                </w:r>
                <w:r w:rsidDel="005975FA">
                  <w:delText xml:space="preserve">package contains Implementing classes for service </w:delText>
                </w:r>
                <w:r w:rsidRPr="00953494" w:rsidDel="005975FA">
                  <w:delText>Layer and would act as a wrapper for DAO classes to set widget properties in DB.</w:delText>
                </w:r>
                <w:bookmarkStart w:id="5327" w:name="_Toc324760836"/>
                <w:bookmarkStart w:id="5328" w:name="_Toc324761049"/>
                <w:bookmarkStart w:id="5329" w:name="_Toc326167440"/>
                <w:bookmarkEnd w:id="5327"/>
                <w:bookmarkEnd w:id="5328"/>
                <w:bookmarkEnd w:id="5329"/>
              </w:del>
            </w:ins>
          </w:p>
        </w:tc>
        <w:bookmarkStart w:id="5330" w:name="_Toc324760837"/>
        <w:bookmarkStart w:id="5331" w:name="_Toc324761050"/>
        <w:bookmarkStart w:id="5332" w:name="_Toc326167441"/>
        <w:bookmarkEnd w:id="5330"/>
        <w:bookmarkEnd w:id="5331"/>
        <w:bookmarkEnd w:id="5332"/>
      </w:tr>
      <w:tr w:rsidR="00F64F03" w:rsidDel="005975FA" w:rsidTr="00221629">
        <w:trPr>
          <w:ins w:id="5333" w:author="atuld" w:date="2012-04-26T16:38:00Z"/>
          <w:del w:id="5334" w:author="manojk" w:date="2012-05-13T16:35:00Z"/>
        </w:trPr>
        <w:tc>
          <w:tcPr>
            <w:tcW w:w="4622" w:type="dxa"/>
          </w:tcPr>
          <w:p w:rsidR="00F64F03" w:rsidDel="005975FA" w:rsidRDefault="00F64F03" w:rsidP="00221629">
            <w:pPr>
              <w:pStyle w:val="NormalIndent"/>
              <w:numPr>
                <w:ins w:id="5335" w:author="atuld" w:date="2012-04-26T16:38:00Z"/>
              </w:numPr>
              <w:ind w:left="0"/>
              <w:rPr>
                <w:ins w:id="5336" w:author="atuld" w:date="2012-04-26T16:38:00Z"/>
                <w:del w:id="5337" w:author="manojk" w:date="2012-05-13T16:35:00Z"/>
              </w:rPr>
            </w:pPr>
            <w:ins w:id="5338" w:author="atuld" w:date="2012-04-26T16:38:00Z">
              <w:del w:id="5339" w:author="manojk" w:date="2012-05-13T16:35:00Z">
                <w:r w:rsidDel="005975FA">
                  <w:delText>com.verio.portal.framework.service.vo</w:delText>
                </w:r>
                <w:bookmarkStart w:id="5340" w:name="_Toc324760838"/>
                <w:bookmarkStart w:id="5341" w:name="_Toc324761051"/>
                <w:bookmarkStart w:id="5342" w:name="_Toc326167442"/>
                <w:bookmarkEnd w:id="5340"/>
                <w:bookmarkEnd w:id="5341"/>
                <w:bookmarkEnd w:id="5342"/>
              </w:del>
            </w:ins>
          </w:p>
        </w:tc>
        <w:tc>
          <w:tcPr>
            <w:tcW w:w="4623" w:type="dxa"/>
          </w:tcPr>
          <w:p w:rsidR="00F64F03" w:rsidDel="005975FA" w:rsidRDefault="00F64F03" w:rsidP="00221629">
            <w:pPr>
              <w:pStyle w:val="NormalIndent"/>
              <w:numPr>
                <w:ins w:id="5343" w:author="atuld" w:date="2012-04-26T16:38:00Z"/>
              </w:numPr>
              <w:ind w:left="0"/>
              <w:rPr>
                <w:ins w:id="5344" w:author="atuld" w:date="2012-04-26T16:38:00Z"/>
                <w:del w:id="5345" w:author="manojk" w:date="2012-05-13T16:35:00Z"/>
              </w:rPr>
            </w:pPr>
            <w:ins w:id="5346" w:author="atuld" w:date="2012-04-26T16:38:00Z">
              <w:del w:id="5347" w:author="manojk" w:date="2012-05-13T16:35:00Z">
                <w:r w:rsidDel="005975FA">
                  <w:delText xml:space="preserve">This package contains Widgets as view objects </w:delText>
                </w:r>
                <w:bookmarkStart w:id="5348" w:name="_Toc324760839"/>
                <w:bookmarkStart w:id="5349" w:name="_Toc324761052"/>
                <w:bookmarkStart w:id="5350" w:name="_Toc326167443"/>
                <w:bookmarkEnd w:id="5348"/>
                <w:bookmarkEnd w:id="5349"/>
                <w:bookmarkEnd w:id="5350"/>
              </w:del>
            </w:ins>
          </w:p>
          <w:p w:rsidR="00F64F03" w:rsidDel="005975FA" w:rsidRDefault="00F64F03" w:rsidP="00221629">
            <w:pPr>
              <w:pStyle w:val="NormalIndent"/>
              <w:numPr>
                <w:ins w:id="5351" w:author="atuld" w:date="2012-04-26T16:38:00Z"/>
              </w:numPr>
              <w:ind w:left="0"/>
              <w:rPr>
                <w:ins w:id="5352" w:author="atuld" w:date="2012-04-26T16:38:00Z"/>
                <w:del w:id="5353" w:author="manojk" w:date="2012-05-13T16:35:00Z"/>
              </w:rPr>
            </w:pPr>
            <w:ins w:id="5354" w:author="atuld" w:date="2012-04-26T16:38:00Z">
              <w:del w:id="5355" w:author="manojk" w:date="2012-05-13T16:35:00Z">
                <w:r w:rsidDel="005975FA">
                  <w:delText>Along with their getters/setters.</w:delText>
                </w:r>
                <w:bookmarkStart w:id="5356" w:name="_Toc324760840"/>
                <w:bookmarkStart w:id="5357" w:name="_Toc324761053"/>
                <w:bookmarkStart w:id="5358" w:name="_Toc326167444"/>
                <w:bookmarkEnd w:id="5356"/>
                <w:bookmarkEnd w:id="5357"/>
                <w:bookmarkEnd w:id="5358"/>
              </w:del>
            </w:ins>
          </w:p>
        </w:tc>
        <w:bookmarkStart w:id="5359" w:name="_Toc324760841"/>
        <w:bookmarkStart w:id="5360" w:name="_Toc324761054"/>
        <w:bookmarkStart w:id="5361" w:name="_Toc326167445"/>
        <w:bookmarkEnd w:id="5359"/>
        <w:bookmarkEnd w:id="5360"/>
        <w:bookmarkEnd w:id="5361"/>
      </w:tr>
      <w:tr w:rsidR="00F64F03" w:rsidDel="002D0178" w:rsidTr="00221629">
        <w:trPr>
          <w:ins w:id="5362" w:author="atuld" w:date="2012-04-26T16:38:00Z"/>
          <w:del w:id="5363" w:author="manojk" w:date="2012-04-27T12:37:00Z"/>
        </w:trPr>
        <w:tc>
          <w:tcPr>
            <w:tcW w:w="4622" w:type="dxa"/>
          </w:tcPr>
          <w:p w:rsidR="00F64F03" w:rsidRPr="004B64D8" w:rsidDel="002D0178" w:rsidRDefault="00F64F03" w:rsidP="00221629">
            <w:pPr>
              <w:pStyle w:val="Heading3"/>
              <w:numPr>
                <w:ilvl w:val="0"/>
                <w:numId w:val="0"/>
                <w:ins w:id="5364" w:author="atuld" w:date="2012-04-26T16:38:00Z"/>
              </w:numPr>
              <w:rPr>
                <w:ins w:id="5365" w:author="atuld" w:date="2012-04-26T16:38:00Z"/>
                <w:del w:id="5366" w:author="manojk" w:date="2012-04-27T12:37:00Z"/>
                <w:b w:val="0"/>
                <w:sz w:val="22"/>
                <w:szCs w:val="22"/>
              </w:rPr>
            </w:pPr>
            <w:bookmarkStart w:id="5367" w:name="_Toc324760842"/>
            <w:bookmarkStart w:id="5368" w:name="_Toc324761055"/>
            <w:bookmarkStart w:id="5369" w:name="_Toc326167446"/>
            <w:bookmarkEnd w:id="5367"/>
            <w:bookmarkEnd w:id="5368"/>
            <w:bookmarkEnd w:id="5369"/>
          </w:p>
        </w:tc>
        <w:tc>
          <w:tcPr>
            <w:tcW w:w="4623" w:type="dxa"/>
          </w:tcPr>
          <w:p w:rsidR="00F64F03" w:rsidRPr="004B64D8" w:rsidDel="002D0178" w:rsidRDefault="00F64F03" w:rsidP="00221629">
            <w:pPr>
              <w:pStyle w:val="Heading3"/>
              <w:numPr>
                <w:ilvl w:val="0"/>
                <w:numId w:val="0"/>
                <w:ins w:id="5370" w:author="atuld" w:date="2012-04-26T16:38:00Z"/>
              </w:numPr>
              <w:rPr>
                <w:ins w:id="5371" w:author="atuld" w:date="2012-04-26T16:38:00Z"/>
                <w:del w:id="5372" w:author="manojk" w:date="2012-04-27T12:37:00Z"/>
                <w:b w:val="0"/>
                <w:sz w:val="22"/>
                <w:szCs w:val="22"/>
              </w:rPr>
            </w:pPr>
            <w:bookmarkStart w:id="5373" w:name="_Toc324760843"/>
            <w:bookmarkStart w:id="5374" w:name="_Toc324761056"/>
            <w:bookmarkStart w:id="5375" w:name="_Toc326167447"/>
            <w:bookmarkEnd w:id="5373"/>
            <w:bookmarkEnd w:id="5374"/>
            <w:bookmarkEnd w:id="5375"/>
          </w:p>
        </w:tc>
        <w:bookmarkStart w:id="5376" w:name="_Toc324760844"/>
        <w:bookmarkStart w:id="5377" w:name="_Toc324761057"/>
        <w:bookmarkStart w:id="5378" w:name="_Toc326167448"/>
        <w:bookmarkEnd w:id="5376"/>
        <w:bookmarkEnd w:id="5377"/>
        <w:bookmarkEnd w:id="5378"/>
      </w:tr>
      <w:tr w:rsidR="00F64F03" w:rsidDel="002D0178" w:rsidTr="00221629">
        <w:trPr>
          <w:ins w:id="5379" w:author="atuld" w:date="2012-04-26T16:38:00Z"/>
          <w:del w:id="5380" w:author="manojk" w:date="2012-04-27T12:37:00Z"/>
        </w:trPr>
        <w:tc>
          <w:tcPr>
            <w:tcW w:w="4622" w:type="dxa"/>
          </w:tcPr>
          <w:p w:rsidR="00F64F03" w:rsidRPr="004B64D8" w:rsidDel="002D0178" w:rsidRDefault="00F64F03" w:rsidP="00221629">
            <w:pPr>
              <w:pStyle w:val="Heading3"/>
              <w:numPr>
                <w:ilvl w:val="0"/>
                <w:numId w:val="0"/>
                <w:ins w:id="5381" w:author="atuld" w:date="2012-04-26T16:38:00Z"/>
              </w:numPr>
              <w:rPr>
                <w:ins w:id="5382" w:author="atuld" w:date="2012-04-26T16:38:00Z"/>
                <w:del w:id="5383" w:author="manojk" w:date="2012-04-27T12:37:00Z"/>
                <w:b w:val="0"/>
                <w:sz w:val="22"/>
                <w:szCs w:val="22"/>
              </w:rPr>
            </w:pPr>
            <w:bookmarkStart w:id="5384" w:name="_Toc324760845"/>
            <w:bookmarkStart w:id="5385" w:name="_Toc324761058"/>
            <w:bookmarkStart w:id="5386" w:name="_Toc326167449"/>
            <w:bookmarkEnd w:id="5384"/>
            <w:bookmarkEnd w:id="5385"/>
            <w:bookmarkEnd w:id="5386"/>
          </w:p>
        </w:tc>
        <w:tc>
          <w:tcPr>
            <w:tcW w:w="4623" w:type="dxa"/>
          </w:tcPr>
          <w:p w:rsidR="00F64F03" w:rsidRPr="004B64D8" w:rsidDel="002D0178" w:rsidRDefault="00F64F03" w:rsidP="00221629">
            <w:pPr>
              <w:pStyle w:val="Heading3"/>
              <w:numPr>
                <w:ilvl w:val="0"/>
                <w:numId w:val="0"/>
                <w:ins w:id="5387" w:author="atuld" w:date="2012-04-26T16:38:00Z"/>
              </w:numPr>
              <w:rPr>
                <w:ins w:id="5388" w:author="atuld" w:date="2012-04-26T16:38:00Z"/>
                <w:del w:id="5389" w:author="manojk" w:date="2012-04-27T12:37:00Z"/>
                <w:b w:val="0"/>
                <w:sz w:val="22"/>
                <w:szCs w:val="22"/>
              </w:rPr>
            </w:pPr>
            <w:bookmarkStart w:id="5390" w:name="_Toc324760846"/>
            <w:bookmarkStart w:id="5391" w:name="_Toc324761059"/>
            <w:bookmarkStart w:id="5392" w:name="_Toc326167450"/>
            <w:bookmarkEnd w:id="5390"/>
            <w:bookmarkEnd w:id="5391"/>
            <w:bookmarkEnd w:id="5392"/>
          </w:p>
        </w:tc>
        <w:bookmarkStart w:id="5393" w:name="_Toc324760847"/>
        <w:bookmarkStart w:id="5394" w:name="_Toc324761060"/>
        <w:bookmarkStart w:id="5395" w:name="_Toc326167451"/>
        <w:bookmarkEnd w:id="5393"/>
        <w:bookmarkEnd w:id="5394"/>
        <w:bookmarkEnd w:id="5395"/>
      </w:tr>
    </w:tbl>
    <w:p w:rsidR="00000000" w:rsidRDefault="00F64F03">
      <w:pPr>
        <w:pStyle w:val="Caption"/>
        <w:numPr>
          <w:ins w:id="5396" w:author="atuld" w:date="2012-04-26T16:38:00Z"/>
        </w:numPr>
        <w:ind w:left="1440" w:firstLine="720"/>
        <w:jc w:val="center"/>
        <w:rPr>
          <w:ins w:id="5397" w:author="atuld" w:date="2012-04-26T16:38:00Z"/>
          <w:del w:id="5398" w:author="manojk" w:date="2012-04-27T12:38:00Z"/>
          <w:i/>
          <w:rPrChange w:id="5399" w:author="atuld" w:date="2012-04-26T16:39:00Z">
            <w:rPr>
              <w:ins w:id="5400" w:author="atuld" w:date="2012-04-26T16:38:00Z"/>
              <w:del w:id="5401" w:author="manojk" w:date="2012-04-27T12:38:00Z"/>
              <w:rFonts w:cs="Arial"/>
              <w:szCs w:val="20"/>
            </w:rPr>
          </w:rPrChange>
        </w:rPr>
        <w:pPrChange w:id="5402" w:author="manojk" w:date="2012-04-27T12:38:00Z">
          <w:pPr>
            <w:pStyle w:val="Heading2"/>
          </w:pPr>
        </w:pPrChange>
      </w:pPr>
      <w:ins w:id="5403" w:author="atuld" w:date="2012-04-26T16:38:00Z">
        <w:del w:id="5404" w:author="manojk" w:date="2012-05-13T16:35:00Z">
          <w:r w:rsidRPr="0075348C" w:rsidDel="005975FA">
            <w:rPr>
              <w:b w:val="0"/>
              <w:bCs w:val="0"/>
              <w:i/>
            </w:rPr>
            <w:delText>Figure</w:delText>
          </w:r>
        </w:del>
      </w:ins>
      <w:ins w:id="5405" w:author="atuld" w:date="2012-04-26T16:39:00Z">
        <w:del w:id="5406" w:author="manojk" w:date="2012-05-13T16:35:00Z">
          <w:r w:rsidRPr="0075348C" w:rsidDel="005975FA">
            <w:rPr>
              <w:b w:val="0"/>
              <w:bCs w:val="0"/>
              <w:i/>
            </w:rPr>
            <w:delText>6</w:delText>
          </w:r>
        </w:del>
      </w:ins>
      <w:ins w:id="5407" w:author="atuld" w:date="2012-04-26T16:38:00Z">
        <w:del w:id="5408" w:author="manojk" w:date="2012-05-13T16:35:00Z">
          <w:r w:rsidRPr="0045093C" w:rsidDel="005975FA">
            <w:rPr>
              <w:b w:val="0"/>
              <w:i/>
            </w:rPr>
            <w:tab/>
          </w:r>
          <w:r w:rsidRPr="002634B8" w:rsidDel="005975FA">
            <w:rPr>
              <w:rStyle w:val="FieldLabel"/>
              <w:color w:val="000000"/>
            </w:rPr>
            <w:delText>Portal Framework Client Package Structure</w:delText>
          </w:r>
        </w:del>
        <w:bookmarkStart w:id="5409" w:name="_Toc324760848"/>
        <w:bookmarkStart w:id="5410" w:name="_Toc324761061"/>
        <w:bookmarkStart w:id="5411" w:name="_Toc326167452"/>
        <w:bookmarkEnd w:id="5409"/>
        <w:bookmarkEnd w:id="5410"/>
        <w:bookmarkEnd w:id="5411"/>
      </w:ins>
    </w:p>
    <w:p w:rsidR="00000000" w:rsidRDefault="006A5941">
      <w:pPr>
        <w:pStyle w:val="Caption"/>
        <w:numPr>
          <w:ins w:id="5412" w:author="atuld" w:date="2012-04-26T19:01:00Z"/>
        </w:numPr>
        <w:ind w:left="1440" w:firstLine="720"/>
        <w:jc w:val="center"/>
        <w:rPr>
          <w:ins w:id="5413" w:author="atuld" w:date="2012-04-26T19:01:00Z"/>
          <w:del w:id="5414" w:author="manojk" w:date="2012-04-27T12:37:00Z"/>
        </w:rPr>
        <w:pPrChange w:id="5415" w:author="manojk" w:date="2012-04-27T12:38:00Z">
          <w:pPr>
            <w:pStyle w:val="Heading2"/>
          </w:pPr>
        </w:pPrChange>
      </w:pPr>
      <w:bookmarkStart w:id="5416" w:name="_Toc324760849"/>
      <w:bookmarkStart w:id="5417" w:name="_Toc324761062"/>
      <w:bookmarkStart w:id="5418" w:name="_Toc326167453"/>
      <w:bookmarkEnd w:id="5416"/>
      <w:bookmarkEnd w:id="5417"/>
      <w:bookmarkEnd w:id="5418"/>
    </w:p>
    <w:p w:rsidR="00000000" w:rsidRDefault="006A5941">
      <w:pPr>
        <w:pStyle w:val="Caption"/>
        <w:numPr>
          <w:ins w:id="5419" w:author="atuld" w:date="2012-04-26T19:01:00Z"/>
        </w:numPr>
        <w:jc w:val="center"/>
        <w:rPr>
          <w:ins w:id="5420" w:author="atuld" w:date="2012-04-26T19:01:00Z"/>
          <w:del w:id="5421" w:author="manojk" w:date="2012-04-27T12:37:00Z"/>
        </w:rPr>
        <w:pPrChange w:id="5422" w:author="manojk" w:date="2012-04-27T12:38:00Z">
          <w:pPr>
            <w:pStyle w:val="Heading2"/>
          </w:pPr>
        </w:pPrChange>
      </w:pPr>
      <w:bookmarkStart w:id="5423" w:name="_Toc324760850"/>
      <w:bookmarkStart w:id="5424" w:name="_Toc324761063"/>
      <w:bookmarkStart w:id="5425" w:name="_Toc326167454"/>
      <w:bookmarkEnd w:id="5423"/>
      <w:bookmarkEnd w:id="5424"/>
      <w:bookmarkEnd w:id="5425"/>
    </w:p>
    <w:p w:rsidR="00000000" w:rsidRDefault="00F64F03">
      <w:pPr>
        <w:pStyle w:val="Caption"/>
        <w:numPr>
          <w:ins w:id="5426" w:author="atuld" w:date="2012-04-26T16:38:00Z"/>
        </w:numPr>
        <w:jc w:val="center"/>
        <w:rPr>
          <w:del w:id="5427" w:author="manojk" w:date="2012-05-13T16:35:00Z"/>
        </w:rPr>
        <w:pPrChange w:id="5428" w:author="manojk" w:date="2012-04-27T12:38:00Z">
          <w:pPr>
            <w:pStyle w:val="Heading2"/>
          </w:pPr>
        </w:pPrChange>
      </w:pPr>
      <w:del w:id="5429" w:author="manojk" w:date="2012-04-27T12:37:00Z">
        <w:r w:rsidDel="002D0178">
          <w:br w:type="page"/>
        </w:r>
      </w:del>
    </w:p>
    <w:p w:rsidR="00F64F03" w:rsidRDefault="00F64F03" w:rsidP="00C67392">
      <w:pPr>
        <w:pStyle w:val="Heading2"/>
        <w:numPr>
          <w:numberingChange w:id="5430" w:author="atuld" w:date="2012-04-26T11:16:00Z" w:original="%1:3:0:.%2:5:0:"/>
        </w:numPr>
      </w:pPr>
      <w:bookmarkStart w:id="5431" w:name="_Toc326167455"/>
      <w:r>
        <w:t>Authentication and Authorization</w:t>
      </w:r>
      <w:bookmarkEnd w:id="5431"/>
    </w:p>
    <w:p w:rsidR="00F64F03" w:rsidDel="00A3476A" w:rsidRDefault="00F64F03" w:rsidP="00C67392">
      <w:pPr>
        <w:pStyle w:val="Heading3"/>
        <w:numPr>
          <w:numberingChange w:id="5432" w:author="atuld" w:date="2012-04-26T11:16:00Z" w:original="%1:3:0:.%2:5:0:.%3:1:0:"/>
        </w:numPr>
        <w:rPr>
          <w:del w:id="5433" w:author="atuld" w:date="2012-04-26T17:20:00Z"/>
        </w:rPr>
      </w:pPr>
      <w:del w:id="5434" w:author="atuld" w:date="2012-04-26T17:20:00Z">
        <w:r w:rsidDel="00A3476A">
          <w:delText>User Management</w:delText>
        </w:r>
      </w:del>
    </w:p>
    <w:p w:rsidR="00F64F03" w:rsidDel="00A3476A" w:rsidRDefault="00F64F03" w:rsidP="00C67392">
      <w:pPr>
        <w:pStyle w:val="Heading3"/>
        <w:numPr>
          <w:numberingChange w:id="5435" w:author="atuld" w:date="2012-04-26T11:16:00Z" w:original="%1:3:0:.%2:5:0:.%3:1:0:"/>
        </w:numPr>
        <w:rPr>
          <w:del w:id="5436" w:author="atuld" w:date="2012-04-26T17:20:00Z"/>
        </w:rPr>
      </w:pPr>
      <w:del w:id="5437" w:author="atuld" w:date="2012-04-26T17:20:00Z">
        <w:r w:rsidDel="00A3476A">
          <w:delText>Role Management</w:delText>
        </w:r>
      </w:del>
    </w:p>
    <w:p w:rsidR="00F64F03" w:rsidDel="00A3476A" w:rsidRDefault="00F64F03" w:rsidP="00C67392">
      <w:pPr>
        <w:pStyle w:val="Heading3"/>
        <w:numPr>
          <w:numberingChange w:id="5438" w:author="atuld" w:date="2012-04-26T11:16:00Z" w:original="%1:3:0:.%2:5:0:.%3:1:0:"/>
        </w:numPr>
        <w:rPr>
          <w:del w:id="5439" w:author="atuld" w:date="2012-04-26T17:20:00Z"/>
        </w:rPr>
      </w:pPr>
      <w:del w:id="5440" w:author="atuld" w:date="2012-04-26T17:20:00Z">
        <w:r w:rsidDel="00A3476A">
          <w:delText>Authentication</w:delText>
        </w:r>
      </w:del>
    </w:p>
    <w:p w:rsidR="00F64F03" w:rsidDel="00A3476A" w:rsidRDefault="00F64F03" w:rsidP="00C67392">
      <w:pPr>
        <w:pStyle w:val="Heading3"/>
        <w:numPr>
          <w:numberingChange w:id="5441" w:author="atuld" w:date="2012-04-26T11:16:00Z" w:original="%1:3:0:.%2:5:0:.%3:1:0:"/>
        </w:numPr>
        <w:rPr>
          <w:del w:id="5442" w:author="atuld" w:date="2012-04-26T17:20:00Z"/>
        </w:rPr>
      </w:pPr>
      <w:del w:id="5443" w:author="atuld" w:date="2012-04-26T17:20:00Z">
        <w:r w:rsidDel="00A3476A">
          <w:delText>Authorization</w:delText>
        </w:r>
      </w:del>
    </w:p>
    <w:p w:rsidR="00000000" w:rsidRDefault="00F64F03">
      <w:pPr>
        <w:numPr>
          <w:ins w:id="5444" w:author="atuld" w:date="2012-04-26T17:20:00Z"/>
        </w:numPr>
        <w:rPr>
          <w:ins w:id="5445" w:author="atuld" w:date="2012-04-26T17:21:00Z"/>
        </w:rPr>
        <w:pPrChange w:id="5446" w:author="atuld" w:date="2012-04-26T17:20:00Z">
          <w:pPr>
            <w:pStyle w:val="Heading3"/>
          </w:pPr>
        </w:pPrChange>
      </w:pPr>
      <w:ins w:id="5447" w:author="atuld" w:date="2012-04-26T17:21:00Z">
        <w:r>
          <w:t>Authorization and Authorization has been handled in two ways:-</w:t>
        </w:r>
      </w:ins>
    </w:p>
    <w:p w:rsidR="00000000" w:rsidRDefault="00DF6216">
      <w:pPr>
        <w:numPr>
          <w:ilvl w:val="0"/>
          <w:numId w:val="38"/>
          <w:ins w:id="5448" w:author="atuld" w:date="2012-04-26T17:22:00Z"/>
        </w:numPr>
        <w:rPr>
          <w:ins w:id="5449" w:author="manojk" w:date="2012-04-27T12:38:00Z"/>
        </w:rPr>
        <w:pPrChange w:id="5450" w:author="manojk" w:date="2012-04-27T12:38:00Z">
          <w:pPr>
            <w:pStyle w:val="Heading3"/>
          </w:pPr>
        </w:pPrChange>
      </w:pPr>
      <w:ins w:id="5451" w:author="atuld" w:date="2012-04-26T17:21:00Z">
        <w:r w:rsidRPr="00DF6216">
          <w:rPr>
            <w:b/>
            <w:rPrChange w:id="5452" w:author="manojk" w:date="2012-04-27T12:38:00Z">
              <w:rPr>
                <w:b w:val="0"/>
                <w:bCs w:val="0"/>
                <w:i/>
                <w:sz w:val="20"/>
              </w:rPr>
            </w:rPrChange>
          </w:rPr>
          <w:t>Identity Server</w:t>
        </w:r>
        <w:del w:id="5453" w:author="manojk" w:date="2012-04-27T12:38:00Z">
          <w:r w:rsidRPr="00DF6216">
            <w:rPr>
              <w:b/>
              <w:rPrChange w:id="5454" w:author="manojk" w:date="2012-04-27T12:38:00Z">
                <w:rPr>
                  <w:b w:val="0"/>
                  <w:bCs w:val="0"/>
                  <w:i/>
                  <w:sz w:val="20"/>
                </w:rPr>
              </w:rPrChange>
            </w:rPr>
            <w:delText>:-</w:delText>
          </w:r>
        </w:del>
      </w:ins>
    </w:p>
    <w:p w:rsidR="00000000" w:rsidRDefault="00F64F03">
      <w:pPr>
        <w:numPr>
          <w:ins w:id="5455" w:author="atuld" w:date="2012-04-26T17:22:00Z"/>
        </w:numPr>
        <w:ind w:left="720"/>
        <w:rPr>
          <w:ins w:id="5456" w:author="atuld" w:date="2012-04-26T17:22:00Z"/>
        </w:rPr>
        <w:pPrChange w:id="5457" w:author="manojk" w:date="2012-04-27T12:38:00Z">
          <w:pPr>
            <w:pStyle w:val="Heading3"/>
          </w:pPr>
        </w:pPrChange>
      </w:pPr>
      <w:ins w:id="5458" w:author="atuld" w:date="2012-04-26T17:22:00Z">
        <w:r>
          <w:t xml:space="preserve">This entity would validate the user who has logged on </w:t>
        </w:r>
      </w:ins>
      <w:ins w:id="5459" w:author="manojk" w:date="2012-05-18T17:58:00Z">
        <w:r w:rsidR="005B3B03">
          <w:t xml:space="preserve">based upon user/password provided, and return roles associated with the user. </w:t>
        </w:r>
      </w:ins>
      <w:ins w:id="5460" w:author="atuld" w:date="2012-04-26T17:22:00Z">
        <w:del w:id="5461" w:author="manojk" w:date="2012-05-18T17:59:00Z">
          <w:r w:rsidDel="005B3B03">
            <w:delText>with the account data residing on it</w:delText>
          </w:r>
        </w:del>
      </w:ins>
    </w:p>
    <w:p w:rsidR="00000000" w:rsidRDefault="00DF6216">
      <w:pPr>
        <w:numPr>
          <w:ilvl w:val="0"/>
          <w:numId w:val="38"/>
          <w:ins w:id="5462" w:author="atuld" w:date="2012-04-26T17:22:00Z"/>
        </w:numPr>
        <w:rPr>
          <w:ins w:id="5463" w:author="manojk" w:date="2012-04-27T12:38:00Z"/>
        </w:rPr>
        <w:pPrChange w:id="5464" w:author="manojk" w:date="2012-04-27T12:38:00Z">
          <w:pPr>
            <w:pStyle w:val="Heading3"/>
          </w:pPr>
        </w:pPrChange>
      </w:pPr>
      <w:ins w:id="5465" w:author="atuld" w:date="2012-04-26T17:22:00Z">
        <w:del w:id="5466" w:author="manojk" w:date="2012-04-27T12:38:00Z">
          <w:r w:rsidRPr="00DF6216">
            <w:rPr>
              <w:b/>
              <w:rPrChange w:id="5467" w:author="manojk" w:date="2012-04-27T12:39:00Z">
                <w:rPr>
                  <w:b w:val="0"/>
                  <w:bCs w:val="0"/>
                  <w:i/>
                  <w:sz w:val="20"/>
                </w:rPr>
              </w:rPrChange>
            </w:rPr>
            <w:delText>Database level</w:delText>
          </w:r>
        </w:del>
      </w:ins>
      <w:ins w:id="5468" w:author="manojk" w:date="2012-04-27T12:38:00Z">
        <w:r w:rsidRPr="00DF6216">
          <w:rPr>
            <w:b/>
            <w:rPrChange w:id="5469" w:author="manojk" w:date="2012-04-27T12:39:00Z">
              <w:rPr>
                <w:b w:val="0"/>
                <w:bCs w:val="0"/>
                <w:i/>
                <w:sz w:val="20"/>
              </w:rPr>
            </w:rPrChange>
          </w:rPr>
          <w:t>Framework level</w:t>
        </w:r>
      </w:ins>
      <w:ins w:id="5470" w:author="atuld" w:date="2012-04-26T17:22:00Z">
        <w:del w:id="5471" w:author="manojk" w:date="2012-04-27T12:38:00Z">
          <w:r w:rsidRPr="00DF6216">
            <w:rPr>
              <w:b/>
              <w:rPrChange w:id="5472" w:author="manojk" w:date="2012-04-27T12:39:00Z">
                <w:rPr>
                  <w:b w:val="0"/>
                  <w:bCs w:val="0"/>
                  <w:i/>
                  <w:sz w:val="20"/>
                </w:rPr>
              </w:rPrChange>
            </w:rPr>
            <w:delText>:-</w:delText>
          </w:r>
        </w:del>
      </w:ins>
    </w:p>
    <w:p w:rsidR="00000000" w:rsidRDefault="00A450B6">
      <w:pPr>
        <w:numPr>
          <w:ins w:id="5473" w:author="atuld" w:date="2012-04-26T17:22:00Z"/>
        </w:numPr>
        <w:ind w:left="720"/>
        <w:rPr>
          <w:ins w:id="5474" w:author="atuld" w:date="2012-04-26T17:21:00Z"/>
          <w:del w:id="5475" w:author="manojk" w:date="2012-05-13T06:36:00Z"/>
        </w:rPr>
        <w:pPrChange w:id="5476" w:author="manojk" w:date="2012-04-27T12:38:00Z">
          <w:pPr>
            <w:pStyle w:val="Heading3"/>
          </w:pPr>
        </w:pPrChange>
      </w:pPr>
      <w:ins w:id="5477" w:author="manojk" w:date="2012-04-27T12:40:00Z">
        <w:r>
          <w:t xml:space="preserve">Existence </w:t>
        </w:r>
      </w:ins>
      <w:ins w:id="5478" w:author="manojk" w:date="2012-04-27T12:39:00Z">
        <w:r>
          <w:t xml:space="preserve">of </w:t>
        </w:r>
      </w:ins>
      <w:ins w:id="5479" w:author="manojk" w:date="2012-04-27T12:40:00Z">
        <w:r>
          <w:t xml:space="preserve">a </w:t>
        </w:r>
      </w:ins>
      <w:ins w:id="5480" w:author="manojk" w:date="2012-04-27T12:39:00Z">
        <w:r>
          <w:t xml:space="preserve">user in framework </w:t>
        </w:r>
      </w:ins>
      <w:ins w:id="5481" w:author="manojk" w:date="2012-05-13T22:49:00Z">
        <w:r w:rsidR="00860D23">
          <w:t>database</w:t>
        </w:r>
      </w:ins>
      <w:ins w:id="5482" w:author="manojk" w:date="2012-04-27T12:39:00Z">
        <w:r>
          <w:t xml:space="preserve"> and </w:t>
        </w:r>
      </w:ins>
      <w:ins w:id="5483" w:author="manojk" w:date="2012-04-27T12:40:00Z">
        <w:r>
          <w:t>corresponding role</w:t>
        </w:r>
      </w:ins>
      <w:ins w:id="5484" w:author="manojk" w:date="2012-04-27T12:39:00Z">
        <w:r>
          <w:t xml:space="preserve"> and profile </w:t>
        </w:r>
      </w:ins>
      <w:ins w:id="5485" w:author="manojk" w:date="2012-04-27T12:40:00Z">
        <w:r>
          <w:t xml:space="preserve">would be used </w:t>
        </w:r>
      </w:ins>
      <w:ins w:id="5486" w:author="manojk" w:date="2012-04-27T12:39:00Z">
        <w:r>
          <w:t xml:space="preserve">to decide access to various </w:t>
        </w:r>
      </w:ins>
      <w:ins w:id="5487" w:author="manojk" w:date="2012-04-27T12:40:00Z">
        <w:r>
          <w:t>sections</w:t>
        </w:r>
      </w:ins>
      <w:ins w:id="5488" w:author="manojk" w:date="2012-04-27T12:39:00Z">
        <w:r>
          <w:t xml:space="preserve"> of portals. </w:t>
        </w:r>
      </w:ins>
      <w:ins w:id="5489" w:author="atuld" w:date="2012-04-26T17:22:00Z">
        <w:del w:id="5490" w:author="manojk" w:date="2012-04-27T12:40:00Z">
          <w:r w:rsidR="00F64F03" w:rsidDel="00A450B6">
            <w:delText xml:space="preserve">A </w:delText>
          </w:r>
        </w:del>
      </w:ins>
      <w:ins w:id="5491" w:author="atuld" w:date="2012-04-26T17:23:00Z">
        <w:del w:id="5492" w:author="manojk" w:date="2012-04-27T12:40:00Z">
          <w:r w:rsidR="00F64F03" w:rsidDel="00A450B6">
            <w:delText>table has been maintained at Database level to validate the user who has logged in the server.</w:delText>
          </w:r>
        </w:del>
      </w:ins>
    </w:p>
    <w:p w:rsidR="00000000" w:rsidRDefault="006A5941">
      <w:pPr>
        <w:numPr>
          <w:ins w:id="5493" w:author="atuld" w:date="2012-04-26T17:21:00Z"/>
        </w:numPr>
        <w:ind w:left="720"/>
        <w:rPr>
          <w:ins w:id="5494" w:author="atuld" w:date="2012-04-26T17:20:00Z"/>
        </w:rPr>
        <w:pPrChange w:id="5495" w:author="manojk" w:date="2012-05-13T06:36:00Z">
          <w:pPr>
            <w:pStyle w:val="Heading3"/>
          </w:pPr>
        </w:pPrChange>
      </w:pPr>
    </w:p>
    <w:p w:rsidR="00000000" w:rsidRDefault="006A5941">
      <w:pPr>
        <w:numPr>
          <w:ins w:id="5496" w:author="atuld" w:date="2012-04-26T17:20:00Z"/>
        </w:numPr>
        <w:rPr>
          <w:ins w:id="5497" w:author="atuld" w:date="2012-04-26T17:20:00Z"/>
          <w:del w:id="5498" w:author="manojk" w:date="2012-04-27T12:41:00Z"/>
        </w:rPr>
        <w:pPrChange w:id="5499" w:author="atuld" w:date="2012-04-26T17:20:00Z">
          <w:pPr>
            <w:pStyle w:val="Heading3"/>
          </w:pPr>
        </w:pPrChange>
      </w:pPr>
      <w:bookmarkStart w:id="5500" w:name="_Toc324653814"/>
      <w:bookmarkStart w:id="5501" w:name="_Toc324654136"/>
      <w:bookmarkStart w:id="5502" w:name="_Toc324654324"/>
      <w:bookmarkStart w:id="5503" w:name="_Toc324654512"/>
      <w:bookmarkStart w:id="5504" w:name="_Toc324654699"/>
      <w:bookmarkStart w:id="5505" w:name="_Toc324679089"/>
      <w:bookmarkStart w:id="5506" w:name="_Toc324760852"/>
      <w:bookmarkStart w:id="5507" w:name="_Toc324761065"/>
      <w:bookmarkStart w:id="5508" w:name="_Toc326167456"/>
      <w:bookmarkEnd w:id="5500"/>
      <w:bookmarkEnd w:id="5501"/>
      <w:bookmarkEnd w:id="5502"/>
      <w:bookmarkEnd w:id="5503"/>
      <w:bookmarkEnd w:id="5504"/>
      <w:bookmarkEnd w:id="5505"/>
      <w:bookmarkEnd w:id="5506"/>
      <w:bookmarkEnd w:id="5507"/>
      <w:bookmarkEnd w:id="5508"/>
    </w:p>
    <w:p w:rsidR="00000000" w:rsidRDefault="006A5941">
      <w:pPr>
        <w:numPr>
          <w:ins w:id="5509" w:author="atuld" w:date="2012-04-26T17:20:00Z"/>
        </w:numPr>
        <w:rPr>
          <w:ins w:id="5510" w:author="atuld" w:date="2012-04-26T17:20:00Z"/>
          <w:del w:id="5511" w:author="manojk" w:date="2012-04-27T12:41:00Z"/>
        </w:rPr>
        <w:pPrChange w:id="5512" w:author="atuld" w:date="2012-04-26T17:20:00Z">
          <w:pPr>
            <w:pStyle w:val="Heading3"/>
          </w:pPr>
        </w:pPrChange>
      </w:pPr>
      <w:bookmarkStart w:id="5513" w:name="_Toc324653815"/>
      <w:bookmarkStart w:id="5514" w:name="_Toc324654137"/>
      <w:bookmarkStart w:id="5515" w:name="_Toc324654325"/>
      <w:bookmarkStart w:id="5516" w:name="_Toc324654513"/>
      <w:bookmarkStart w:id="5517" w:name="_Toc324654700"/>
      <w:bookmarkStart w:id="5518" w:name="_Toc324679090"/>
      <w:bookmarkStart w:id="5519" w:name="_Toc324760853"/>
      <w:bookmarkStart w:id="5520" w:name="_Toc324761066"/>
      <w:bookmarkStart w:id="5521" w:name="_Toc326167457"/>
      <w:bookmarkEnd w:id="5513"/>
      <w:bookmarkEnd w:id="5514"/>
      <w:bookmarkEnd w:id="5515"/>
      <w:bookmarkEnd w:id="5516"/>
      <w:bookmarkEnd w:id="5517"/>
      <w:bookmarkEnd w:id="5518"/>
      <w:bookmarkEnd w:id="5519"/>
      <w:bookmarkEnd w:id="5520"/>
      <w:bookmarkEnd w:id="5521"/>
    </w:p>
    <w:p w:rsidR="00000000" w:rsidRDefault="006A5941">
      <w:pPr>
        <w:numPr>
          <w:ins w:id="5522" w:author="atuld" w:date="2012-04-26T17:20:00Z"/>
        </w:numPr>
        <w:rPr>
          <w:ins w:id="5523" w:author="atuld" w:date="2012-04-26T17:20:00Z"/>
          <w:del w:id="5524" w:author="manojk" w:date="2012-04-27T12:41:00Z"/>
        </w:rPr>
        <w:pPrChange w:id="5525" w:author="atuld" w:date="2012-04-26T17:20:00Z">
          <w:pPr>
            <w:pStyle w:val="Heading3"/>
          </w:pPr>
        </w:pPrChange>
      </w:pPr>
      <w:bookmarkStart w:id="5526" w:name="_Toc324653816"/>
      <w:bookmarkStart w:id="5527" w:name="_Toc324654138"/>
      <w:bookmarkStart w:id="5528" w:name="_Toc324654326"/>
      <w:bookmarkStart w:id="5529" w:name="_Toc324654514"/>
      <w:bookmarkStart w:id="5530" w:name="_Toc324654701"/>
      <w:bookmarkStart w:id="5531" w:name="_Toc324679091"/>
      <w:bookmarkStart w:id="5532" w:name="_Toc324760854"/>
      <w:bookmarkStart w:id="5533" w:name="_Toc324761067"/>
      <w:bookmarkStart w:id="5534" w:name="_Toc326167458"/>
      <w:bookmarkEnd w:id="5526"/>
      <w:bookmarkEnd w:id="5527"/>
      <w:bookmarkEnd w:id="5528"/>
      <w:bookmarkEnd w:id="5529"/>
      <w:bookmarkEnd w:id="5530"/>
      <w:bookmarkEnd w:id="5531"/>
      <w:bookmarkEnd w:id="5532"/>
      <w:bookmarkEnd w:id="5533"/>
      <w:bookmarkEnd w:id="5534"/>
    </w:p>
    <w:p w:rsidR="00000000" w:rsidRDefault="006A5941">
      <w:pPr>
        <w:numPr>
          <w:ins w:id="5535" w:author="atuld" w:date="2012-04-26T17:20:00Z"/>
        </w:numPr>
        <w:rPr>
          <w:ins w:id="5536" w:author="atuld" w:date="2012-04-26T17:20:00Z"/>
          <w:del w:id="5537" w:author="manojk" w:date="2012-04-27T12:41:00Z"/>
        </w:rPr>
        <w:pPrChange w:id="5538" w:author="atuld" w:date="2012-04-26T17:20:00Z">
          <w:pPr>
            <w:pStyle w:val="Heading3"/>
          </w:pPr>
        </w:pPrChange>
      </w:pPr>
      <w:bookmarkStart w:id="5539" w:name="_Toc324653817"/>
      <w:bookmarkStart w:id="5540" w:name="_Toc324654139"/>
      <w:bookmarkStart w:id="5541" w:name="_Toc324654327"/>
      <w:bookmarkStart w:id="5542" w:name="_Toc324654515"/>
      <w:bookmarkStart w:id="5543" w:name="_Toc324654702"/>
      <w:bookmarkStart w:id="5544" w:name="_Toc324679092"/>
      <w:bookmarkStart w:id="5545" w:name="_Toc324760855"/>
      <w:bookmarkStart w:id="5546" w:name="_Toc324761068"/>
      <w:bookmarkStart w:id="5547" w:name="_Toc326167459"/>
      <w:bookmarkEnd w:id="5539"/>
      <w:bookmarkEnd w:id="5540"/>
      <w:bookmarkEnd w:id="5541"/>
      <w:bookmarkEnd w:id="5542"/>
      <w:bookmarkEnd w:id="5543"/>
      <w:bookmarkEnd w:id="5544"/>
      <w:bookmarkEnd w:id="5545"/>
      <w:bookmarkEnd w:id="5546"/>
      <w:bookmarkEnd w:id="5547"/>
    </w:p>
    <w:p w:rsidR="00F64F03" w:rsidRPr="00584202" w:rsidDel="00B216EC" w:rsidRDefault="00F64F03" w:rsidP="005B3B03">
      <w:pPr>
        <w:pStyle w:val="Heading3"/>
        <w:numPr>
          <w:ins w:id="5548" w:author="atuld" w:date="2012-04-26T17:20:00Z"/>
        </w:numPr>
        <w:rPr>
          <w:ins w:id="5549" w:author="atuld" w:date="2012-04-26T17:26:00Z"/>
          <w:del w:id="5550" w:author="manojk" w:date="2012-04-27T12:41:00Z"/>
        </w:rPr>
      </w:pPr>
      <w:ins w:id="5551" w:author="atuld" w:date="2012-04-26T17:20:00Z">
        <w:r>
          <w:br w:type="page"/>
        </w:r>
        <w:bookmarkStart w:id="5552" w:name="_Toc326167460"/>
        <w:r w:rsidRPr="00131779">
          <w:t>User Management</w:t>
        </w:r>
      </w:ins>
      <w:bookmarkEnd w:id="5552"/>
    </w:p>
    <w:p w:rsidR="00F64F03" w:rsidRPr="00584202" w:rsidDel="00B216EC" w:rsidRDefault="00F64F03" w:rsidP="005B3B03">
      <w:pPr>
        <w:pStyle w:val="Heading3"/>
        <w:numPr>
          <w:ins w:id="5553" w:author="atuld" w:date="2012-04-26T17:26:00Z"/>
        </w:numPr>
        <w:rPr>
          <w:ins w:id="5554" w:author="atuld" w:date="2012-04-26T17:26:00Z"/>
          <w:del w:id="5555" w:author="manojk" w:date="2012-04-27T12:41:00Z"/>
        </w:rPr>
      </w:pPr>
      <w:bookmarkStart w:id="5556" w:name="_Toc324653819"/>
      <w:bookmarkStart w:id="5557" w:name="_Toc324654141"/>
      <w:bookmarkStart w:id="5558" w:name="_Toc324654329"/>
      <w:bookmarkStart w:id="5559" w:name="_Toc324654517"/>
      <w:bookmarkStart w:id="5560" w:name="_Toc324654704"/>
      <w:bookmarkStart w:id="5561" w:name="_Toc324679094"/>
      <w:bookmarkStart w:id="5562" w:name="_Toc324760857"/>
      <w:bookmarkStart w:id="5563" w:name="_Toc324761070"/>
      <w:bookmarkStart w:id="5564" w:name="_Toc326167461"/>
      <w:bookmarkEnd w:id="5556"/>
      <w:bookmarkEnd w:id="5557"/>
      <w:bookmarkEnd w:id="5558"/>
      <w:bookmarkEnd w:id="5559"/>
      <w:bookmarkEnd w:id="5560"/>
      <w:bookmarkEnd w:id="5561"/>
      <w:bookmarkEnd w:id="5562"/>
      <w:bookmarkEnd w:id="5563"/>
      <w:bookmarkEnd w:id="5564"/>
    </w:p>
    <w:p w:rsidR="00F64F03" w:rsidRPr="00584202" w:rsidRDefault="00F64F03" w:rsidP="00F505E0">
      <w:pPr>
        <w:pStyle w:val="Heading3"/>
        <w:numPr>
          <w:ins w:id="5565" w:author="atuld" w:date="2012-04-26T17:26:00Z"/>
        </w:numPr>
        <w:rPr>
          <w:ins w:id="5566" w:author="atuld" w:date="2012-04-26T17:26:00Z"/>
        </w:rPr>
      </w:pPr>
      <w:bookmarkStart w:id="5567" w:name="_Toc326167462"/>
      <w:bookmarkEnd w:id="5567"/>
    </w:p>
    <w:p w:rsidR="00000000" w:rsidRDefault="00F64F03">
      <w:pPr>
        <w:numPr>
          <w:ins w:id="5568" w:author="atuld" w:date="2012-04-26T17:26:00Z"/>
        </w:numPr>
        <w:pPrChange w:id="5569" w:author="atuld" w:date="2012-04-26T17:26:00Z">
          <w:pPr>
            <w:pStyle w:val="Heading3"/>
          </w:pPr>
        </w:pPrChange>
      </w:pPr>
      <w:ins w:id="5570" w:author="atuld" w:date="2012-04-26T17:26:00Z">
        <w:del w:id="5571" w:author="manojk" w:date="2012-04-27T12:42:00Z">
          <w:r w:rsidRPr="00D006D8" w:rsidDel="00B216EC">
            <w:rPr>
              <w:highlight w:val="yellow"/>
            </w:rPr>
            <w:delText xml:space="preserve">At </w:delText>
          </w:r>
        </w:del>
        <w:del w:id="5572" w:author="manojk" w:date="2012-04-27T12:41:00Z">
          <w:r w:rsidRPr="00D006D8" w:rsidDel="00B216EC">
            <w:rPr>
              <w:highlight w:val="yellow"/>
            </w:rPr>
            <w:delText>D</w:delText>
          </w:r>
        </w:del>
        <w:del w:id="5573" w:author="manojk" w:date="2012-04-27T12:42:00Z">
          <w:r w:rsidRPr="00D006D8" w:rsidDel="00B216EC">
            <w:rPr>
              <w:highlight w:val="yellow"/>
            </w:rPr>
            <w:delText>atabase level</w:delText>
          </w:r>
        </w:del>
      </w:ins>
      <w:ins w:id="5574" w:author="manojk" w:date="2012-04-27T12:42:00Z">
        <w:r w:rsidR="00B216EC" w:rsidRPr="00D006D8">
          <w:rPr>
            <w:highlight w:val="yellow"/>
          </w:rPr>
          <w:t xml:space="preserve">Stored in </w:t>
        </w:r>
      </w:ins>
      <w:ins w:id="5575" w:author="manojk" w:date="2012-04-27T12:41:00Z">
        <w:r w:rsidR="00B216EC" w:rsidRPr="00D006D8">
          <w:rPr>
            <w:highlight w:val="yellow"/>
          </w:rPr>
          <w:t>table.</w:t>
        </w:r>
      </w:ins>
      <w:ins w:id="5576" w:author="manojk" w:date="2012-05-13T22:50:00Z">
        <w:r w:rsidR="00E73AF9" w:rsidRPr="00D006D8">
          <w:rPr>
            <w:highlight w:val="yellow"/>
          </w:rPr>
          <w:t xml:space="preserve">portal framework </w:t>
        </w:r>
      </w:ins>
      <w:ins w:id="5577" w:author="atuld" w:date="2012-04-26T17:26:00Z">
        <w:del w:id="5578" w:author="manojk" w:date="2012-04-27T12:42:00Z">
          <w:r w:rsidR="00E73AF9" w:rsidRPr="00D006D8" w:rsidDel="00B216EC">
            <w:rPr>
              <w:highlight w:val="yellow"/>
            </w:rPr>
            <w:delText xml:space="preserve"> ,</w:delText>
          </w:r>
        </w:del>
      </w:ins>
      <w:ins w:id="5579" w:author="manojk" w:date="2012-04-27T12:42:00Z">
        <w:r w:rsidR="00E73AF9" w:rsidRPr="00D006D8">
          <w:rPr>
            <w:highlight w:val="yellow"/>
          </w:rPr>
          <w:t>database,</w:t>
        </w:r>
      </w:ins>
      <w:ins w:id="5580" w:author="atuld" w:date="2012-04-26T17:26:00Z">
        <w:del w:id="5581" w:author="manojk" w:date="2012-04-27T12:41:00Z">
          <w:r w:rsidR="00E73AF9" w:rsidRPr="00D006D8" w:rsidDel="00B216EC">
            <w:rPr>
              <w:highlight w:val="yellow"/>
            </w:rPr>
            <w:delText>User</w:delText>
          </w:r>
        </w:del>
      </w:ins>
      <w:ins w:id="5582" w:author="manojk" w:date="2012-04-27T12:41:00Z">
        <w:r w:rsidR="00E73AF9" w:rsidRPr="00D006D8">
          <w:rPr>
            <w:highlight w:val="yellow"/>
          </w:rPr>
          <w:t xml:space="preserve"> users are managed in users</w:t>
        </w:r>
      </w:ins>
      <w:r w:rsidR="00E73AF9" w:rsidRPr="00D006D8">
        <w:rPr>
          <w:highlight w:val="yellow"/>
        </w:rPr>
        <w:t xml:space="preserve"> table.</w:t>
      </w:r>
    </w:p>
    <w:p w:rsidR="00F64F03" w:rsidRDefault="00E73AF9" w:rsidP="00E73AF9">
      <w:pPr>
        <w:rPr>
          <w:ins w:id="5583" w:author="atuld" w:date="2012-04-26T17:20:00Z"/>
        </w:rPr>
      </w:pPr>
      <w:r>
        <w:t>Stored in identity server, user details are provided by the WSO2 identity server.</w:t>
      </w:r>
      <w:ins w:id="5584" w:author="atuld" w:date="2012-04-26T17:26:00Z">
        <w:del w:id="5585" w:author="manojk" w:date="2012-04-27T12:41:00Z">
          <w:r w:rsidR="00F64F03" w:rsidDel="00B216EC">
            <w:delText xml:space="preserve"> Management is maintained in USERS table.</w:delText>
          </w:r>
        </w:del>
      </w:ins>
    </w:p>
    <w:p w:rsidR="00000000" w:rsidRDefault="006A5941">
      <w:pPr>
        <w:numPr>
          <w:ins w:id="5586" w:author="atuld" w:date="2012-04-26T17:26:00Z"/>
        </w:numPr>
        <w:rPr>
          <w:ins w:id="5587" w:author="atuld" w:date="2012-04-26T17:26:00Z"/>
          <w:del w:id="5588" w:author="manojk" w:date="2012-04-27T12:42:00Z"/>
        </w:rPr>
        <w:pPrChange w:id="5589" w:author="atuld" w:date="2012-04-26T17:20:00Z">
          <w:pPr>
            <w:pStyle w:val="Heading3"/>
          </w:pPr>
        </w:pPrChange>
      </w:pPr>
      <w:bookmarkStart w:id="5590" w:name="_Toc324653821"/>
      <w:bookmarkStart w:id="5591" w:name="_Toc324654143"/>
      <w:bookmarkStart w:id="5592" w:name="_Toc324654331"/>
      <w:bookmarkStart w:id="5593" w:name="_Toc324654519"/>
      <w:bookmarkStart w:id="5594" w:name="_Toc324654706"/>
      <w:bookmarkStart w:id="5595" w:name="_Toc324679096"/>
      <w:bookmarkStart w:id="5596" w:name="_Toc324760859"/>
      <w:bookmarkStart w:id="5597" w:name="_Toc324761072"/>
      <w:bookmarkStart w:id="5598" w:name="_Toc326167463"/>
      <w:bookmarkEnd w:id="5590"/>
      <w:bookmarkEnd w:id="5591"/>
      <w:bookmarkEnd w:id="5592"/>
      <w:bookmarkEnd w:id="5593"/>
      <w:bookmarkEnd w:id="5594"/>
      <w:bookmarkEnd w:id="5595"/>
      <w:bookmarkEnd w:id="5596"/>
      <w:bookmarkEnd w:id="5597"/>
      <w:bookmarkEnd w:id="5598"/>
    </w:p>
    <w:p w:rsidR="00000000" w:rsidRDefault="00F64F03">
      <w:pPr>
        <w:pStyle w:val="Heading3"/>
        <w:numPr>
          <w:ins w:id="5599" w:author="atuld" w:date="2012-04-26T19:16:00Z"/>
        </w:numPr>
        <w:rPr>
          <w:ins w:id="5600" w:author="atuld" w:date="2012-04-26T18:30:00Z"/>
        </w:rPr>
        <w:pPrChange w:id="5601" w:author="atuld" w:date="2012-04-26T19:16:00Z">
          <w:pPr>
            <w:pStyle w:val="Heading3"/>
            <w:ind w:left="0"/>
          </w:pPr>
        </w:pPrChange>
      </w:pPr>
      <w:bookmarkStart w:id="5602" w:name="_Toc326167464"/>
      <w:ins w:id="5603" w:author="atuld" w:date="2012-04-26T17:28:00Z">
        <w:r w:rsidRPr="00FC34E6">
          <w:t>Role Management</w:t>
        </w:r>
      </w:ins>
      <w:bookmarkEnd w:id="5602"/>
    </w:p>
    <w:p w:rsidR="00000000" w:rsidRDefault="006A5941">
      <w:pPr>
        <w:pStyle w:val="NormalIndent"/>
        <w:numPr>
          <w:ins w:id="5604" w:author="atuld" w:date="2012-04-26T18:30:00Z"/>
        </w:numPr>
        <w:ind w:left="0"/>
        <w:rPr>
          <w:ins w:id="5605" w:author="atuld" w:date="2012-04-26T18:30:00Z"/>
          <w:del w:id="5606" w:author="manojk" w:date="2012-04-27T12:42:00Z"/>
        </w:rPr>
        <w:pPrChange w:id="5607" w:author="atuld" w:date="2012-04-26T17:30:00Z">
          <w:pPr>
            <w:pStyle w:val="Heading3"/>
            <w:numPr>
              <w:ilvl w:val="0"/>
              <w:numId w:val="0"/>
            </w:numPr>
            <w:ind w:left="0" w:firstLine="0"/>
          </w:pPr>
        </w:pPrChange>
      </w:pPr>
    </w:p>
    <w:p w:rsidR="00000000" w:rsidRDefault="00F64F03">
      <w:pPr>
        <w:pStyle w:val="NormalIndent"/>
        <w:numPr>
          <w:ins w:id="5608" w:author="atuld" w:date="2012-04-26T17:26:00Z"/>
        </w:numPr>
        <w:ind w:left="0"/>
        <w:rPr>
          <w:ins w:id="5609" w:author="atuld" w:date="2012-04-26T17:29:00Z"/>
          <w:del w:id="5610" w:author="manojk" w:date="2012-05-13T22:53:00Z"/>
        </w:rPr>
        <w:pPrChange w:id="5611" w:author="atuld" w:date="2012-04-26T17:30:00Z">
          <w:pPr>
            <w:pStyle w:val="Heading3"/>
            <w:numPr>
              <w:ilvl w:val="0"/>
              <w:numId w:val="0"/>
            </w:numPr>
            <w:ind w:left="0" w:firstLine="0"/>
          </w:pPr>
        </w:pPrChange>
      </w:pPr>
      <w:ins w:id="5612" w:author="atuld" w:date="2012-04-26T17:29:00Z">
        <w:del w:id="5613" w:author="manojk" w:date="2012-05-18T18:08:00Z">
          <w:r w:rsidDel="00D87223">
            <w:delText xml:space="preserve">At Database level roles are maintained </w:delText>
          </w:r>
        </w:del>
        <w:del w:id="5614" w:author="manojk" w:date="2012-05-13T22:53:00Z">
          <w:r w:rsidDel="00860D23">
            <w:delText>as followed:-</w:delText>
          </w:r>
        </w:del>
      </w:ins>
    </w:p>
    <w:p w:rsidR="00000000" w:rsidRDefault="00F64F03">
      <w:pPr>
        <w:pStyle w:val="NormalIndent"/>
        <w:numPr>
          <w:ins w:id="5615" w:author="atuld" w:date="2012-04-26T17:29:00Z"/>
        </w:numPr>
        <w:ind w:left="0"/>
        <w:rPr>
          <w:ins w:id="5616" w:author="atuld" w:date="2012-04-26T17:32:00Z"/>
          <w:del w:id="5617" w:author="manojk" w:date="2012-05-18T18:11:00Z"/>
        </w:rPr>
        <w:pPrChange w:id="5618" w:author="manojk" w:date="2012-05-18T18:11:00Z">
          <w:pPr>
            <w:pStyle w:val="Heading3"/>
            <w:numPr>
              <w:ilvl w:val="0"/>
              <w:numId w:val="0"/>
            </w:numPr>
            <w:ind w:left="0" w:firstLine="0"/>
          </w:pPr>
        </w:pPrChange>
      </w:pPr>
      <w:ins w:id="5619" w:author="atuld" w:date="2012-04-26T17:32:00Z">
        <w:del w:id="5620" w:author="manojk" w:date="2012-05-13T22:53:00Z">
          <w:r w:rsidDel="00860D23">
            <w:delText xml:space="preserve">META DATA TABLE </w:delText>
          </w:r>
        </w:del>
      </w:ins>
      <w:ins w:id="5621" w:author="atuld" w:date="2012-04-26T17:30:00Z">
        <w:del w:id="5622" w:author="manojk" w:date="2012-05-18T18:08:00Z">
          <w:r w:rsidDel="00D87223">
            <w:delText>REF_ROLE_TYP</w:delText>
          </w:r>
        </w:del>
      </w:ins>
    </w:p>
    <w:p w:rsidR="00000000" w:rsidRDefault="006A5941">
      <w:pPr>
        <w:pStyle w:val="NormalIndent"/>
        <w:numPr>
          <w:ins w:id="5623" w:author="atuld" w:date="2012-04-26T17:32:00Z"/>
        </w:numPr>
        <w:ind w:left="0"/>
        <w:rPr>
          <w:ins w:id="5624" w:author="atuld" w:date="2012-04-26T17:32:00Z"/>
          <w:del w:id="5625" w:author="manojk" w:date="2012-05-13T23:16:00Z"/>
        </w:rPr>
        <w:pPrChange w:id="5626" w:author="manojk" w:date="2012-05-18T18:11:00Z">
          <w:pPr>
            <w:pStyle w:val="Heading3"/>
            <w:numPr>
              <w:ilvl w:val="0"/>
              <w:numId w:val="0"/>
            </w:numPr>
            <w:ind w:left="0" w:firstLine="0"/>
          </w:pPr>
        </w:pPrChange>
      </w:pPr>
    </w:p>
    <w:p w:rsidR="00000000" w:rsidRDefault="006A5941">
      <w:pPr>
        <w:pStyle w:val="NormalIndent"/>
        <w:numPr>
          <w:ins w:id="5627" w:author="atuld" w:date="2012-04-26T17:32:00Z"/>
        </w:numPr>
        <w:ind w:left="0"/>
        <w:rPr>
          <w:ins w:id="5628" w:author="atuld" w:date="2012-04-26T17:30:00Z"/>
          <w:del w:id="5629" w:author="manojk" w:date="2012-05-18T18:11:00Z"/>
        </w:rPr>
        <w:pPrChange w:id="5630" w:author="manojk" w:date="2012-05-18T18:11:00Z">
          <w:pPr>
            <w:pStyle w:val="Heading3"/>
            <w:numPr>
              <w:ilvl w:val="0"/>
              <w:numId w:val="0"/>
            </w:numPr>
            <w:ind w:left="0" w:firstLine="0"/>
          </w:pPr>
        </w:pPrChange>
      </w:pPr>
      <w:ins w:id="5631" w:author="atuld" w:date="2012-04-26T17:32:00Z">
        <w:del w:id="5632" w:author="manojk" w:date="2012-05-18T18:11:00Z">
          <w:r>
            <w:pict>
              <v:shape id="_x0000_i1040" type="#_x0000_t75" style="width:485.25pt;height:27.75pt">
                <v:imagedata r:id="rId27" o:title=""/>
              </v:shape>
            </w:pic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5633" w:author="manojk" w:date="2012-05-13T22:55: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1818"/>
        <w:gridCol w:w="5576"/>
        <w:tblGridChange w:id="5634">
          <w:tblGrid>
            <w:gridCol w:w="3697"/>
            <w:gridCol w:w="3697"/>
          </w:tblGrid>
        </w:tblGridChange>
      </w:tblGrid>
      <w:tr w:rsidR="00AB72CF" w:rsidDel="00D87223" w:rsidTr="00860D23">
        <w:trPr>
          <w:trHeight w:val="254"/>
          <w:ins w:id="5635" w:author="Atul Duggal" w:date="2012-04-27T19:25:00Z"/>
          <w:del w:id="5636" w:author="manojk" w:date="2012-05-18T18:11:00Z"/>
          <w:trPrChange w:id="5637" w:author="manojk" w:date="2012-05-13T22:55:00Z">
            <w:trPr>
              <w:trHeight w:val="254"/>
            </w:trPr>
          </w:trPrChange>
        </w:trPr>
        <w:tc>
          <w:tcPr>
            <w:tcW w:w="1818" w:type="dxa"/>
            <w:shd w:val="clear" w:color="auto" w:fill="4F6228"/>
            <w:tcPrChange w:id="5638" w:author="manojk" w:date="2012-05-13T22:55:00Z">
              <w:tcPr>
                <w:tcW w:w="3697" w:type="dxa"/>
                <w:shd w:val="clear" w:color="auto" w:fill="auto"/>
              </w:tcPr>
            </w:tcPrChange>
          </w:tcPr>
          <w:p w:rsidR="00AB72CF" w:rsidRPr="00860D23" w:rsidDel="00D87223" w:rsidRDefault="00DF6216">
            <w:pPr>
              <w:pStyle w:val="NormalIndent"/>
              <w:ind w:left="0"/>
              <w:rPr>
                <w:ins w:id="5639" w:author="Atul Duggal" w:date="2012-04-27T19:25:00Z"/>
                <w:del w:id="5640" w:author="manojk" w:date="2012-05-18T18:11:00Z"/>
                <w:rFonts w:cs="Calibri"/>
                <w:b/>
                <w:bCs/>
                <w:color w:val="EBF1DE"/>
                <w:szCs w:val="22"/>
                <w:shd w:val="clear" w:color="auto" w:fill="auto"/>
                <w:lang w:val="en-IN"/>
                <w:rPrChange w:id="5641" w:author="manojk" w:date="2012-05-13T22:55:00Z">
                  <w:rPr>
                    <w:ins w:id="5642" w:author="Atul Duggal" w:date="2012-04-27T19:25:00Z"/>
                    <w:del w:id="5643" w:author="manojk" w:date="2012-05-18T18:11:00Z"/>
                    <w:sz w:val="20"/>
                  </w:rPr>
                </w:rPrChange>
              </w:rPr>
            </w:pPr>
            <w:ins w:id="5644" w:author="Atul Duggal" w:date="2012-04-27T19:25:00Z">
              <w:del w:id="5645" w:author="manojk" w:date="2012-05-18T18:11:00Z">
                <w:r w:rsidRPr="00DF6216">
                  <w:rPr>
                    <w:rFonts w:cs="Calibri"/>
                    <w:b/>
                    <w:bCs/>
                    <w:color w:val="EBF1DE"/>
                    <w:szCs w:val="22"/>
                    <w:shd w:val="clear" w:color="auto" w:fill="auto"/>
                    <w:lang w:val="en-IN"/>
                    <w:rPrChange w:id="5646" w:author="manojk" w:date="2012-05-13T22:55:00Z">
                      <w:rPr>
                        <w:rFonts w:cs="Times New Roman"/>
                        <w:b/>
                        <w:bCs/>
                        <w:i/>
                        <w:color w:val="004080"/>
                        <w:sz w:val="20"/>
                        <w:szCs w:val="26"/>
                      </w:rPr>
                    </w:rPrChange>
                  </w:rPr>
                  <w:delText>ROLE_TYP_ID</w:delText>
                </w:r>
              </w:del>
            </w:ins>
          </w:p>
        </w:tc>
        <w:tc>
          <w:tcPr>
            <w:tcW w:w="5576" w:type="dxa"/>
            <w:shd w:val="clear" w:color="auto" w:fill="4F6228"/>
            <w:tcPrChange w:id="5647" w:author="manojk" w:date="2012-05-13T22:55:00Z">
              <w:tcPr>
                <w:tcW w:w="3697" w:type="dxa"/>
                <w:shd w:val="clear" w:color="auto" w:fill="auto"/>
              </w:tcPr>
            </w:tcPrChange>
          </w:tcPr>
          <w:p w:rsidR="00AB72CF" w:rsidRPr="00860D23" w:rsidDel="00D87223" w:rsidRDefault="00DF6216">
            <w:pPr>
              <w:pStyle w:val="NormalIndent"/>
              <w:ind w:left="0"/>
              <w:rPr>
                <w:ins w:id="5648" w:author="Atul Duggal" w:date="2012-04-27T19:25:00Z"/>
                <w:del w:id="5649" w:author="manojk" w:date="2012-05-18T18:11:00Z"/>
                <w:rFonts w:cs="Calibri"/>
                <w:b/>
                <w:bCs/>
                <w:color w:val="EBF1DE"/>
                <w:szCs w:val="22"/>
                <w:shd w:val="clear" w:color="auto" w:fill="auto"/>
                <w:lang w:val="en-IN"/>
                <w:rPrChange w:id="5650" w:author="manojk" w:date="2012-05-13T22:55:00Z">
                  <w:rPr>
                    <w:ins w:id="5651" w:author="Atul Duggal" w:date="2012-04-27T19:25:00Z"/>
                    <w:del w:id="5652" w:author="manojk" w:date="2012-05-18T18:11:00Z"/>
                    <w:sz w:val="20"/>
                  </w:rPr>
                </w:rPrChange>
              </w:rPr>
            </w:pPr>
            <w:ins w:id="5653" w:author="Atul Duggal" w:date="2012-04-27T19:25:00Z">
              <w:del w:id="5654" w:author="manojk" w:date="2012-05-18T18:11:00Z">
                <w:r w:rsidRPr="00DF6216">
                  <w:rPr>
                    <w:rFonts w:cs="Calibri"/>
                    <w:b/>
                    <w:bCs/>
                    <w:color w:val="EBF1DE"/>
                    <w:szCs w:val="22"/>
                    <w:shd w:val="clear" w:color="auto" w:fill="auto"/>
                    <w:lang w:val="en-IN"/>
                    <w:rPrChange w:id="5655" w:author="manojk" w:date="2012-05-13T22:55:00Z">
                      <w:rPr>
                        <w:rFonts w:cs="Times New Roman"/>
                        <w:b/>
                        <w:bCs/>
                        <w:i/>
                        <w:color w:val="004080"/>
                        <w:sz w:val="20"/>
                        <w:szCs w:val="26"/>
                      </w:rPr>
                    </w:rPrChange>
                  </w:rPr>
                  <w:delText>ROLE_NAME</w:delText>
                </w:r>
              </w:del>
            </w:ins>
          </w:p>
        </w:tc>
      </w:tr>
      <w:tr w:rsidR="00AB72CF" w:rsidDel="00D87223" w:rsidTr="00860D23">
        <w:trPr>
          <w:trHeight w:val="269"/>
          <w:ins w:id="5656" w:author="Atul Duggal" w:date="2012-04-27T19:25:00Z"/>
          <w:del w:id="5657" w:author="manojk" w:date="2012-05-18T18:11:00Z"/>
          <w:trPrChange w:id="5658" w:author="manojk" w:date="2012-05-13T22:55:00Z">
            <w:trPr>
              <w:trHeight w:val="269"/>
            </w:trPr>
          </w:trPrChange>
        </w:trPr>
        <w:tc>
          <w:tcPr>
            <w:tcW w:w="1818" w:type="dxa"/>
            <w:shd w:val="clear" w:color="auto" w:fill="auto"/>
            <w:tcPrChange w:id="5659" w:author="manojk" w:date="2012-05-13T22:55:00Z">
              <w:tcPr>
                <w:tcW w:w="3697" w:type="dxa"/>
                <w:shd w:val="clear" w:color="auto" w:fill="auto"/>
              </w:tcPr>
            </w:tcPrChange>
          </w:tcPr>
          <w:p w:rsidR="00AB72CF" w:rsidRPr="00E76745" w:rsidDel="00D87223" w:rsidRDefault="007A4D82" w:rsidP="00F505E0">
            <w:pPr>
              <w:pStyle w:val="NormalIndent"/>
              <w:ind w:left="0"/>
              <w:rPr>
                <w:ins w:id="5660" w:author="Atul Duggal" w:date="2012-04-27T19:25:00Z"/>
                <w:del w:id="5661" w:author="manojk" w:date="2012-05-18T18:11:00Z"/>
                <w:sz w:val="20"/>
              </w:rPr>
            </w:pPr>
            <w:ins w:id="5662" w:author="Atul Duggal" w:date="2012-04-27T19:25:00Z">
              <w:del w:id="5663" w:author="manojk" w:date="2012-05-18T18:11:00Z">
                <w:r w:rsidRPr="00E76745" w:rsidDel="00D87223">
                  <w:rPr>
                    <w:sz w:val="20"/>
                  </w:rPr>
                  <w:delText>1</w:delText>
                </w:r>
              </w:del>
            </w:ins>
          </w:p>
        </w:tc>
        <w:tc>
          <w:tcPr>
            <w:tcW w:w="5576" w:type="dxa"/>
            <w:shd w:val="clear" w:color="auto" w:fill="auto"/>
            <w:tcPrChange w:id="5664" w:author="manojk" w:date="2012-05-13T22:55:00Z">
              <w:tcPr>
                <w:tcW w:w="3697" w:type="dxa"/>
                <w:shd w:val="clear" w:color="auto" w:fill="auto"/>
              </w:tcPr>
            </w:tcPrChange>
          </w:tcPr>
          <w:p w:rsidR="00AB72CF" w:rsidRPr="00E76745" w:rsidDel="00D87223" w:rsidRDefault="007A4D82" w:rsidP="00F505E0">
            <w:pPr>
              <w:pStyle w:val="NormalIndent"/>
              <w:ind w:left="0"/>
              <w:rPr>
                <w:ins w:id="5665" w:author="Atul Duggal" w:date="2012-04-27T19:25:00Z"/>
                <w:del w:id="5666" w:author="manojk" w:date="2012-05-18T18:11:00Z"/>
                <w:sz w:val="20"/>
              </w:rPr>
            </w:pPr>
            <w:ins w:id="5667" w:author="Atul Duggal" w:date="2012-04-27T19:25:00Z">
              <w:del w:id="5668" w:author="manojk" w:date="2012-05-18T18:11:00Z">
                <w:r w:rsidRPr="00E76745" w:rsidDel="00D87223">
                  <w:rPr>
                    <w:sz w:val="20"/>
                  </w:rPr>
                  <w:delText>Catalog Designer</w:delText>
                </w:r>
              </w:del>
            </w:ins>
          </w:p>
        </w:tc>
      </w:tr>
      <w:tr w:rsidR="007A4D82" w:rsidDel="00D87223" w:rsidTr="00860D23">
        <w:trPr>
          <w:trHeight w:val="269"/>
          <w:ins w:id="5669" w:author="Atul Duggal" w:date="2012-04-27T19:25:00Z"/>
          <w:del w:id="5670" w:author="manojk" w:date="2012-05-18T18:11:00Z"/>
          <w:trPrChange w:id="5671" w:author="manojk" w:date="2012-05-13T22:55:00Z">
            <w:trPr>
              <w:trHeight w:val="269"/>
            </w:trPr>
          </w:trPrChange>
        </w:trPr>
        <w:tc>
          <w:tcPr>
            <w:tcW w:w="1818" w:type="dxa"/>
            <w:shd w:val="clear" w:color="auto" w:fill="auto"/>
            <w:tcPrChange w:id="5672" w:author="manojk" w:date="2012-05-13T22:55:00Z">
              <w:tcPr>
                <w:tcW w:w="3697" w:type="dxa"/>
                <w:shd w:val="clear" w:color="auto" w:fill="auto"/>
              </w:tcPr>
            </w:tcPrChange>
          </w:tcPr>
          <w:p w:rsidR="007A4D82" w:rsidRPr="00E76745" w:rsidDel="00D87223" w:rsidRDefault="007A4D82" w:rsidP="00F505E0">
            <w:pPr>
              <w:pStyle w:val="NormalIndent"/>
              <w:ind w:left="0"/>
              <w:rPr>
                <w:ins w:id="5673" w:author="Atul Duggal" w:date="2012-04-27T19:25:00Z"/>
                <w:del w:id="5674" w:author="manojk" w:date="2012-05-18T18:11:00Z"/>
                <w:sz w:val="20"/>
              </w:rPr>
            </w:pPr>
            <w:ins w:id="5675" w:author="Atul Duggal" w:date="2012-04-27T19:26:00Z">
              <w:del w:id="5676" w:author="manojk" w:date="2012-05-18T18:11:00Z">
                <w:r w:rsidRPr="00E76745" w:rsidDel="00D87223">
                  <w:rPr>
                    <w:sz w:val="20"/>
                  </w:rPr>
                  <w:delText>2</w:delText>
                </w:r>
              </w:del>
            </w:ins>
          </w:p>
        </w:tc>
        <w:tc>
          <w:tcPr>
            <w:tcW w:w="5576" w:type="dxa"/>
            <w:shd w:val="clear" w:color="auto" w:fill="auto"/>
            <w:tcPrChange w:id="5677" w:author="manojk" w:date="2012-05-13T22:55:00Z">
              <w:tcPr>
                <w:tcW w:w="3697" w:type="dxa"/>
                <w:shd w:val="clear" w:color="auto" w:fill="auto"/>
              </w:tcPr>
            </w:tcPrChange>
          </w:tcPr>
          <w:p w:rsidR="007A4D82" w:rsidRPr="00E76745" w:rsidDel="00D87223" w:rsidRDefault="007A4D82" w:rsidP="00F505E0">
            <w:pPr>
              <w:pStyle w:val="NormalIndent"/>
              <w:ind w:left="0"/>
              <w:rPr>
                <w:ins w:id="5678" w:author="Atul Duggal" w:date="2012-04-27T19:25:00Z"/>
                <w:del w:id="5679" w:author="manojk" w:date="2012-05-18T18:11:00Z"/>
                <w:sz w:val="20"/>
              </w:rPr>
            </w:pPr>
            <w:ins w:id="5680" w:author="Atul Duggal" w:date="2012-04-27T19:31:00Z">
              <w:del w:id="5681" w:author="manojk" w:date="2012-05-18T18:11:00Z">
                <w:r w:rsidRPr="00E76745" w:rsidDel="00D87223">
                  <w:rPr>
                    <w:sz w:val="20"/>
                  </w:rPr>
                  <w:delText>Offering Modeller</w:delText>
                </w:r>
              </w:del>
            </w:ins>
          </w:p>
        </w:tc>
      </w:tr>
      <w:tr w:rsidR="007A4D82" w:rsidDel="005B3B03" w:rsidTr="00860D23">
        <w:trPr>
          <w:trHeight w:val="269"/>
          <w:ins w:id="5682" w:author="Atul Duggal" w:date="2012-04-27T19:25:00Z"/>
          <w:del w:id="5683" w:author="manojk" w:date="2012-05-18T18:00:00Z"/>
          <w:trPrChange w:id="5684" w:author="manojk" w:date="2012-05-13T22:55:00Z">
            <w:trPr>
              <w:trHeight w:val="269"/>
            </w:trPr>
          </w:trPrChange>
        </w:trPr>
        <w:tc>
          <w:tcPr>
            <w:tcW w:w="1818" w:type="dxa"/>
            <w:shd w:val="clear" w:color="auto" w:fill="auto"/>
            <w:tcPrChange w:id="5685" w:author="manojk" w:date="2012-05-13T22:55:00Z">
              <w:tcPr>
                <w:tcW w:w="3697" w:type="dxa"/>
                <w:shd w:val="clear" w:color="auto" w:fill="auto"/>
              </w:tcPr>
            </w:tcPrChange>
          </w:tcPr>
          <w:p w:rsidR="007A4D82" w:rsidRPr="00E76745" w:rsidDel="005B3B03" w:rsidRDefault="007A4D82" w:rsidP="00F505E0">
            <w:pPr>
              <w:pStyle w:val="NormalIndent"/>
              <w:ind w:left="0"/>
              <w:rPr>
                <w:ins w:id="5686" w:author="Atul Duggal" w:date="2012-04-27T19:25:00Z"/>
                <w:del w:id="5687" w:author="manojk" w:date="2012-05-18T18:00:00Z"/>
                <w:sz w:val="20"/>
              </w:rPr>
            </w:pPr>
          </w:p>
        </w:tc>
        <w:tc>
          <w:tcPr>
            <w:tcW w:w="5576" w:type="dxa"/>
            <w:shd w:val="clear" w:color="auto" w:fill="auto"/>
            <w:tcPrChange w:id="5688" w:author="manojk" w:date="2012-05-13T22:55:00Z">
              <w:tcPr>
                <w:tcW w:w="3697" w:type="dxa"/>
                <w:shd w:val="clear" w:color="auto" w:fill="auto"/>
              </w:tcPr>
            </w:tcPrChange>
          </w:tcPr>
          <w:p w:rsidR="007A4D82" w:rsidRPr="00E76745" w:rsidDel="005B3B03" w:rsidRDefault="007A4D82" w:rsidP="00F505E0">
            <w:pPr>
              <w:pStyle w:val="NormalIndent"/>
              <w:ind w:left="0"/>
              <w:rPr>
                <w:ins w:id="5689" w:author="Atul Duggal" w:date="2012-04-27T19:25:00Z"/>
                <w:del w:id="5690" w:author="manojk" w:date="2012-05-18T18:00:00Z"/>
                <w:sz w:val="20"/>
              </w:rPr>
            </w:pPr>
          </w:p>
        </w:tc>
      </w:tr>
    </w:tbl>
    <w:p w:rsidR="00000000" w:rsidRDefault="006A5941">
      <w:pPr>
        <w:pStyle w:val="NormalIndent"/>
        <w:numPr>
          <w:ins w:id="5691" w:author="atuld" w:date="2012-04-26T18:30:00Z"/>
        </w:numPr>
        <w:ind w:left="0"/>
        <w:rPr>
          <w:ins w:id="5692" w:author="atuld" w:date="2012-04-26T18:30:00Z"/>
          <w:del w:id="5693" w:author="manojk" w:date="2012-05-18T18:11:00Z"/>
        </w:rPr>
        <w:pPrChange w:id="5694" w:author="manojk" w:date="2012-05-18T18:11:00Z">
          <w:pPr>
            <w:pStyle w:val="Heading3"/>
            <w:numPr>
              <w:ilvl w:val="0"/>
              <w:numId w:val="0"/>
            </w:numPr>
            <w:ind w:left="0" w:firstLine="0"/>
          </w:pPr>
        </w:pPrChange>
      </w:pPr>
    </w:p>
    <w:p w:rsidR="00000000" w:rsidRDefault="006A5941">
      <w:pPr>
        <w:pStyle w:val="NormalIndent"/>
        <w:numPr>
          <w:ins w:id="5695" w:author="atuld" w:date="2012-04-26T18:30:00Z"/>
        </w:numPr>
        <w:ind w:left="0"/>
        <w:rPr>
          <w:ins w:id="5696" w:author="atuld" w:date="2012-04-26T18:30:00Z"/>
          <w:del w:id="5697" w:author="manojk" w:date="2012-05-13T06:37:00Z"/>
        </w:rPr>
        <w:pPrChange w:id="5698" w:author="manojk" w:date="2012-05-18T18:11:00Z">
          <w:pPr>
            <w:pStyle w:val="Heading3"/>
            <w:numPr>
              <w:ilvl w:val="0"/>
              <w:numId w:val="0"/>
            </w:numPr>
            <w:ind w:left="0" w:firstLine="0"/>
          </w:pPr>
        </w:pPrChange>
      </w:pPr>
    </w:p>
    <w:p w:rsidR="00000000" w:rsidRDefault="006A5941">
      <w:pPr>
        <w:pStyle w:val="NormalIndent"/>
        <w:numPr>
          <w:ins w:id="5699" w:author="atuld" w:date="2012-04-26T17:30:00Z"/>
        </w:numPr>
        <w:ind w:left="0"/>
        <w:rPr>
          <w:ins w:id="5700" w:author="atuld" w:date="2012-04-26T17:30:00Z"/>
          <w:del w:id="5701" w:author="manojk" w:date="2012-05-13T06:37:00Z"/>
        </w:rPr>
        <w:pPrChange w:id="5702" w:author="manojk" w:date="2012-05-18T18:11:00Z">
          <w:pPr>
            <w:pStyle w:val="Heading3"/>
            <w:numPr>
              <w:ilvl w:val="0"/>
              <w:numId w:val="0"/>
            </w:numPr>
            <w:ind w:left="0" w:firstLine="0"/>
          </w:pPr>
        </w:pPrChange>
      </w:pPr>
    </w:p>
    <w:p w:rsidR="00000000" w:rsidRDefault="00F64F03">
      <w:pPr>
        <w:pStyle w:val="NormalIndent"/>
        <w:numPr>
          <w:ins w:id="5703" w:author="atuld" w:date="2012-04-26T17:30:00Z"/>
        </w:numPr>
        <w:ind w:left="0"/>
        <w:rPr>
          <w:ins w:id="5704" w:author="Atul Duggal" w:date="2012-04-27T19:23:00Z"/>
          <w:del w:id="5705" w:author="manojk" w:date="2012-05-18T18:11:00Z"/>
          <w:color w:val="FF0000"/>
        </w:rPr>
        <w:pPrChange w:id="5706" w:author="manojk" w:date="2012-05-18T18:11:00Z">
          <w:pPr>
            <w:pStyle w:val="Heading3"/>
            <w:numPr>
              <w:ilvl w:val="0"/>
              <w:numId w:val="0"/>
            </w:numPr>
            <w:ind w:left="0" w:firstLine="0"/>
          </w:pPr>
        </w:pPrChange>
      </w:pPr>
      <w:ins w:id="5707" w:author="atuld" w:date="2012-04-26T17:35:00Z">
        <w:del w:id="5708" w:author="manojk" w:date="2012-05-18T18:11:00Z">
          <w:r w:rsidDel="00D87223">
            <w:delText>These roles are mapped with various menus and controls</w:delText>
          </w:r>
        </w:del>
        <w:del w:id="5709" w:author="manojk" w:date="2012-05-13T22:56:00Z">
          <w:r w:rsidDel="00860D23">
            <w:delText>:-</w:delText>
          </w:r>
        </w:del>
      </w:ins>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5710" w:author="manojk" w:date="2012-05-14T11:5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1818"/>
        <w:gridCol w:w="5580"/>
        <w:tblGridChange w:id="5711">
          <w:tblGrid>
            <w:gridCol w:w="2991"/>
            <w:gridCol w:w="4407"/>
          </w:tblGrid>
        </w:tblGridChange>
      </w:tblGrid>
      <w:tr w:rsidR="007A4D82" w:rsidDel="00D87223" w:rsidTr="00D858CF">
        <w:trPr>
          <w:trHeight w:val="254"/>
          <w:ins w:id="5712" w:author="Atul Duggal" w:date="2012-04-27T19:34:00Z"/>
          <w:del w:id="5713" w:author="manojk" w:date="2012-05-18T18:11:00Z"/>
          <w:trPrChange w:id="5714" w:author="manojk" w:date="2012-05-14T11:57:00Z">
            <w:trPr>
              <w:trHeight w:val="254"/>
            </w:trPr>
          </w:trPrChange>
        </w:trPr>
        <w:tc>
          <w:tcPr>
            <w:tcW w:w="1818" w:type="dxa"/>
            <w:shd w:val="clear" w:color="auto" w:fill="4F6228"/>
            <w:tcPrChange w:id="5715" w:author="manojk" w:date="2012-05-14T11:57:00Z">
              <w:tcPr>
                <w:tcW w:w="2991" w:type="dxa"/>
                <w:shd w:val="clear" w:color="auto" w:fill="auto"/>
              </w:tcPr>
            </w:tcPrChange>
          </w:tcPr>
          <w:p w:rsidR="007A4D82" w:rsidRPr="00860D23" w:rsidDel="00D87223" w:rsidRDefault="00DF6216">
            <w:pPr>
              <w:pStyle w:val="NormalIndent"/>
              <w:ind w:left="0"/>
              <w:rPr>
                <w:ins w:id="5716" w:author="Atul Duggal" w:date="2012-04-27T19:34:00Z"/>
                <w:del w:id="5717" w:author="manojk" w:date="2012-05-18T18:11:00Z"/>
                <w:rFonts w:cs="Calibri"/>
                <w:b/>
                <w:bCs/>
                <w:color w:val="EBF1DE"/>
                <w:szCs w:val="22"/>
                <w:shd w:val="clear" w:color="auto" w:fill="auto"/>
                <w:lang w:val="en-IN"/>
                <w:rPrChange w:id="5718" w:author="manojk" w:date="2012-05-13T22:55:00Z">
                  <w:rPr>
                    <w:ins w:id="5719" w:author="Atul Duggal" w:date="2012-04-27T19:34:00Z"/>
                    <w:del w:id="5720" w:author="manojk" w:date="2012-05-18T18:11:00Z"/>
                    <w:sz w:val="20"/>
                  </w:rPr>
                </w:rPrChange>
              </w:rPr>
            </w:pPr>
            <w:ins w:id="5721" w:author="Atul Duggal" w:date="2012-04-27T19:34:00Z">
              <w:del w:id="5722" w:author="manojk" w:date="2012-05-18T18:11:00Z">
                <w:r w:rsidRPr="00DF6216">
                  <w:rPr>
                    <w:rFonts w:cs="Calibri"/>
                    <w:b/>
                    <w:bCs/>
                    <w:color w:val="EBF1DE"/>
                    <w:szCs w:val="22"/>
                    <w:shd w:val="clear" w:color="auto" w:fill="auto"/>
                    <w:lang w:val="en-IN"/>
                    <w:rPrChange w:id="5723" w:author="manojk" w:date="2012-05-13T22:55:00Z">
                      <w:rPr>
                        <w:rFonts w:cs="Times New Roman"/>
                        <w:b/>
                        <w:bCs/>
                        <w:i/>
                        <w:color w:val="004080"/>
                        <w:sz w:val="20"/>
                        <w:szCs w:val="26"/>
                      </w:rPr>
                    </w:rPrChange>
                  </w:rPr>
                  <w:delText>ROLE_NAME</w:delText>
                </w:r>
              </w:del>
            </w:ins>
          </w:p>
        </w:tc>
        <w:tc>
          <w:tcPr>
            <w:tcW w:w="5580" w:type="dxa"/>
            <w:shd w:val="clear" w:color="auto" w:fill="4F6228"/>
            <w:tcPrChange w:id="5724" w:author="manojk" w:date="2012-05-14T11:57:00Z">
              <w:tcPr>
                <w:tcW w:w="4407" w:type="dxa"/>
                <w:shd w:val="clear" w:color="auto" w:fill="auto"/>
              </w:tcPr>
            </w:tcPrChange>
          </w:tcPr>
          <w:p w:rsidR="007A4D82" w:rsidRPr="00860D23" w:rsidDel="00D87223" w:rsidRDefault="00DF6216">
            <w:pPr>
              <w:pStyle w:val="NormalIndent"/>
              <w:ind w:left="0"/>
              <w:rPr>
                <w:ins w:id="5725" w:author="Atul Duggal" w:date="2012-04-27T19:34:00Z"/>
                <w:del w:id="5726" w:author="manojk" w:date="2012-05-18T18:11:00Z"/>
                <w:rFonts w:cs="Calibri"/>
                <w:b/>
                <w:bCs/>
                <w:color w:val="EBF1DE"/>
                <w:szCs w:val="22"/>
                <w:shd w:val="clear" w:color="auto" w:fill="auto"/>
                <w:lang w:val="en-IN"/>
                <w:rPrChange w:id="5727" w:author="manojk" w:date="2012-05-13T22:55:00Z">
                  <w:rPr>
                    <w:ins w:id="5728" w:author="Atul Duggal" w:date="2012-04-27T19:34:00Z"/>
                    <w:del w:id="5729" w:author="manojk" w:date="2012-05-18T18:11:00Z"/>
                    <w:sz w:val="20"/>
                  </w:rPr>
                </w:rPrChange>
              </w:rPr>
            </w:pPr>
            <w:ins w:id="5730" w:author="Atul Duggal" w:date="2012-04-27T19:34:00Z">
              <w:del w:id="5731" w:author="manojk" w:date="2012-05-18T18:11:00Z">
                <w:r w:rsidRPr="00DF6216">
                  <w:rPr>
                    <w:rFonts w:cs="Calibri"/>
                    <w:b/>
                    <w:bCs/>
                    <w:color w:val="EBF1DE"/>
                    <w:szCs w:val="22"/>
                    <w:shd w:val="clear" w:color="auto" w:fill="auto"/>
                    <w:lang w:val="en-IN"/>
                    <w:rPrChange w:id="5732" w:author="manojk" w:date="2012-05-13T22:55:00Z">
                      <w:rPr>
                        <w:rFonts w:cs="Times New Roman"/>
                        <w:b/>
                        <w:bCs/>
                        <w:i/>
                        <w:color w:val="004080"/>
                        <w:sz w:val="20"/>
                        <w:szCs w:val="26"/>
                      </w:rPr>
                    </w:rPrChange>
                  </w:rPr>
                  <w:delText>MENU_CD</w:delText>
                </w:r>
              </w:del>
            </w:ins>
          </w:p>
        </w:tc>
      </w:tr>
      <w:tr w:rsidR="007A4D82" w:rsidDel="00D87223" w:rsidTr="00D858CF">
        <w:trPr>
          <w:trHeight w:val="269"/>
          <w:ins w:id="5733" w:author="Atul Duggal" w:date="2012-04-27T19:34:00Z"/>
          <w:del w:id="5734" w:author="manojk" w:date="2012-05-18T18:11:00Z"/>
          <w:trPrChange w:id="5735" w:author="manojk" w:date="2012-05-14T11:57:00Z">
            <w:trPr>
              <w:trHeight w:val="269"/>
            </w:trPr>
          </w:trPrChange>
        </w:trPr>
        <w:tc>
          <w:tcPr>
            <w:tcW w:w="1818" w:type="dxa"/>
            <w:shd w:val="clear" w:color="auto" w:fill="auto"/>
            <w:tcPrChange w:id="5736" w:author="manojk" w:date="2012-05-14T11:57:00Z">
              <w:tcPr>
                <w:tcW w:w="2991" w:type="dxa"/>
                <w:shd w:val="clear" w:color="auto" w:fill="auto"/>
              </w:tcPr>
            </w:tcPrChange>
          </w:tcPr>
          <w:p w:rsidR="007A4D82" w:rsidRPr="00E76745" w:rsidDel="00D87223" w:rsidRDefault="007A4D82" w:rsidP="00F505E0">
            <w:pPr>
              <w:pStyle w:val="NormalIndent"/>
              <w:ind w:left="0"/>
              <w:rPr>
                <w:ins w:id="5737" w:author="Atul Duggal" w:date="2012-04-27T19:34:00Z"/>
                <w:del w:id="5738" w:author="manojk" w:date="2012-05-18T18:11:00Z"/>
                <w:sz w:val="20"/>
              </w:rPr>
            </w:pPr>
            <w:ins w:id="5739" w:author="Atul Duggal" w:date="2012-04-27T19:34:00Z">
              <w:del w:id="5740" w:author="manojk" w:date="2012-05-18T18:11:00Z">
                <w:r w:rsidRPr="00E76745" w:rsidDel="00D87223">
                  <w:rPr>
                    <w:sz w:val="20"/>
                  </w:rPr>
                  <w:delText>Catalog designer</w:delText>
                </w:r>
              </w:del>
            </w:ins>
          </w:p>
        </w:tc>
        <w:tc>
          <w:tcPr>
            <w:tcW w:w="5580" w:type="dxa"/>
            <w:shd w:val="clear" w:color="auto" w:fill="auto"/>
            <w:tcPrChange w:id="5741" w:author="manojk" w:date="2012-05-14T11:57:00Z">
              <w:tcPr>
                <w:tcW w:w="4407" w:type="dxa"/>
                <w:shd w:val="clear" w:color="auto" w:fill="auto"/>
              </w:tcPr>
            </w:tcPrChange>
          </w:tcPr>
          <w:p w:rsidR="00000000" w:rsidRDefault="007A4D82">
            <w:pPr>
              <w:pStyle w:val="NormalIndent"/>
              <w:ind w:left="0"/>
              <w:rPr>
                <w:ins w:id="5742" w:author="Atul Duggal" w:date="2012-04-27T19:34:00Z"/>
                <w:del w:id="5743" w:author="manojk" w:date="2012-05-18T18:11:00Z"/>
                <w:rFonts w:ascii="Times New Roman" w:hAnsi="Times New Roman"/>
                <w:sz w:val="20"/>
                <w:szCs w:val="18"/>
              </w:rPr>
              <w:pPrChange w:id="5744" w:author="manojk" w:date="2012-05-18T18:11: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5745" w:author="Atul Duggal" w:date="2012-04-27T19:35:00Z">
              <w:del w:id="5746" w:author="manojk" w:date="2012-05-18T18:11:00Z">
                <w:r w:rsidRPr="00E76745" w:rsidDel="00D87223">
                  <w:rPr>
                    <w:sz w:val="20"/>
                  </w:rPr>
                  <w:delText>CATALOGDESE</w:delText>
                </w:r>
              </w:del>
            </w:ins>
          </w:p>
        </w:tc>
      </w:tr>
    </w:tbl>
    <w:p w:rsidR="00000000" w:rsidRDefault="006A5941">
      <w:pPr>
        <w:pStyle w:val="NormalIndent"/>
        <w:numPr>
          <w:ins w:id="5747" w:author="atuld" w:date="2012-04-26T17:36:00Z"/>
        </w:numPr>
        <w:ind w:left="0"/>
        <w:rPr>
          <w:del w:id="5748" w:author="manojk" w:date="2012-05-13T06:37:00Z"/>
        </w:rPr>
        <w:pPrChange w:id="5749" w:author="manojk" w:date="2012-05-18T18:11:00Z">
          <w:pPr>
            <w:pStyle w:val="Heading3"/>
            <w:numPr>
              <w:ilvl w:val="0"/>
              <w:numId w:val="0"/>
            </w:numPr>
            <w:ind w:left="0" w:firstLine="0"/>
          </w:pPr>
        </w:pPrChange>
      </w:pPr>
    </w:p>
    <w:p w:rsidR="00000000" w:rsidRDefault="00D87223">
      <w:pPr>
        <w:pStyle w:val="NormalIndent"/>
        <w:numPr>
          <w:ins w:id="5750" w:author="atuld" w:date="2012-04-26T17:36:00Z"/>
        </w:numPr>
        <w:ind w:left="0"/>
        <w:rPr>
          <w:ins w:id="5751" w:author="atuld" w:date="2012-04-26T17:30:00Z"/>
        </w:rPr>
        <w:pPrChange w:id="5752" w:author="manojk" w:date="2012-05-18T18:11:00Z">
          <w:pPr>
            <w:pStyle w:val="Heading3"/>
            <w:numPr>
              <w:ilvl w:val="0"/>
              <w:numId w:val="0"/>
            </w:numPr>
            <w:ind w:left="0" w:firstLine="0"/>
          </w:pPr>
        </w:pPrChange>
      </w:pPr>
      <w:ins w:id="5753" w:author="manojk" w:date="2012-05-18T18:12:00Z">
        <w:r>
          <w:t>Every user is associate</w:t>
        </w:r>
      </w:ins>
      <w:ins w:id="5754" w:author="manojk" w:date="2012-05-18T18:13:00Z">
        <w:r>
          <w:t>d</w:t>
        </w:r>
      </w:ins>
      <w:ins w:id="5755" w:author="manojk" w:date="2012-05-18T18:12:00Z">
        <w:r>
          <w:t xml:space="preserve"> with one or more roles and access id granted based upon profile, role </w:t>
        </w:r>
      </w:ins>
      <w:ins w:id="5756" w:author="manojk" w:date="2012-05-18T18:13:00Z">
        <w:r>
          <w:t>combination.</w:t>
        </w:r>
      </w:ins>
      <w:r w:rsidR="00041726">
        <w:t>Roles related data is managed in identity server.</w:t>
      </w:r>
    </w:p>
    <w:p w:rsidR="00000000" w:rsidRDefault="006A5941">
      <w:pPr>
        <w:pStyle w:val="NormalIndent"/>
        <w:numPr>
          <w:ins w:id="5757" w:author="atuld" w:date="2012-04-26T17:30:00Z"/>
        </w:numPr>
        <w:rPr>
          <w:ins w:id="5758" w:author="atuld" w:date="2012-04-26T17:37:00Z"/>
          <w:del w:id="5759" w:author="manojk" w:date="2012-04-27T12:43:00Z"/>
        </w:rPr>
        <w:pPrChange w:id="5760" w:author="manojk" w:date="2012-05-13T23:18:00Z">
          <w:pPr>
            <w:pStyle w:val="Heading3"/>
            <w:numPr>
              <w:ilvl w:val="0"/>
              <w:numId w:val="0"/>
            </w:numPr>
            <w:ind w:left="0" w:firstLine="0"/>
          </w:pPr>
        </w:pPrChange>
      </w:pPr>
      <w:ins w:id="5761" w:author="atuld" w:date="2012-04-26T17:37:00Z">
        <w:del w:id="5762" w:author="Atul Duggal" w:date="2012-04-27T19:23:00Z">
          <w:r>
            <w:pict>
              <v:shape id="_x0000_i1041" type="#_x0000_t75" style="width:454.5pt;height:105.75pt">
                <v:imagedata r:id="rId28" o:title=""/>
              </v:shape>
            </w:pict>
          </w:r>
        </w:del>
        <w:bookmarkStart w:id="5763" w:name="_Toc324653823"/>
        <w:bookmarkStart w:id="5764" w:name="_Toc324654145"/>
        <w:bookmarkStart w:id="5765" w:name="_Toc324654333"/>
        <w:bookmarkStart w:id="5766" w:name="_Toc324654521"/>
        <w:bookmarkStart w:id="5767" w:name="_Toc324654708"/>
        <w:bookmarkStart w:id="5768" w:name="_Toc324679098"/>
        <w:bookmarkStart w:id="5769" w:name="_Toc324760861"/>
        <w:bookmarkStart w:id="5770" w:name="_Toc324761074"/>
        <w:bookmarkStart w:id="5771" w:name="_Toc326167465"/>
        <w:bookmarkEnd w:id="5763"/>
        <w:bookmarkEnd w:id="5764"/>
        <w:bookmarkEnd w:id="5765"/>
        <w:bookmarkEnd w:id="5766"/>
        <w:bookmarkEnd w:id="5767"/>
        <w:bookmarkEnd w:id="5768"/>
        <w:bookmarkEnd w:id="5769"/>
        <w:bookmarkEnd w:id="5770"/>
        <w:bookmarkEnd w:id="5771"/>
      </w:ins>
    </w:p>
    <w:p w:rsidR="00000000" w:rsidRDefault="006A5941">
      <w:pPr>
        <w:pStyle w:val="Heading3"/>
        <w:numPr>
          <w:ilvl w:val="0"/>
          <w:numId w:val="0"/>
          <w:ins w:id="5772" w:author="atuld" w:date="2012-04-26T17:37:00Z"/>
        </w:numPr>
        <w:ind w:left="720"/>
        <w:rPr>
          <w:ins w:id="5773" w:author="atuld" w:date="2012-04-26T17:37:00Z"/>
          <w:del w:id="5774" w:author="manojk" w:date="2012-04-27T12:43:00Z"/>
        </w:rPr>
        <w:pPrChange w:id="5775" w:author="manojk" w:date="2012-05-13T23:18:00Z">
          <w:pPr>
            <w:pStyle w:val="Heading3"/>
            <w:numPr>
              <w:ilvl w:val="0"/>
              <w:numId w:val="0"/>
            </w:numPr>
            <w:ind w:left="0" w:firstLine="0"/>
          </w:pPr>
        </w:pPrChange>
      </w:pPr>
      <w:bookmarkStart w:id="5776" w:name="_Toc324653824"/>
      <w:bookmarkStart w:id="5777" w:name="_Toc324654146"/>
      <w:bookmarkStart w:id="5778" w:name="_Toc324654334"/>
      <w:bookmarkStart w:id="5779" w:name="_Toc324654522"/>
      <w:bookmarkStart w:id="5780" w:name="_Toc324654709"/>
      <w:bookmarkStart w:id="5781" w:name="_Toc324679099"/>
      <w:bookmarkStart w:id="5782" w:name="_Toc324760862"/>
      <w:bookmarkStart w:id="5783" w:name="_Toc324761075"/>
      <w:bookmarkStart w:id="5784" w:name="_Toc326167466"/>
      <w:bookmarkEnd w:id="5776"/>
      <w:bookmarkEnd w:id="5777"/>
      <w:bookmarkEnd w:id="5778"/>
      <w:bookmarkEnd w:id="5779"/>
      <w:bookmarkEnd w:id="5780"/>
      <w:bookmarkEnd w:id="5781"/>
      <w:bookmarkEnd w:id="5782"/>
      <w:bookmarkEnd w:id="5783"/>
      <w:bookmarkEnd w:id="5784"/>
    </w:p>
    <w:p w:rsidR="00000000" w:rsidRDefault="006A5941">
      <w:pPr>
        <w:pStyle w:val="NormalIndent"/>
        <w:numPr>
          <w:ins w:id="5785" w:author="atuld" w:date="2012-04-26T17:37:00Z"/>
        </w:numPr>
        <w:rPr>
          <w:ins w:id="5786" w:author="atuld" w:date="2012-04-26T17:37:00Z"/>
          <w:del w:id="5787" w:author="manojk" w:date="2012-04-27T12:43:00Z"/>
        </w:rPr>
        <w:pPrChange w:id="5788" w:author="manojk" w:date="2012-05-13T23:18:00Z">
          <w:pPr>
            <w:pStyle w:val="Heading3"/>
            <w:numPr>
              <w:ilvl w:val="0"/>
              <w:numId w:val="0"/>
            </w:numPr>
            <w:ind w:left="0" w:firstLine="0"/>
          </w:pPr>
        </w:pPrChange>
      </w:pPr>
      <w:bookmarkStart w:id="5789" w:name="_Toc324653825"/>
      <w:bookmarkStart w:id="5790" w:name="_Toc324654147"/>
      <w:bookmarkStart w:id="5791" w:name="_Toc324654335"/>
      <w:bookmarkStart w:id="5792" w:name="_Toc324654523"/>
      <w:bookmarkStart w:id="5793" w:name="_Toc324654710"/>
      <w:bookmarkStart w:id="5794" w:name="_Toc324679100"/>
      <w:bookmarkStart w:id="5795" w:name="_Toc324760863"/>
      <w:bookmarkStart w:id="5796" w:name="_Toc324761076"/>
      <w:bookmarkStart w:id="5797" w:name="_Toc326167467"/>
      <w:bookmarkEnd w:id="5789"/>
      <w:bookmarkEnd w:id="5790"/>
      <w:bookmarkEnd w:id="5791"/>
      <w:bookmarkEnd w:id="5792"/>
      <w:bookmarkEnd w:id="5793"/>
      <w:bookmarkEnd w:id="5794"/>
      <w:bookmarkEnd w:id="5795"/>
      <w:bookmarkEnd w:id="5796"/>
      <w:bookmarkEnd w:id="5797"/>
    </w:p>
    <w:p w:rsidR="00000000" w:rsidRDefault="00F64F03">
      <w:pPr>
        <w:pStyle w:val="Heading3"/>
        <w:numPr>
          <w:ilvl w:val="0"/>
          <w:numId w:val="0"/>
          <w:ins w:id="5798" w:author="atuld" w:date="2012-04-26T17:37:00Z"/>
        </w:numPr>
        <w:ind w:left="720"/>
        <w:rPr>
          <w:ins w:id="5799" w:author="atuld" w:date="2012-04-26T17:26:00Z"/>
          <w:del w:id="5800" w:author="manojk" w:date="2012-04-27T12:44:00Z"/>
        </w:rPr>
        <w:pPrChange w:id="5801" w:author="manojk" w:date="2012-05-13T23:18:00Z">
          <w:pPr>
            <w:pStyle w:val="Heading3"/>
            <w:numPr>
              <w:ilvl w:val="0"/>
              <w:numId w:val="0"/>
            </w:numPr>
            <w:ind w:left="0" w:firstLine="0"/>
          </w:pPr>
        </w:pPrChange>
      </w:pPr>
      <w:ins w:id="5802" w:author="atuld" w:date="2012-04-26T17:26:00Z">
        <w:del w:id="5803" w:author="manojk" w:date="2012-04-27T12:43:00Z">
          <w:r w:rsidDel="00E226AD">
            <w:br w:type="page"/>
          </w:r>
        </w:del>
      </w:ins>
    </w:p>
    <w:p w:rsidR="00F64F03" w:rsidRDefault="00F64F03" w:rsidP="005B3B03">
      <w:pPr>
        <w:pStyle w:val="Heading3"/>
        <w:numPr>
          <w:ins w:id="5804" w:author="atuld" w:date="2012-04-26T17:26:00Z"/>
        </w:numPr>
        <w:rPr>
          <w:ins w:id="5805" w:author="atuld" w:date="2012-04-26T18:20:00Z"/>
        </w:rPr>
      </w:pPr>
      <w:bookmarkStart w:id="5806" w:name="_Toc326167468"/>
      <w:ins w:id="5807" w:author="atuld" w:date="2012-04-26T17:26:00Z">
        <w:r>
          <w:t>Authentication</w:t>
        </w:r>
      </w:ins>
      <w:bookmarkEnd w:id="5806"/>
    </w:p>
    <w:p w:rsidR="00000000" w:rsidRDefault="00F64F03">
      <w:pPr>
        <w:numPr>
          <w:ins w:id="5808" w:author="atuld" w:date="2012-04-26T18:20:00Z"/>
        </w:numPr>
        <w:rPr>
          <w:ins w:id="5809" w:author="manojk" w:date="2012-05-13T23:25:00Z"/>
        </w:rPr>
        <w:pPrChange w:id="5810" w:author="atuld" w:date="2012-04-26T18:20:00Z">
          <w:pPr>
            <w:pStyle w:val="Heading3"/>
          </w:pPr>
        </w:pPrChange>
      </w:pPr>
      <w:ins w:id="5811" w:author="atuld" w:date="2012-04-26T18:20:00Z">
        <w:del w:id="5812" w:author="manojk" w:date="2012-05-13T23:19:00Z">
          <w:r w:rsidDel="00BF4342">
            <w:delText xml:space="preserve">&lt;to be </w:delText>
          </w:r>
        </w:del>
      </w:ins>
      <w:ins w:id="5813" w:author="atuld" w:date="2012-04-26T18:21:00Z">
        <w:del w:id="5814" w:author="manojk" w:date="2012-05-13T23:19:00Z">
          <w:r w:rsidDel="00BF4342">
            <w:delText>elaborated</w:delText>
          </w:r>
        </w:del>
      </w:ins>
      <w:ins w:id="5815" w:author="atuld" w:date="2012-04-26T18:20:00Z">
        <w:del w:id="5816" w:author="manojk" w:date="2012-05-13T23:19:00Z">
          <w:r w:rsidDel="00BF4342">
            <w:delText>&gt;</w:delText>
          </w:r>
        </w:del>
      </w:ins>
      <w:ins w:id="5817" w:author="manojk" w:date="2012-05-13T23:19:00Z">
        <w:r w:rsidR="00BF4342">
          <w:t xml:space="preserve">Every user request will be redirected to identity server which will authenticate </w:t>
        </w:r>
      </w:ins>
      <w:ins w:id="5818" w:author="manojk" w:date="2012-05-13T23:20:00Z">
        <w:r w:rsidR="00BF4342">
          <w:t xml:space="preserve">theuser and return the roles the user has been associated with. The identity server will optionally (to be established) return </w:t>
        </w:r>
      </w:ins>
      <w:ins w:id="5819" w:author="manojk" w:date="2012-05-13T23:22:00Z">
        <w:r w:rsidR="00BF4342">
          <w:t>theprofile and account of the user.</w:t>
        </w:r>
      </w:ins>
    </w:p>
    <w:p w:rsidR="00BF4342" w:rsidRPr="003B4070" w:rsidRDefault="00BF4342" w:rsidP="00BF4342">
      <w:pPr>
        <w:pStyle w:val="Heading3"/>
        <w:rPr>
          <w:ins w:id="5820" w:author="manojk" w:date="2012-05-13T23:25:00Z"/>
        </w:rPr>
      </w:pPr>
      <w:bookmarkStart w:id="5821" w:name="_Toc326167469"/>
      <w:ins w:id="5822" w:author="manojk" w:date="2012-05-13T23:25:00Z">
        <w:r>
          <w:t>Access control</w:t>
        </w:r>
        <w:bookmarkEnd w:id="5821"/>
      </w:ins>
    </w:p>
    <w:p w:rsidR="00BF4342" w:rsidRDefault="00BF4342" w:rsidP="00BF4342">
      <w:pPr>
        <w:rPr>
          <w:ins w:id="5823" w:author="manojk" w:date="2012-05-18T18:24:00Z"/>
        </w:rPr>
      </w:pPr>
      <w:ins w:id="5824" w:author="manojk" w:date="2012-05-13T23:26:00Z">
        <w:r>
          <w:t>Access control is driven by profile, role combination of any given user. Various controls and menus in different screens will be permissioned based upon profile, role combination.</w:t>
        </w:r>
      </w:ins>
      <w:ins w:id="5825" w:author="manojk" w:date="2012-05-13T23:27:00Z">
        <w:r>
          <w:t xml:space="preserve"> Every child profile will inherit </w:t>
        </w:r>
      </w:ins>
      <w:ins w:id="5826" w:author="manojk" w:date="2012-05-13T23:28:00Z">
        <w:r>
          <w:t xml:space="preserve">access from all its parents for the same role. If there is no entry for an element (control or menu) in access control tables, </w:t>
        </w:r>
      </w:ins>
      <w:ins w:id="5827" w:author="manojk" w:date="2012-05-13T23:29:00Z">
        <w:r>
          <w:t>it would mean access not being there.</w:t>
        </w:r>
      </w:ins>
      <w:ins w:id="5828" w:author="manojk" w:date="2012-05-13T23:31:00Z">
        <w:r w:rsidR="00726EDF">
          <w:t xml:space="preserve"> Here is an </w:t>
        </w:r>
      </w:ins>
      <w:ins w:id="5829" w:author="manojk" w:date="2012-05-13T23:32:00Z">
        <w:r w:rsidR="000254C7">
          <w:t>access</w:t>
        </w:r>
      </w:ins>
      <w:ins w:id="5830" w:author="manojk" w:date="2012-05-13T23:31:00Z">
        <w:r w:rsidR="00726EDF">
          <w:t xml:space="preserve"> control illustration.</w:t>
        </w:r>
      </w:ins>
    </w:p>
    <w:p w:rsidR="002902AF" w:rsidRDefault="002902AF" w:rsidP="00BF4342">
      <w:pPr>
        <w:rPr>
          <w:ins w:id="5831" w:author="manojk" w:date="2012-05-18T18:24:00Z"/>
        </w:rPr>
        <w:sectPr w:rsidR="002902AF" w:rsidSect="00CD6C25">
          <w:headerReference w:type="default" r:id="rId29"/>
          <w:footerReference w:type="default" r:id="rId30"/>
          <w:type w:val="continuous"/>
          <w:pgSz w:w="11909" w:h="16834" w:code="9"/>
          <w:pgMar w:top="1440" w:right="1440" w:bottom="1440" w:left="1440" w:header="720" w:footer="720" w:gutter="0"/>
          <w:cols w:space="720"/>
          <w:noEndnote/>
          <w:docGrid w:linePitch="299"/>
          <w:sectPrChange w:id="5834" w:author="manojk" w:date="2012-05-31T15:38:00Z">
            <w:sectPr w:rsidR="002902AF" w:rsidSect="00CD6C25">
              <w:pgSz w:w="11907" w:h="16839"/>
            </w:sectPr>
          </w:sectPrChange>
        </w:sectPr>
      </w:pPr>
    </w:p>
    <w:p w:rsidR="002902AF" w:rsidRDefault="002902AF" w:rsidP="00BF4342">
      <w:pPr>
        <w:rPr>
          <w:ins w:id="5835" w:author="manojk" w:date="2012-05-18T18:24:00Z"/>
        </w:rPr>
        <w:sectPr w:rsidR="002902AF" w:rsidSect="00CD6C25">
          <w:type w:val="continuous"/>
          <w:pgSz w:w="11909" w:h="16834" w:code="9"/>
          <w:pgMar w:top="1440" w:right="1440" w:bottom="1440" w:left="1440" w:header="720" w:footer="720" w:gutter="0"/>
          <w:cols w:space="720"/>
          <w:noEndnote/>
          <w:docGrid w:linePitch="299"/>
          <w:sectPrChange w:id="5836" w:author="manojk" w:date="2012-05-31T15:38:00Z">
            <w:sectPr w:rsidR="002902AF" w:rsidSect="00CD6C25">
              <w:pgSz w:w="11907" w:h="16839"/>
            </w:sectPr>
          </w:sectPrChange>
        </w:sectPr>
      </w:pPr>
    </w:p>
    <w:p w:rsidR="002902AF" w:rsidRDefault="002902AF" w:rsidP="00BF4342">
      <w:pPr>
        <w:rPr>
          <w:ins w:id="5837" w:author="manojk" w:date="2012-05-13T23:31:00Z"/>
        </w:rPr>
      </w:pPr>
    </w:p>
    <w:p w:rsidR="00000000" w:rsidRDefault="006A5941">
      <w:pPr>
        <w:keepNext/>
        <w:rPr>
          <w:ins w:id="5838" w:author="manojk" w:date="2012-05-23T06:17:00Z"/>
        </w:rPr>
        <w:pPrChange w:id="5839" w:author="manojk" w:date="2012-05-23T06:17:00Z">
          <w:pPr/>
        </w:pPrChange>
      </w:pPr>
      <w:ins w:id="5840" w:author="manojk" w:date="2012-05-13T23:31:00Z">
        <w:r w:rsidRPr="00DF6216">
          <w:rPr>
            <w:noProof/>
            <w:lang w:val="en-US" w:eastAsia="en-US"/>
          </w:rPr>
          <w:pict>
            <v:shape id="_x0000_i1046" type="#_x0000_t75" style="width:647.25pt;height:335.25pt;visibility:visible;mso-wrap-style:square">
              <v:imagedata r:id="rId31" o:title=""/>
              <o:lock v:ext="edit" grouping="t"/>
            </v:shape>
          </w:pict>
        </w:r>
      </w:ins>
    </w:p>
    <w:p w:rsidR="00000000" w:rsidRDefault="00F505E0">
      <w:pPr>
        <w:pStyle w:val="Caption"/>
        <w:jc w:val="center"/>
        <w:rPr>
          <w:ins w:id="5841" w:author="manojk" w:date="2012-05-18T18:25:00Z"/>
          <w:noProof/>
          <w:lang w:val="en-US" w:eastAsia="en-US"/>
        </w:rPr>
        <w:pPrChange w:id="5842" w:author="manojk" w:date="2012-05-23T06:17:00Z">
          <w:pPr/>
        </w:pPrChange>
      </w:pPr>
      <w:bookmarkStart w:id="5843" w:name="_Toc325517403"/>
      <w:ins w:id="5844" w:author="manojk" w:date="2012-05-23T06:17:00Z">
        <w:r>
          <w:t xml:space="preserve">Figure </w:t>
        </w:r>
        <w:r w:rsidR="00DF6216">
          <w:fldChar w:fldCharType="begin"/>
        </w:r>
        <w:r>
          <w:instrText xml:space="preserve"> SEQ Figure \* ARABIC </w:instrText>
        </w:r>
      </w:ins>
      <w:r w:rsidR="00DF6216">
        <w:fldChar w:fldCharType="separate"/>
      </w:r>
      <w:ins w:id="5845" w:author="manojk" w:date="2012-05-23T06:17:00Z">
        <w:r>
          <w:rPr>
            <w:noProof/>
          </w:rPr>
          <w:t>2</w:t>
        </w:r>
        <w:r w:rsidR="00DF6216">
          <w:fldChar w:fldCharType="end"/>
        </w:r>
        <w:r>
          <w:t xml:space="preserve">: </w:t>
        </w:r>
        <w:r w:rsidRPr="00E97F07">
          <w:t>Access Control depiction</w:t>
        </w:r>
      </w:ins>
      <w:bookmarkEnd w:id="5843"/>
    </w:p>
    <w:p w:rsidR="00000000" w:rsidRDefault="006A5941">
      <w:pPr>
        <w:numPr>
          <w:ins w:id="5846" w:author="atuld" w:date="2012-04-26T18:20:00Z"/>
        </w:numPr>
        <w:rPr>
          <w:ins w:id="5847" w:author="manojk" w:date="2012-05-13T23:32:00Z"/>
        </w:rPr>
        <w:pPrChange w:id="5848" w:author="atuld" w:date="2012-04-26T18:20:00Z">
          <w:pPr>
            <w:pStyle w:val="Heading3"/>
          </w:pPr>
        </w:pPrChange>
      </w:pPr>
    </w:p>
    <w:p w:rsidR="00000000" w:rsidRDefault="000254C7">
      <w:pPr>
        <w:numPr>
          <w:ins w:id="5849" w:author="atuld" w:date="2012-04-26T18:20:00Z"/>
        </w:numPr>
        <w:rPr>
          <w:ins w:id="5850" w:author="manojk" w:date="2012-05-13T23:33:00Z"/>
        </w:rPr>
        <w:pPrChange w:id="5851" w:author="atuld" w:date="2012-04-26T18:20:00Z">
          <w:pPr>
            <w:pStyle w:val="Heading3"/>
          </w:pPr>
        </w:pPrChange>
      </w:pPr>
      <w:ins w:id="5852" w:author="manojk" w:date="2012-05-13T23:32:00Z">
        <w:r>
          <w:t xml:space="preserve">Here a user with </w:t>
        </w:r>
      </w:ins>
      <w:ins w:id="5853" w:author="manojk" w:date="2012-05-13T23:33:00Z">
        <w:r>
          <w:t>“</w:t>
        </w:r>
        <w:proofErr w:type="spellStart"/>
        <w:r>
          <w:t>Catalog</w:t>
        </w:r>
        <w:proofErr w:type="spellEnd"/>
        <w:r>
          <w:t xml:space="preserve"> Designer” role, with DF (“default”) profile will have access to all four controls as listed in yellow highlighted table.</w:t>
        </w:r>
      </w:ins>
    </w:p>
    <w:p w:rsidR="00000000" w:rsidRDefault="000254C7">
      <w:pPr>
        <w:numPr>
          <w:ins w:id="5854" w:author="atuld" w:date="2012-04-26T18:20:00Z"/>
        </w:numPr>
        <w:rPr>
          <w:ins w:id="5855" w:author="manojk" w:date="2012-05-13T23:34:00Z"/>
        </w:rPr>
        <w:pPrChange w:id="5856" w:author="atuld" w:date="2012-04-26T18:20:00Z">
          <w:pPr>
            <w:pStyle w:val="Heading3"/>
          </w:pPr>
        </w:pPrChange>
      </w:pPr>
      <w:ins w:id="5857" w:author="manojk" w:date="2012-05-13T23:34:00Z">
        <w:r>
          <w:t>Similarly a “</w:t>
        </w:r>
        <w:proofErr w:type="spellStart"/>
        <w:r>
          <w:t>Catalog</w:t>
        </w:r>
        <w:proofErr w:type="spellEnd"/>
        <w:r>
          <w:t xml:space="preserve"> Designer” with Prf-2 as profile will get to see just two control as the other two have been removed from access control.</w:t>
        </w:r>
      </w:ins>
    </w:p>
    <w:p w:rsidR="00000000" w:rsidRDefault="000254C7">
      <w:pPr>
        <w:numPr>
          <w:ins w:id="5858" w:author="atuld" w:date="2012-04-26T18:20:00Z"/>
        </w:numPr>
        <w:rPr>
          <w:ins w:id="5859" w:author="manojk" w:date="2012-05-18T18:25:00Z"/>
        </w:rPr>
        <w:pPrChange w:id="5860" w:author="atuld" w:date="2012-04-26T18:20:00Z">
          <w:pPr>
            <w:pStyle w:val="Heading3"/>
          </w:pPr>
        </w:pPrChange>
      </w:pPr>
      <w:ins w:id="5861" w:author="manojk" w:date="2012-05-13T23:35:00Z">
        <w:r>
          <w:t>And a “</w:t>
        </w:r>
        <w:proofErr w:type="spellStart"/>
        <w:r>
          <w:t>Catalog</w:t>
        </w:r>
        <w:proofErr w:type="spellEnd"/>
        <w:r>
          <w:t xml:space="preserve"> Designer” with Prf-3 profile will have access to one additional control.</w:t>
        </w:r>
      </w:ins>
    </w:p>
    <w:p w:rsidR="002902AF" w:rsidRDefault="002902AF">
      <w:pPr>
        <w:numPr>
          <w:ins w:id="5862" w:author="atuld" w:date="2012-04-26T18:20:00Z"/>
        </w:numPr>
        <w:rPr>
          <w:ins w:id="5863" w:author="manojk" w:date="2012-05-18T18:25:00Z"/>
        </w:rPr>
        <w:sectPr w:rsidR="002902AF" w:rsidSect="00CD6C25">
          <w:type w:val="continuous"/>
          <w:pgSz w:w="11909" w:h="16834" w:orient="portrait" w:code="9"/>
          <w:pgMar w:top="1440" w:right="1440" w:bottom="1440" w:left="1440" w:header="720" w:footer="720" w:gutter="0"/>
          <w:cols w:space="720"/>
          <w:noEndnote/>
          <w:docGrid w:linePitch="299"/>
          <w:sectPrChange w:id="5864" w:author="manojk" w:date="2012-05-31T15:38:00Z">
            <w:sectPr w:rsidR="002902AF" w:rsidSect="00CD6C25">
              <w:pgSz w:w="16839" w:h="11907" w:orient="landscape"/>
            </w:sectPr>
          </w:sectPrChange>
        </w:sectPr>
      </w:pPr>
    </w:p>
    <w:p w:rsidR="00000000" w:rsidRDefault="006A5941">
      <w:pPr>
        <w:numPr>
          <w:ins w:id="5865" w:author="atuld" w:date="2012-04-26T18:20:00Z"/>
        </w:numPr>
        <w:rPr>
          <w:ins w:id="5866" w:author="atuld" w:date="2012-04-26T17:26:00Z"/>
        </w:rPr>
        <w:pPrChange w:id="5867" w:author="atuld" w:date="2012-04-26T18:20:00Z">
          <w:pPr>
            <w:pStyle w:val="Heading3"/>
          </w:pPr>
        </w:pPrChange>
      </w:pPr>
    </w:p>
    <w:p w:rsidR="00F64F03" w:rsidRPr="00836558" w:rsidRDefault="00F64F03" w:rsidP="005B3B03">
      <w:pPr>
        <w:pStyle w:val="Heading3"/>
        <w:numPr>
          <w:ins w:id="5868" w:author="atuld" w:date="2012-04-26T17:26:00Z"/>
        </w:numPr>
        <w:rPr>
          <w:ins w:id="5869" w:author="atuld" w:date="2012-04-26T17:26:00Z"/>
        </w:rPr>
      </w:pPr>
      <w:bookmarkStart w:id="5870" w:name="_Toc326167470"/>
      <w:ins w:id="5871" w:author="atuld" w:date="2012-04-26T17:26:00Z">
        <w:r w:rsidRPr="00836558">
          <w:t>Authorization</w:t>
        </w:r>
        <w:bookmarkEnd w:id="5870"/>
      </w:ins>
    </w:p>
    <w:p w:rsidR="00F64F03" w:rsidRDefault="00BF4342" w:rsidP="002264AC">
      <w:pPr>
        <w:numPr>
          <w:ins w:id="5872" w:author="atuld" w:date="2012-04-26T17:26:00Z"/>
        </w:numPr>
        <w:rPr>
          <w:ins w:id="5873" w:author="atuld" w:date="2012-04-26T17:26:00Z"/>
        </w:rPr>
      </w:pPr>
      <w:ins w:id="5874" w:author="manojk" w:date="2012-05-13T23:22:00Z">
        <w:r>
          <w:t xml:space="preserve">Once authenticated, the user will get to see relevant sections in the requested module based upon the roles and profile </w:t>
        </w:r>
      </w:ins>
      <w:ins w:id="5875" w:author="manojk" w:date="2012-05-13T23:23:00Z">
        <w:r>
          <w:t>returned</w:t>
        </w:r>
      </w:ins>
      <w:ins w:id="5876" w:author="manojk" w:date="2012-05-13T23:22:00Z">
        <w:r>
          <w:t xml:space="preserve"> by identity server for </w:t>
        </w:r>
      </w:ins>
      <w:ins w:id="5877" w:author="manojk" w:date="2012-05-13T23:23:00Z">
        <w:r>
          <w:t>theuser</w:t>
        </w:r>
      </w:ins>
      <w:ins w:id="5878" w:author="manojk" w:date="2012-05-13T23:36:00Z">
        <w:r w:rsidR="00CC77BE">
          <w:t xml:space="preserve"> as described above.</w:t>
        </w:r>
      </w:ins>
    </w:p>
    <w:p w:rsidR="00F64F03" w:rsidRPr="00A3476A" w:rsidDel="00BF4342" w:rsidRDefault="00F64F03" w:rsidP="00A3476A">
      <w:pPr>
        <w:numPr>
          <w:ins w:id="5879" w:author="atuld" w:date="2012-04-26T17:20:00Z"/>
        </w:numPr>
        <w:rPr>
          <w:ins w:id="5880" w:author="atuld" w:date="2012-04-26T17:20:00Z"/>
          <w:del w:id="5881" w:author="manojk" w:date="2012-05-13T23:23:00Z"/>
        </w:rPr>
        <w:sectPr w:rsidR="00F64F03" w:rsidRPr="00A3476A" w:rsidDel="00BF4342" w:rsidSect="00CD6C25">
          <w:pgSz w:w="11909" w:h="16834" w:code="9"/>
          <w:pgMar w:top="1440" w:right="1440" w:bottom="1440" w:left="1440" w:header="720" w:footer="720" w:gutter="0"/>
          <w:cols w:space="720"/>
          <w:noEndnote/>
          <w:docGrid w:linePitch="299"/>
        </w:sectPr>
      </w:pPr>
      <w:ins w:id="5882" w:author="atuld" w:date="2012-04-26T18:20:00Z">
        <w:del w:id="5883" w:author="manojk" w:date="2012-05-13T23:23:00Z">
          <w:r w:rsidDel="00BF4342">
            <w:delText xml:space="preserve">&lt;to be </w:delText>
          </w:r>
        </w:del>
      </w:ins>
      <w:ins w:id="5884" w:author="atuld" w:date="2012-04-26T18:21:00Z">
        <w:del w:id="5885" w:author="manojk" w:date="2012-05-13T23:23:00Z">
          <w:r w:rsidDel="00BF4342">
            <w:delText>elaborated</w:delText>
          </w:r>
        </w:del>
      </w:ins>
      <w:ins w:id="5886" w:author="atuld" w:date="2012-04-26T18:20:00Z">
        <w:del w:id="5887" w:author="manojk" w:date="2012-05-13T23:23:00Z">
          <w:r w:rsidDel="00BF4342">
            <w:delText>&gt;</w:delText>
          </w:r>
        </w:del>
      </w:ins>
      <w:bookmarkStart w:id="5888" w:name="_Toc324760867"/>
      <w:bookmarkStart w:id="5889" w:name="_Toc324761080"/>
      <w:bookmarkStart w:id="5890" w:name="_Toc326167471"/>
      <w:bookmarkEnd w:id="5888"/>
      <w:bookmarkEnd w:id="5889"/>
      <w:bookmarkEnd w:id="5890"/>
    </w:p>
    <w:p w:rsidR="00F64F03" w:rsidRDefault="00F64F03" w:rsidP="00AA2C81">
      <w:pPr>
        <w:pStyle w:val="Heading2"/>
        <w:numPr>
          <w:numberingChange w:id="5891" w:author="atuld" w:date="2012-04-26T11:16:00Z" w:original="%1:3:0:.%2:6:0:"/>
        </w:numPr>
      </w:pPr>
      <w:bookmarkStart w:id="5892" w:name="_Toc326167472"/>
      <w:r>
        <w:t>Branding Design</w:t>
      </w:r>
      <w:bookmarkEnd w:id="5892"/>
    </w:p>
    <w:p w:rsidR="00F64F03" w:rsidRDefault="00F64F03" w:rsidP="005B3B03">
      <w:pPr>
        <w:pStyle w:val="Heading3"/>
        <w:numPr>
          <w:numberingChange w:id="5893" w:author="atuld" w:date="2012-04-26T11:16:00Z" w:original="%1:3:0:.%2:6:0:.%3:1:0:"/>
        </w:numPr>
      </w:pPr>
      <w:bookmarkStart w:id="5894" w:name="_Toc326167473"/>
      <w:r>
        <w:t>Profiles</w:t>
      </w:r>
      <w:bookmarkEnd w:id="5894"/>
    </w:p>
    <w:p w:rsidR="00F64F03" w:rsidDel="00014E91" w:rsidRDefault="00F64F03" w:rsidP="00B1770A">
      <w:pPr>
        <w:rPr>
          <w:del w:id="5895" w:author="manojk" w:date="2012-05-14T08:44:00Z"/>
        </w:rPr>
      </w:pPr>
    </w:p>
    <w:p w:rsidR="00F64F03" w:rsidRDefault="00F64F03" w:rsidP="00B1770A">
      <w:del w:id="5896" w:author="manojk" w:date="2012-05-14T08:44:00Z">
        <w:r w:rsidDel="00014E91">
          <w:delText>Profiles forms</w:delText>
        </w:r>
      </w:del>
      <w:ins w:id="5897" w:author="manojk" w:date="2012-05-14T08:44:00Z">
        <w:r w:rsidR="00014E91">
          <w:t>Profiles form</w:t>
        </w:r>
      </w:ins>
      <w:r>
        <w:t xml:space="preserve"> the basis for the </w:t>
      </w:r>
      <w:del w:id="5898" w:author="manojk" w:date="2012-05-14T08:44:00Z">
        <w:r w:rsidDel="00014E91">
          <w:delText xml:space="preserve">customisation  </w:delText>
        </w:r>
      </w:del>
      <w:ins w:id="5899" w:author="manojk" w:date="2012-05-14T08:44:00Z">
        <w:r w:rsidR="00014E91">
          <w:t xml:space="preserve">branding </w:t>
        </w:r>
      </w:ins>
      <w:r>
        <w:t>of elementary widgets like buttons, menus</w:t>
      </w:r>
      <w:del w:id="5900" w:author="manojk" w:date="2012-05-14T08:44:00Z">
        <w:r w:rsidDel="00014E91">
          <w:delText xml:space="preserve"> etc</w:delText>
        </w:r>
      </w:del>
      <w:r>
        <w:t>.</w:t>
      </w:r>
    </w:p>
    <w:p w:rsidR="00F64F03" w:rsidDel="00014E91" w:rsidRDefault="00F64F03" w:rsidP="00B1770A">
      <w:pPr>
        <w:rPr>
          <w:del w:id="5901" w:author="manojk" w:date="2012-05-14T08:45:00Z"/>
        </w:rPr>
      </w:pPr>
      <w:r>
        <w:t xml:space="preserve">It will also create the platform for the styling of the widgets using custom images and </w:t>
      </w:r>
      <w:proofErr w:type="spellStart"/>
      <w:r>
        <w:t>css</w:t>
      </w:r>
      <w:proofErr w:type="spellEnd"/>
      <w:ins w:id="5902" w:author="manojk" w:date="2012-05-14T08:45:00Z">
        <w:r w:rsidR="00014E91">
          <w:t>(</w:t>
        </w:r>
        <w:proofErr w:type="spellStart"/>
        <w:r w:rsidR="00014E91">
          <w:t>colors</w:t>
        </w:r>
        <w:proofErr w:type="spellEnd"/>
        <w:r w:rsidR="00014E91">
          <w:t xml:space="preserve">, fonts) </w:t>
        </w:r>
      </w:ins>
      <w:proofErr w:type="spellStart"/>
      <w:r>
        <w:t>files.</w:t>
      </w:r>
    </w:p>
    <w:p w:rsidR="00F64F03" w:rsidRDefault="00F64F03" w:rsidP="00B1770A">
      <w:r>
        <w:t>Along</w:t>
      </w:r>
      <w:proofErr w:type="spellEnd"/>
      <w:r>
        <w:t xml:space="preserve"> with customisation, </w:t>
      </w:r>
      <w:del w:id="5903" w:author="manojk" w:date="2012-05-14T08:45:00Z">
        <w:r w:rsidDel="00014E91">
          <w:delText xml:space="preserve">Profiles </w:delText>
        </w:r>
      </w:del>
      <w:ins w:id="5904" w:author="manojk" w:date="2012-05-14T08:45:00Z">
        <w:r w:rsidR="00014E91">
          <w:t xml:space="preserve">profiles </w:t>
        </w:r>
      </w:ins>
      <w:r>
        <w:t>will facilitate the access control on the menus and controls</w:t>
      </w:r>
      <w:ins w:id="5905" w:author="manojk" w:date="2012-05-14T08:45:00Z">
        <w:r w:rsidR="00014E91">
          <w:t xml:space="preserve"> as described in access control section</w:t>
        </w:r>
      </w:ins>
      <w:r>
        <w:t>.</w:t>
      </w:r>
    </w:p>
    <w:p w:rsidR="00000000" w:rsidRDefault="006A5941">
      <w:pPr>
        <w:pStyle w:val="Heading5"/>
        <w:rPr>
          <w:del w:id="5906" w:author="manojk" w:date="2012-04-27T12:45:00Z"/>
        </w:rPr>
        <w:pPrChange w:id="5907" w:author="manojk" w:date="2012-05-14T12:04:00Z">
          <w:pPr/>
        </w:pPrChange>
      </w:pPr>
    </w:p>
    <w:p w:rsidR="00000000" w:rsidRDefault="006A5941">
      <w:pPr>
        <w:pStyle w:val="Heading5"/>
        <w:rPr>
          <w:del w:id="5908" w:author="manojk" w:date="2012-04-27T12:45:00Z"/>
        </w:rPr>
        <w:pPrChange w:id="5909" w:author="manojk" w:date="2012-05-14T12:04:00Z">
          <w:pPr/>
        </w:pPrChange>
      </w:pPr>
    </w:p>
    <w:p w:rsidR="00000000" w:rsidRDefault="006A5941">
      <w:pPr>
        <w:pStyle w:val="Heading5"/>
        <w:rPr>
          <w:del w:id="5910" w:author="manojk" w:date="2012-04-27T12:45:00Z"/>
        </w:rPr>
        <w:pPrChange w:id="5911" w:author="manojk" w:date="2012-05-14T12:04:00Z">
          <w:pPr/>
        </w:pPrChange>
      </w:pPr>
    </w:p>
    <w:p w:rsidR="00000000" w:rsidRDefault="006A5941">
      <w:pPr>
        <w:pStyle w:val="Heading5"/>
        <w:rPr>
          <w:del w:id="5912" w:author="manojk" w:date="2012-04-27T12:45:00Z"/>
        </w:rPr>
        <w:pPrChange w:id="5913" w:author="manojk" w:date="2012-05-14T12:04:00Z">
          <w:pPr/>
        </w:pPrChange>
      </w:pPr>
    </w:p>
    <w:p w:rsidR="00000000" w:rsidRDefault="00DF6216">
      <w:pPr>
        <w:pStyle w:val="Heading5"/>
        <w:rPr>
          <w:del w:id="5914" w:author="manojk" w:date="2012-05-14T08:45:00Z"/>
        </w:rPr>
        <w:pPrChange w:id="5915" w:author="manojk" w:date="2012-05-14T12:04:00Z">
          <w:pPr/>
        </w:pPrChange>
      </w:pPr>
      <w:del w:id="5916" w:author="manojk" w:date="2012-04-27T12:45:00Z">
        <w:r w:rsidRPr="00DF6216">
          <w:rPr>
            <w:b w:val="0"/>
            <w:bCs w:val="0"/>
            <w:i w:val="0"/>
            <w:sz w:val="26"/>
            <w:rPrChange w:id="5917" w:author="manojk" w:date="2012-05-14T08:53:00Z">
              <w:rPr>
                <w:rFonts w:cs="Times New Roman"/>
                <w:b/>
                <w:bCs/>
                <w:i/>
                <w:color w:val="004080"/>
                <w:sz w:val="26"/>
                <w:szCs w:val="26"/>
              </w:rPr>
            </w:rPrChange>
          </w:rPr>
          <w:br w:type="page"/>
        </w:r>
      </w:del>
    </w:p>
    <w:p w:rsidR="00000000" w:rsidRDefault="00F64F03">
      <w:pPr>
        <w:pStyle w:val="Heading5"/>
        <w:numPr>
          <w:numberingChange w:id="5918" w:author="atuld" w:date="2012-04-26T11:16:00Z" w:original="%1:3:0:.%2:6:0:.%3:1:0:.%4:1:0:"/>
        </w:numPr>
        <w:rPr>
          <w:del w:id="5919" w:author="manojk" w:date="2012-05-18T18:19:00Z"/>
        </w:rPr>
        <w:pPrChange w:id="5920" w:author="manojk" w:date="2012-05-14T12:04:00Z">
          <w:pPr>
            <w:pStyle w:val="Heading4"/>
          </w:pPr>
        </w:pPrChange>
      </w:pPr>
      <w:del w:id="5921" w:author="manojk" w:date="2012-05-18T18:19:00Z">
        <w:r w:rsidRPr="00F505E0" w:rsidDel="00476A33">
          <w:delText>Profiles Database Design</w:delText>
        </w:r>
      </w:del>
    </w:p>
    <w:p w:rsidR="00000000" w:rsidRDefault="006A5941">
      <w:pPr>
        <w:pStyle w:val="ListParagraph"/>
        <w:rPr>
          <w:del w:id="5922" w:author="manojk" w:date="2012-05-14T08:46:00Z"/>
        </w:rPr>
        <w:pPrChange w:id="5923" w:author="manojk" w:date="2012-05-14T08:53:00Z">
          <w:pPr/>
        </w:pPrChange>
      </w:pPr>
    </w:p>
    <w:p w:rsidR="00000000" w:rsidRDefault="00F64F03">
      <w:pPr>
        <w:pStyle w:val="ListParagraph"/>
        <w:rPr>
          <w:del w:id="5924" w:author="manojk" w:date="2012-05-14T08:47:00Z"/>
        </w:rPr>
        <w:pPrChange w:id="5925" w:author="manojk" w:date="2012-05-14T08:53:00Z">
          <w:pPr>
            <w:pStyle w:val="NormalIndent"/>
          </w:pPr>
        </w:pPrChange>
      </w:pPr>
      <w:del w:id="5926" w:author="manojk" w:date="2012-05-18T18:19:00Z">
        <w:r w:rsidDel="00476A33">
          <w:delText>A</w:delText>
        </w:r>
      </w:del>
      <w:del w:id="5927" w:author="manojk" w:date="2012-05-14T08:46:00Z">
        <w:r w:rsidDel="00014E91">
          <w:delText>t  D</w:delText>
        </w:r>
      </w:del>
      <w:del w:id="5928" w:author="manojk" w:date="2012-05-18T18:19:00Z">
        <w:r w:rsidDel="00476A33">
          <w:delText xml:space="preserve">atabase </w:delText>
        </w:r>
      </w:del>
      <w:del w:id="5929" w:author="manojk" w:date="2012-05-14T08:46:00Z">
        <w:r w:rsidDel="00014E91">
          <w:delText>Level</w:delText>
        </w:r>
      </w:del>
      <w:del w:id="5930" w:author="manojk" w:date="2012-05-18T18:19:00Z">
        <w:r w:rsidDel="00476A33">
          <w:delText xml:space="preserve">, </w:delText>
        </w:r>
      </w:del>
      <w:del w:id="5931" w:author="manojk" w:date="2012-05-14T08:46:00Z">
        <w:r w:rsidDel="00014E91">
          <w:delText xml:space="preserve">Profiles </w:delText>
        </w:r>
      </w:del>
      <w:del w:id="5932" w:author="manojk" w:date="2012-05-18T18:19:00Z">
        <w:r w:rsidDel="00476A33">
          <w:delText xml:space="preserve">are managed in </w:delText>
        </w:r>
      </w:del>
      <w:del w:id="5933" w:author="manojk" w:date="2012-05-14T09:19:00Z">
        <w:r w:rsidDel="00AE0DF2">
          <w:delText xml:space="preserve">a  </w:delText>
        </w:r>
      </w:del>
      <w:del w:id="5934" w:author="manojk" w:date="2012-05-14T08:46:00Z">
        <w:r w:rsidDel="00014E91">
          <w:delText xml:space="preserve">master </w:delText>
        </w:r>
      </w:del>
      <w:del w:id="5935" w:author="manojk" w:date="2012-05-18T18:19:00Z">
        <w:r w:rsidDel="00476A33">
          <w:delText xml:space="preserve">table </w:delText>
        </w:r>
      </w:del>
      <w:del w:id="5936" w:author="manojk" w:date="2012-05-14T09:20:00Z">
        <w:r w:rsidDel="00AE0DF2">
          <w:delText>called</w:delText>
        </w:r>
      </w:del>
      <w:del w:id="5937" w:author="manojk" w:date="2012-05-18T18:19:00Z">
        <w:r w:rsidDel="00476A33">
          <w:delText>PROFILES</w:delText>
        </w:r>
      </w:del>
      <w:del w:id="5938" w:author="manojk" w:date="2012-05-14T08:47:00Z">
        <w:r w:rsidDel="00014E91">
          <w:delText>.</w:delText>
        </w:r>
      </w:del>
    </w:p>
    <w:p w:rsidR="00000000" w:rsidRDefault="006A5941">
      <w:pPr>
        <w:pStyle w:val="ListParagraph"/>
        <w:rPr>
          <w:ins w:id="5939" w:author="Atul Duggal" w:date="2012-04-27T19:35:00Z"/>
          <w:del w:id="5940" w:author="manojk" w:date="2012-05-18T18:19:00Z"/>
        </w:rPr>
        <w:pPrChange w:id="5941" w:author="manojk" w:date="2012-05-14T08:53:00Z">
          <w:pPr>
            <w:pStyle w:val="NormalIndent"/>
          </w:pPr>
        </w:pPrChange>
      </w:pPr>
      <w:del w:id="5942" w:author="manojk" w:date="2012-05-18T18:19:00Z">
        <w:r w:rsidRPr="00DF6216">
          <w:pict>
            <v:shape id="_x0000_i1047" type="#_x0000_t75" style="width:390pt;height:40.5pt">
              <v:imagedata r:id="rId32" o:title=""/>
            </v:shape>
          </w:pict>
        </w:r>
      </w:del>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5943" w:author="manojk" w:date="2012-05-14T08:53:00Z">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3033"/>
        <w:gridCol w:w="3027"/>
        <w:tblGridChange w:id="5944">
          <w:tblGrid>
            <w:gridCol w:w="3033"/>
            <w:gridCol w:w="3027"/>
          </w:tblGrid>
        </w:tblGridChange>
      </w:tblGrid>
      <w:tr w:rsidR="00E76745" w:rsidDel="00476A33" w:rsidTr="00E83D79">
        <w:trPr>
          <w:trHeight w:val="254"/>
          <w:ins w:id="5945" w:author="Atul Duggal" w:date="2012-04-27T19:35:00Z"/>
          <w:del w:id="5946" w:author="manojk" w:date="2012-05-18T18:19:00Z"/>
          <w:trPrChange w:id="5947" w:author="manojk" w:date="2012-05-14T08:53:00Z">
            <w:trPr>
              <w:trHeight w:val="254"/>
            </w:trPr>
          </w:trPrChange>
        </w:trPr>
        <w:tc>
          <w:tcPr>
            <w:tcW w:w="3033" w:type="dxa"/>
            <w:shd w:val="clear" w:color="auto" w:fill="4F6228"/>
            <w:tcPrChange w:id="5948" w:author="manojk" w:date="2012-05-14T08:53:00Z">
              <w:tcPr>
                <w:tcW w:w="3033" w:type="dxa"/>
                <w:shd w:val="clear" w:color="auto" w:fill="auto"/>
              </w:tcPr>
            </w:tcPrChange>
          </w:tcPr>
          <w:p w:rsidR="00000000" w:rsidRDefault="00DF6216">
            <w:pPr>
              <w:rPr>
                <w:ins w:id="5949" w:author="Atul Duggal" w:date="2012-04-27T19:35:00Z"/>
                <w:del w:id="5950" w:author="manojk" w:date="2012-05-18T18:19:00Z"/>
                <w:rFonts w:cs="Calibri"/>
                <w:b/>
                <w:bCs/>
                <w:color w:val="EBF1DE"/>
                <w:szCs w:val="22"/>
                <w:shd w:val="clear" w:color="auto" w:fill="auto"/>
                <w:lang w:val="en-IN"/>
                <w:rPrChange w:id="5951" w:author="manojk" w:date="2012-05-14T08:47:00Z">
                  <w:rPr>
                    <w:ins w:id="5952" w:author="Atul Duggal" w:date="2012-04-27T19:35:00Z"/>
                    <w:del w:id="5953" w:author="manojk" w:date="2012-05-18T18:19:00Z"/>
                    <w:sz w:val="20"/>
                  </w:rPr>
                </w:rPrChange>
              </w:rPr>
              <w:pPrChange w:id="5954" w:author="manojk" w:date="2012-05-14T08:47:00Z">
                <w:pPr>
                  <w:pStyle w:val="NormalIndent"/>
                  <w:ind w:left="0"/>
                </w:pPr>
              </w:pPrChange>
            </w:pPr>
            <w:ins w:id="5955" w:author="Atul Duggal" w:date="2012-04-27T19:35:00Z">
              <w:del w:id="5956" w:author="manojk" w:date="2012-05-18T18:19:00Z">
                <w:r w:rsidRPr="00DF6216">
                  <w:rPr>
                    <w:rFonts w:cs="Calibri"/>
                    <w:b/>
                    <w:bCs/>
                    <w:color w:val="EBF1DE"/>
                    <w:szCs w:val="22"/>
                    <w:shd w:val="clear" w:color="auto" w:fill="auto"/>
                    <w:lang w:val="en-IN"/>
                    <w:rPrChange w:id="5957" w:author="manojk" w:date="2012-05-14T08:47:00Z">
                      <w:rPr>
                        <w:i/>
                        <w:color w:val="004080"/>
                        <w:sz w:val="20"/>
                      </w:rPr>
                    </w:rPrChange>
                  </w:rPr>
                  <w:delText>PROFILE_NAME</w:delText>
                </w:r>
              </w:del>
            </w:ins>
          </w:p>
        </w:tc>
        <w:tc>
          <w:tcPr>
            <w:tcW w:w="3027" w:type="dxa"/>
            <w:shd w:val="clear" w:color="auto" w:fill="4F6228"/>
            <w:tcPrChange w:id="5958" w:author="manojk" w:date="2012-05-14T08:53:00Z">
              <w:tcPr>
                <w:tcW w:w="3027" w:type="dxa"/>
                <w:shd w:val="clear" w:color="auto" w:fill="auto"/>
              </w:tcPr>
            </w:tcPrChange>
          </w:tcPr>
          <w:p w:rsidR="00000000" w:rsidRDefault="00DF6216">
            <w:pPr>
              <w:rPr>
                <w:ins w:id="5959" w:author="Atul Duggal" w:date="2012-04-27T19:35:00Z"/>
                <w:del w:id="5960" w:author="manojk" w:date="2012-05-18T18:19:00Z"/>
                <w:rFonts w:cs="Calibri"/>
                <w:b/>
                <w:bCs/>
                <w:color w:val="EBF1DE"/>
                <w:szCs w:val="22"/>
                <w:shd w:val="clear" w:color="auto" w:fill="auto"/>
                <w:lang w:val="en-IN"/>
                <w:rPrChange w:id="5961" w:author="manojk" w:date="2012-05-14T08:47:00Z">
                  <w:rPr>
                    <w:ins w:id="5962" w:author="Atul Duggal" w:date="2012-04-27T19:35:00Z"/>
                    <w:del w:id="5963" w:author="manojk" w:date="2012-05-18T18:19:00Z"/>
                    <w:sz w:val="20"/>
                  </w:rPr>
                </w:rPrChange>
              </w:rPr>
              <w:pPrChange w:id="5964" w:author="manojk" w:date="2012-05-14T08:47:00Z">
                <w:pPr>
                  <w:pStyle w:val="NormalIndent"/>
                  <w:ind w:left="0"/>
                </w:pPr>
              </w:pPrChange>
            </w:pPr>
            <w:ins w:id="5965" w:author="Atul Duggal" w:date="2012-04-27T19:36:00Z">
              <w:del w:id="5966" w:author="manojk" w:date="2012-05-18T18:19:00Z">
                <w:r w:rsidRPr="00DF6216">
                  <w:rPr>
                    <w:rFonts w:cs="Calibri"/>
                    <w:b/>
                    <w:bCs/>
                    <w:color w:val="EBF1DE"/>
                    <w:szCs w:val="22"/>
                    <w:shd w:val="clear" w:color="auto" w:fill="auto"/>
                    <w:lang w:val="en-IN"/>
                    <w:rPrChange w:id="5967" w:author="manojk" w:date="2012-05-14T08:47:00Z">
                      <w:rPr>
                        <w:i/>
                        <w:color w:val="004080"/>
                        <w:sz w:val="20"/>
                      </w:rPr>
                    </w:rPrChange>
                  </w:rPr>
                  <w:delText>PROFILE_DESC</w:delText>
                </w:r>
              </w:del>
            </w:ins>
          </w:p>
        </w:tc>
      </w:tr>
      <w:tr w:rsidR="00E76745" w:rsidDel="00476A33" w:rsidTr="00E83D79">
        <w:trPr>
          <w:trHeight w:val="269"/>
          <w:ins w:id="5968" w:author="Atul Duggal" w:date="2012-04-27T19:35:00Z"/>
          <w:del w:id="5969" w:author="manojk" w:date="2012-05-18T18:19:00Z"/>
          <w:trPrChange w:id="5970" w:author="manojk" w:date="2012-05-14T08:53:00Z">
            <w:trPr>
              <w:trHeight w:val="269"/>
            </w:trPr>
          </w:trPrChange>
        </w:trPr>
        <w:tc>
          <w:tcPr>
            <w:tcW w:w="3033" w:type="dxa"/>
            <w:shd w:val="clear" w:color="auto" w:fill="auto"/>
            <w:tcPrChange w:id="5971" w:author="manojk" w:date="2012-05-14T08:53:00Z">
              <w:tcPr>
                <w:tcW w:w="3033" w:type="dxa"/>
                <w:shd w:val="clear" w:color="auto" w:fill="auto"/>
              </w:tcPr>
            </w:tcPrChange>
          </w:tcPr>
          <w:p w:rsidR="009E065B" w:rsidRPr="00E76745" w:rsidDel="00476A33" w:rsidRDefault="009E065B" w:rsidP="00E76745">
            <w:pPr>
              <w:pStyle w:val="NormalIndent"/>
              <w:ind w:left="0"/>
              <w:rPr>
                <w:ins w:id="5972" w:author="Atul Duggal" w:date="2012-04-27T19:35:00Z"/>
                <w:del w:id="5973" w:author="manojk" w:date="2012-05-18T18:19:00Z"/>
                <w:sz w:val="20"/>
              </w:rPr>
            </w:pPr>
            <w:ins w:id="5974" w:author="Atul Duggal" w:date="2012-04-27T19:36:00Z">
              <w:del w:id="5975" w:author="manojk" w:date="2012-05-18T18:19:00Z">
                <w:r w:rsidRPr="00E76745" w:rsidDel="00476A33">
                  <w:rPr>
                    <w:sz w:val="20"/>
                  </w:rPr>
                  <w:delText>VER</w:delText>
                </w:r>
              </w:del>
            </w:ins>
          </w:p>
        </w:tc>
        <w:tc>
          <w:tcPr>
            <w:tcW w:w="3027" w:type="dxa"/>
            <w:shd w:val="clear" w:color="auto" w:fill="auto"/>
            <w:tcPrChange w:id="5976" w:author="manojk" w:date="2012-05-14T08:53:00Z">
              <w:tcPr>
                <w:tcW w:w="3027" w:type="dxa"/>
                <w:shd w:val="clear" w:color="auto" w:fill="auto"/>
              </w:tcPr>
            </w:tcPrChange>
          </w:tcPr>
          <w:p w:rsidR="009E065B" w:rsidRPr="00E76745" w:rsidDel="00476A33" w:rsidRDefault="009E065B" w:rsidP="00E76745">
            <w:pPr>
              <w:pStyle w:val="NormalIndent"/>
              <w:ind w:left="0"/>
              <w:rPr>
                <w:ins w:id="5977" w:author="Atul Duggal" w:date="2012-04-27T19:35:00Z"/>
                <w:del w:id="5978" w:author="manojk" w:date="2012-05-18T18:19:00Z"/>
                <w:sz w:val="20"/>
              </w:rPr>
            </w:pPr>
            <w:ins w:id="5979" w:author="Atul Duggal" w:date="2012-04-27T19:36:00Z">
              <w:del w:id="5980" w:author="manojk" w:date="2012-05-18T18:19:00Z">
                <w:r w:rsidRPr="00E76745" w:rsidDel="00476A33">
                  <w:rPr>
                    <w:sz w:val="20"/>
                  </w:rPr>
                  <w:delText>VERIO</w:delText>
                </w:r>
              </w:del>
            </w:ins>
          </w:p>
        </w:tc>
      </w:tr>
    </w:tbl>
    <w:p w:rsidR="00F64F03" w:rsidDel="00476A33" w:rsidRDefault="00F64F03" w:rsidP="00775FE6">
      <w:pPr>
        <w:pStyle w:val="NormalIndent"/>
        <w:rPr>
          <w:del w:id="5981" w:author="manojk" w:date="2012-05-18T18:19:00Z"/>
        </w:rPr>
      </w:pPr>
    </w:p>
    <w:p w:rsidR="00F64F03" w:rsidDel="00786F5C" w:rsidRDefault="00F64F03" w:rsidP="00775FE6">
      <w:pPr>
        <w:pStyle w:val="NormalIndent"/>
        <w:rPr>
          <w:del w:id="5982" w:author="manojk" w:date="2012-05-14T09:20:00Z"/>
        </w:rPr>
      </w:pPr>
    </w:p>
    <w:p w:rsidR="00000000" w:rsidRDefault="00F64F03">
      <w:pPr>
        <w:pStyle w:val="ListParagraph"/>
        <w:rPr>
          <w:del w:id="5983" w:author="manojk" w:date="2012-05-14T08:47:00Z"/>
        </w:rPr>
        <w:pPrChange w:id="5984" w:author="manojk" w:date="2012-05-14T08:53:00Z">
          <w:pPr>
            <w:pStyle w:val="NormalIndent"/>
          </w:pPr>
        </w:pPrChange>
      </w:pPr>
      <w:del w:id="5985" w:author="manojk" w:date="2012-05-18T18:19:00Z">
        <w:r w:rsidDel="00476A33">
          <w:delText>These profiles have been mapped to various controls and menus to provide access</w:delText>
        </w:r>
      </w:del>
    </w:p>
    <w:p w:rsidR="00F64F03" w:rsidDel="00014E91" w:rsidRDefault="00F64F03">
      <w:pPr>
        <w:pStyle w:val="NormalIndent"/>
        <w:rPr>
          <w:del w:id="5986" w:author="manojk" w:date="2012-05-14T08:48:00Z"/>
        </w:rPr>
      </w:pPr>
      <w:del w:id="5987" w:author="manojk" w:date="2012-05-18T18:19:00Z">
        <w:r w:rsidDel="00476A33">
          <w:delText xml:space="preserve">MENU_USER_ACCESS </w:delText>
        </w:r>
      </w:del>
    </w:p>
    <w:p w:rsidR="00125A1A" w:rsidDel="00476A33" w:rsidRDefault="006A5941">
      <w:pPr>
        <w:pStyle w:val="NormalIndent"/>
        <w:rPr>
          <w:ins w:id="5988" w:author="Atul Duggal" w:date="2012-04-27T19:37:00Z"/>
          <w:del w:id="5989" w:author="manojk" w:date="2012-05-18T18:19:00Z"/>
        </w:rPr>
      </w:pPr>
      <w:del w:id="5990" w:author="manojk" w:date="2012-05-18T18:19:00Z">
        <w:r>
          <w:pict>
            <v:shape id="_x0000_i1048" type="#_x0000_t75" style="width:405pt;height:102pt">
              <v:imagedata r:id="rId33" o:title=""/>
            </v:shape>
          </w:pict>
        </w:r>
      </w:del>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5991" w:author="manojk" w:date="2012-05-14T08:54:00Z">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3127"/>
        <w:gridCol w:w="3128"/>
        <w:tblGridChange w:id="5992">
          <w:tblGrid>
            <w:gridCol w:w="3127"/>
            <w:gridCol w:w="3128"/>
          </w:tblGrid>
        </w:tblGridChange>
      </w:tblGrid>
      <w:tr w:rsidR="00125A1A" w:rsidDel="00476A33" w:rsidTr="00E83D79">
        <w:trPr>
          <w:trHeight w:val="261"/>
          <w:ins w:id="5993" w:author="Atul Duggal" w:date="2012-04-27T19:37:00Z"/>
          <w:del w:id="5994" w:author="manojk" w:date="2012-05-18T18:19:00Z"/>
          <w:trPrChange w:id="5995" w:author="manojk" w:date="2012-05-14T08:54:00Z">
            <w:trPr>
              <w:trHeight w:val="261"/>
            </w:trPr>
          </w:trPrChange>
        </w:trPr>
        <w:tc>
          <w:tcPr>
            <w:tcW w:w="3127" w:type="dxa"/>
            <w:shd w:val="clear" w:color="auto" w:fill="4F6228"/>
            <w:tcPrChange w:id="5996" w:author="manojk" w:date="2012-05-14T08:54:00Z">
              <w:tcPr>
                <w:tcW w:w="3127" w:type="dxa"/>
                <w:shd w:val="clear" w:color="auto" w:fill="auto"/>
              </w:tcPr>
            </w:tcPrChange>
          </w:tcPr>
          <w:p w:rsidR="00000000" w:rsidRDefault="00DF6216">
            <w:pPr>
              <w:rPr>
                <w:ins w:id="5997" w:author="Atul Duggal" w:date="2012-04-27T19:37:00Z"/>
                <w:del w:id="5998" w:author="manojk" w:date="2012-05-18T18:19:00Z"/>
                <w:rFonts w:cs="Calibri"/>
                <w:b/>
                <w:bCs/>
                <w:color w:val="EBF1DE"/>
                <w:szCs w:val="22"/>
                <w:shd w:val="clear" w:color="auto" w:fill="auto"/>
                <w:lang w:val="en-IN"/>
                <w:rPrChange w:id="5999" w:author="manojk" w:date="2012-05-14T08:48:00Z">
                  <w:rPr>
                    <w:ins w:id="6000" w:author="Atul Duggal" w:date="2012-04-27T19:37:00Z"/>
                    <w:del w:id="6001" w:author="manojk" w:date="2012-05-18T18:19:00Z"/>
                    <w:sz w:val="20"/>
                  </w:rPr>
                </w:rPrChange>
              </w:rPr>
              <w:pPrChange w:id="6002" w:author="manojk" w:date="2012-05-14T08:48:00Z">
                <w:pPr>
                  <w:pStyle w:val="NormalIndent"/>
                  <w:ind w:left="0"/>
                </w:pPr>
              </w:pPrChange>
            </w:pPr>
            <w:ins w:id="6003" w:author="Atul Duggal" w:date="2012-04-27T19:37:00Z">
              <w:del w:id="6004" w:author="manojk" w:date="2012-05-18T18:19:00Z">
                <w:r w:rsidRPr="00DF6216">
                  <w:rPr>
                    <w:rFonts w:cs="Calibri"/>
                    <w:b/>
                    <w:bCs/>
                    <w:color w:val="EBF1DE"/>
                    <w:szCs w:val="22"/>
                    <w:shd w:val="clear" w:color="auto" w:fill="auto"/>
                    <w:lang w:val="en-IN"/>
                    <w:rPrChange w:id="6005" w:author="manojk" w:date="2012-05-14T08:48:00Z">
                      <w:rPr>
                        <w:i/>
                        <w:color w:val="004080"/>
                        <w:sz w:val="20"/>
                      </w:rPr>
                    </w:rPrChange>
                  </w:rPr>
                  <w:delText>PROFILE_NAME</w:delText>
                </w:r>
              </w:del>
            </w:ins>
          </w:p>
        </w:tc>
        <w:tc>
          <w:tcPr>
            <w:tcW w:w="3128" w:type="dxa"/>
            <w:shd w:val="clear" w:color="auto" w:fill="4F6228"/>
            <w:tcPrChange w:id="6006" w:author="manojk" w:date="2012-05-14T08:54:00Z">
              <w:tcPr>
                <w:tcW w:w="3128" w:type="dxa"/>
                <w:shd w:val="clear" w:color="auto" w:fill="auto"/>
              </w:tcPr>
            </w:tcPrChange>
          </w:tcPr>
          <w:p w:rsidR="00000000" w:rsidRDefault="00DF6216">
            <w:pPr>
              <w:rPr>
                <w:ins w:id="6007" w:author="Atul Duggal" w:date="2012-04-27T19:37:00Z"/>
                <w:del w:id="6008" w:author="manojk" w:date="2012-05-18T18:19:00Z"/>
                <w:rFonts w:cs="Calibri"/>
                <w:b/>
                <w:bCs/>
                <w:color w:val="EBF1DE"/>
                <w:szCs w:val="22"/>
                <w:shd w:val="clear" w:color="auto" w:fill="auto"/>
                <w:lang w:val="en-IN"/>
                <w:rPrChange w:id="6009" w:author="manojk" w:date="2012-05-14T08:48:00Z">
                  <w:rPr>
                    <w:ins w:id="6010" w:author="Atul Duggal" w:date="2012-04-27T19:37:00Z"/>
                    <w:del w:id="6011" w:author="manojk" w:date="2012-05-18T18:19:00Z"/>
                    <w:sz w:val="20"/>
                  </w:rPr>
                </w:rPrChange>
              </w:rPr>
              <w:pPrChange w:id="6012" w:author="manojk" w:date="2012-05-14T08:48:00Z">
                <w:pPr>
                  <w:pStyle w:val="NormalIndent"/>
                  <w:ind w:left="0"/>
                </w:pPr>
              </w:pPrChange>
            </w:pPr>
            <w:ins w:id="6013" w:author="Atul Duggal" w:date="2012-04-27T19:37:00Z">
              <w:del w:id="6014" w:author="manojk" w:date="2012-05-18T18:19:00Z">
                <w:r w:rsidRPr="00DF6216">
                  <w:rPr>
                    <w:rFonts w:cs="Calibri"/>
                    <w:b/>
                    <w:bCs/>
                    <w:color w:val="EBF1DE"/>
                    <w:szCs w:val="22"/>
                    <w:shd w:val="clear" w:color="auto" w:fill="auto"/>
                    <w:lang w:val="en-IN"/>
                    <w:rPrChange w:id="6015" w:author="manojk" w:date="2012-05-14T08:48:00Z">
                      <w:rPr>
                        <w:i/>
                        <w:color w:val="004080"/>
                        <w:sz w:val="20"/>
                      </w:rPr>
                    </w:rPrChange>
                  </w:rPr>
                  <w:delText>MENU_C</w:delText>
                </w:r>
              </w:del>
              <w:del w:id="6016" w:author="manojk" w:date="2012-05-14T08:48:00Z">
                <w:r w:rsidRPr="00DF6216">
                  <w:rPr>
                    <w:rFonts w:cs="Calibri"/>
                    <w:b/>
                    <w:bCs/>
                    <w:color w:val="EBF1DE"/>
                    <w:szCs w:val="22"/>
                    <w:shd w:val="clear" w:color="auto" w:fill="auto"/>
                    <w:lang w:val="en-IN"/>
                    <w:rPrChange w:id="6017" w:author="manojk" w:date="2012-05-14T08:48:00Z">
                      <w:rPr>
                        <w:i/>
                        <w:color w:val="004080"/>
                        <w:sz w:val="20"/>
                      </w:rPr>
                    </w:rPrChange>
                  </w:rPr>
                  <w:delText>D</w:delText>
                </w:r>
              </w:del>
            </w:ins>
          </w:p>
        </w:tc>
      </w:tr>
      <w:tr w:rsidR="00125A1A" w:rsidDel="00476A33" w:rsidTr="00E83D79">
        <w:trPr>
          <w:trHeight w:val="261"/>
          <w:ins w:id="6018" w:author="Atul Duggal" w:date="2012-04-27T19:37:00Z"/>
          <w:del w:id="6019" w:author="manojk" w:date="2012-05-18T18:19:00Z"/>
          <w:trPrChange w:id="6020" w:author="manojk" w:date="2012-05-14T08:54:00Z">
            <w:trPr>
              <w:trHeight w:val="261"/>
            </w:trPr>
          </w:trPrChange>
        </w:trPr>
        <w:tc>
          <w:tcPr>
            <w:tcW w:w="3127" w:type="dxa"/>
            <w:shd w:val="clear" w:color="auto" w:fill="auto"/>
            <w:tcPrChange w:id="6021" w:author="manojk" w:date="2012-05-14T08:54:00Z">
              <w:tcPr>
                <w:tcW w:w="3127" w:type="dxa"/>
                <w:shd w:val="clear" w:color="auto" w:fill="auto"/>
              </w:tcPr>
            </w:tcPrChange>
          </w:tcPr>
          <w:p w:rsidR="00125A1A" w:rsidRPr="00E76745" w:rsidDel="00476A33" w:rsidRDefault="00125A1A" w:rsidP="00E76745">
            <w:pPr>
              <w:pStyle w:val="NormalIndent"/>
              <w:ind w:left="0"/>
              <w:rPr>
                <w:ins w:id="6022" w:author="Atul Duggal" w:date="2012-04-27T19:37:00Z"/>
                <w:del w:id="6023" w:author="manojk" w:date="2012-05-18T18:19:00Z"/>
                <w:sz w:val="20"/>
              </w:rPr>
            </w:pPr>
            <w:ins w:id="6024" w:author="Atul Duggal" w:date="2012-04-27T19:37:00Z">
              <w:del w:id="6025" w:author="manojk" w:date="2012-05-18T18:19:00Z">
                <w:r w:rsidRPr="00E76745" w:rsidDel="00476A33">
                  <w:rPr>
                    <w:sz w:val="20"/>
                  </w:rPr>
                  <w:delText>VER</w:delText>
                </w:r>
              </w:del>
            </w:ins>
          </w:p>
        </w:tc>
        <w:tc>
          <w:tcPr>
            <w:tcW w:w="3128" w:type="dxa"/>
            <w:shd w:val="clear" w:color="auto" w:fill="auto"/>
            <w:tcPrChange w:id="6026" w:author="manojk" w:date="2012-05-14T08:54:00Z">
              <w:tcPr>
                <w:tcW w:w="3128" w:type="dxa"/>
                <w:shd w:val="clear" w:color="auto" w:fill="auto"/>
              </w:tcPr>
            </w:tcPrChange>
          </w:tcPr>
          <w:p w:rsidR="00125A1A" w:rsidRPr="00E76745" w:rsidDel="00476A33" w:rsidRDefault="00125A1A" w:rsidP="00E76745">
            <w:pPr>
              <w:pStyle w:val="NormalIndent"/>
              <w:ind w:left="0"/>
              <w:rPr>
                <w:ins w:id="6027" w:author="Atul Duggal" w:date="2012-04-27T19:37:00Z"/>
                <w:del w:id="6028" w:author="manojk" w:date="2012-05-18T18:19:00Z"/>
                <w:sz w:val="20"/>
              </w:rPr>
            </w:pPr>
            <w:ins w:id="6029" w:author="Atul Duggal" w:date="2012-04-27T19:38:00Z">
              <w:del w:id="6030" w:author="manojk" w:date="2012-05-18T18:19:00Z">
                <w:r w:rsidRPr="00E76745" w:rsidDel="00476A33">
                  <w:rPr>
                    <w:sz w:val="20"/>
                  </w:rPr>
                  <w:delText>TODO</w:delText>
                </w:r>
              </w:del>
            </w:ins>
          </w:p>
        </w:tc>
      </w:tr>
    </w:tbl>
    <w:p w:rsidR="00F64F03" w:rsidDel="00786F5C" w:rsidRDefault="00F64F03" w:rsidP="00775FE6">
      <w:pPr>
        <w:pStyle w:val="NormalIndent"/>
        <w:rPr>
          <w:del w:id="6031" w:author="manojk" w:date="2012-05-14T09:20:00Z"/>
        </w:rPr>
      </w:pPr>
    </w:p>
    <w:p w:rsidR="00F64F03" w:rsidRPr="00E83D79" w:rsidDel="00014E91" w:rsidRDefault="00F64F03">
      <w:pPr>
        <w:pStyle w:val="NormalIndent"/>
        <w:rPr>
          <w:del w:id="6032" w:author="manojk" w:date="2012-05-14T08:49:00Z"/>
        </w:rPr>
      </w:pPr>
      <w:del w:id="6033" w:author="manojk" w:date="2012-05-18T18:19:00Z">
        <w:r w:rsidRPr="00E83D79" w:rsidDel="00476A33">
          <w:delText>CTRL_USER_ACCESS</w:delText>
        </w:r>
      </w:del>
    </w:p>
    <w:p w:rsidR="00000000" w:rsidRDefault="006A5941">
      <w:pPr>
        <w:pStyle w:val="ListParagraph"/>
        <w:spacing w:after="0"/>
        <w:rPr>
          <w:del w:id="6034" w:author="manojk" w:date="2012-04-27T12:45:00Z"/>
        </w:rPr>
        <w:pPrChange w:id="6035" w:author="manojk" w:date="2012-05-14T08:55:00Z">
          <w:pPr>
            <w:pStyle w:val="NormalIndent"/>
          </w:pPr>
        </w:pPrChange>
      </w:pPr>
    </w:p>
    <w:p w:rsidR="00000000" w:rsidRDefault="006A5941">
      <w:pPr>
        <w:pStyle w:val="ListParagraph"/>
        <w:spacing w:after="0"/>
        <w:rPr>
          <w:ins w:id="6036" w:author="Atul Duggal" w:date="2012-04-27T19:38:00Z"/>
          <w:del w:id="6037" w:author="manojk" w:date="2012-05-18T18:19:00Z"/>
        </w:rPr>
        <w:pPrChange w:id="6038" w:author="manojk" w:date="2012-05-14T08:55:00Z">
          <w:pPr>
            <w:pStyle w:val="NormalIndent"/>
          </w:pPr>
        </w:pPrChange>
      </w:pPr>
      <w:del w:id="6039" w:author="manojk" w:date="2012-05-18T18:19:00Z">
        <w:r w:rsidRPr="00DF6216">
          <w:pict>
            <v:shape id="_x0000_i1049" type="#_x0000_t75" style="width:403.5pt;height:48pt">
              <v:imagedata r:id="rId34" o:title=""/>
            </v:shape>
          </w:pict>
        </w:r>
      </w:del>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040" w:author="manojk" w:date="2012-05-14T08:54:00Z">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2135"/>
        <w:gridCol w:w="2135"/>
        <w:gridCol w:w="2135"/>
        <w:tblGridChange w:id="6041">
          <w:tblGrid>
            <w:gridCol w:w="2135"/>
            <w:gridCol w:w="2135"/>
            <w:gridCol w:w="2135"/>
          </w:tblGrid>
        </w:tblGridChange>
      </w:tblGrid>
      <w:tr w:rsidR="00E76745" w:rsidDel="00476A33" w:rsidTr="00E83D79">
        <w:trPr>
          <w:trHeight w:val="254"/>
          <w:ins w:id="6042" w:author="Atul Duggal" w:date="2012-04-27T19:38:00Z"/>
          <w:del w:id="6043" w:author="manojk" w:date="2012-05-18T18:19:00Z"/>
          <w:trPrChange w:id="6044" w:author="manojk" w:date="2012-05-14T08:54:00Z">
            <w:trPr>
              <w:trHeight w:val="254"/>
            </w:trPr>
          </w:trPrChange>
        </w:trPr>
        <w:tc>
          <w:tcPr>
            <w:tcW w:w="2135" w:type="dxa"/>
            <w:shd w:val="clear" w:color="auto" w:fill="4F6228"/>
            <w:tcPrChange w:id="6045" w:author="manojk" w:date="2012-05-14T08:54:00Z">
              <w:tcPr>
                <w:tcW w:w="2135" w:type="dxa"/>
                <w:shd w:val="clear" w:color="auto" w:fill="auto"/>
              </w:tcPr>
            </w:tcPrChange>
          </w:tcPr>
          <w:p w:rsidR="00000000" w:rsidRDefault="00DF6216">
            <w:pPr>
              <w:rPr>
                <w:ins w:id="6046" w:author="Atul Duggal" w:date="2012-04-27T19:38:00Z"/>
                <w:del w:id="6047" w:author="manojk" w:date="2012-05-18T18:19:00Z"/>
                <w:rFonts w:cs="Calibri"/>
                <w:b/>
                <w:bCs/>
                <w:color w:val="EBF1DE"/>
                <w:szCs w:val="22"/>
                <w:shd w:val="clear" w:color="auto" w:fill="auto"/>
                <w:lang w:val="en-IN"/>
                <w:rPrChange w:id="6048" w:author="manojk" w:date="2012-05-14T08:49:00Z">
                  <w:rPr>
                    <w:ins w:id="6049" w:author="Atul Duggal" w:date="2012-04-27T19:38:00Z"/>
                    <w:del w:id="6050" w:author="manojk" w:date="2012-05-18T18:19:00Z"/>
                    <w:sz w:val="20"/>
                  </w:rPr>
                </w:rPrChange>
              </w:rPr>
              <w:pPrChange w:id="6051" w:author="manojk" w:date="2012-05-14T08:49:00Z">
                <w:pPr>
                  <w:pStyle w:val="NormalIndent"/>
                  <w:ind w:left="0"/>
                </w:pPr>
              </w:pPrChange>
            </w:pPr>
            <w:ins w:id="6052" w:author="Atul Duggal" w:date="2012-04-27T19:38:00Z">
              <w:del w:id="6053" w:author="manojk" w:date="2012-05-18T18:19:00Z">
                <w:r w:rsidRPr="00DF6216">
                  <w:rPr>
                    <w:rFonts w:cs="Calibri"/>
                    <w:b/>
                    <w:bCs/>
                    <w:color w:val="EBF1DE"/>
                    <w:szCs w:val="22"/>
                    <w:shd w:val="clear" w:color="auto" w:fill="auto"/>
                    <w:lang w:val="en-IN"/>
                    <w:rPrChange w:id="6054" w:author="manojk" w:date="2012-05-14T08:49:00Z">
                      <w:rPr>
                        <w:i/>
                        <w:color w:val="004080"/>
                        <w:sz w:val="20"/>
                      </w:rPr>
                    </w:rPrChange>
                  </w:rPr>
                  <w:delText>PROFILE_NAME</w:delText>
                </w:r>
              </w:del>
            </w:ins>
          </w:p>
        </w:tc>
        <w:tc>
          <w:tcPr>
            <w:tcW w:w="2135" w:type="dxa"/>
            <w:shd w:val="clear" w:color="auto" w:fill="4F6228"/>
            <w:tcPrChange w:id="6055" w:author="manojk" w:date="2012-05-14T08:54:00Z">
              <w:tcPr>
                <w:tcW w:w="2135" w:type="dxa"/>
                <w:shd w:val="clear" w:color="auto" w:fill="auto"/>
              </w:tcPr>
            </w:tcPrChange>
          </w:tcPr>
          <w:p w:rsidR="00000000" w:rsidRDefault="00DF6216">
            <w:pPr>
              <w:rPr>
                <w:ins w:id="6056" w:author="Atul Duggal" w:date="2012-04-27T19:38:00Z"/>
                <w:del w:id="6057" w:author="manojk" w:date="2012-05-18T18:19:00Z"/>
                <w:rFonts w:cs="Calibri"/>
                <w:b/>
                <w:bCs/>
                <w:color w:val="EBF1DE"/>
                <w:szCs w:val="22"/>
                <w:shd w:val="clear" w:color="auto" w:fill="auto"/>
                <w:lang w:val="en-IN"/>
                <w:rPrChange w:id="6058" w:author="manojk" w:date="2012-05-14T08:49:00Z">
                  <w:rPr>
                    <w:ins w:id="6059" w:author="Atul Duggal" w:date="2012-04-27T19:38:00Z"/>
                    <w:del w:id="6060" w:author="manojk" w:date="2012-05-18T18:19:00Z"/>
                    <w:sz w:val="20"/>
                  </w:rPr>
                </w:rPrChange>
              </w:rPr>
              <w:pPrChange w:id="6061" w:author="manojk" w:date="2012-05-14T08:49:00Z">
                <w:pPr>
                  <w:pStyle w:val="NormalIndent"/>
                  <w:ind w:left="0"/>
                </w:pPr>
              </w:pPrChange>
            </w:pPr>
            <w:ins w:id="6062" w:author="Atul Duggal" w:date="2012-04-27T19:39:00Z">
              <w:del w:id="6063" w:author="manojk" w:date="2012-05-18T18:19:00Z">
                <w:r w:rsidRPr="00DF6216">
                  <w:rPr>
                    <w:rFonts w:cs="Calibri"/>
                    <w:b/>
                    <w:bCs/>
                    <w:color w:val="EBF1DE"/>
                    <w:szCs w:val="22"/>
                    <w:shd w:val="clear" w:color="auto" w:fill="auto"/>
                    <w:lang w:val="en-IN"/>
                    <w:rPrChange w:id="6064" w:author="manojk" w:date="2012-05-14T08:49:00Z">
                      <w:rPr>
                        <w:i/>
                        <w:color w:val="004080"/>
                        <w:sz w:val="20"/>
                      </w:rPr>
                    </w:rPrChange>
                  </w:rPr>
                  <w:delText>CTRL_NAME</w:delText>
                </w:r>
              </w:del>
            </w:ins>
          </w:p>
        </w:tc>
        <w:tc>
          <w:tcPr>
            <w:tcW w:w="2135" w:type="dxa"/>
            <w:shd w:val="clear" w:color="auto" w:fill="4F6228"/>
            <w:tcPrChange w:id="6065" w:author="manojk" w:date="2012-05-14T08:54:00Z">
              <w:tcPr>
                <w:tcW w:w="2135" w:type="dxa"/>
                <w:shd w:val="clear" w:color="auto" w:fill="auto"/>
              </w:tcPr>
            </w:tcPrChange>
          </w:tcPr>
          <w:p w:rsidR="00000000" w:rsidRDefault="00DF6216">
            <w:pPr>
              <w:rPr>
                <w:ins w:id="6066" w:author="Atul Duggal" w:date="2012-04-27T19:38:00Z"/>
                <w:del w:id="6067" w:author="manojk" w:date="2012-05-18T18:19:00Z"/>
                <w:rFonts w:cs="Calibri"/>
                <w:b/>
                <w:bCs/>
                <w:color w:val="EBF1DE"/>
                <w:szCs w:val="22"/>
                <w:shd w:val="clear" w:color="auto" w:fill="auto"/>
                <w:lang w:val="en-IN"/>
                <w:rPrChange w:id="6068" w:author="manojk" w:date="2012-05-14T08:49:00Z">
                  <w:rPr>
                    <w:ins w:id="6069" w:author="Atul Duggal" w:date="2012-04-27T19:38:00Z"/>
                    <w:del w:id="6070" w:author="manojk" w:date="2012-05-18T18:19:00Z"/>
                    <w:sz w:val="20"/>
                  </w:rPr>
                </w:rPrChange>
              </w:rPr>
              <w:pPrChange w:id="6071" w:author="manojk" w:date="2012-05-14T08:49:00Z">
                <w:pPr>
                  <w:pStyle w:val="NormalIndent"/>
                  <w:ind w:left="0"/>
                </w:pPr>
              </w:pPrChange>
            </w:pPr>
            <w:ins w:id="6072" w:author="Atul Duggal" w:date="2012-04-27T19:39:00Z">
              <w:del w:id="6073" w:author="manojk" w:date="2012-05-18T18:19:00Z">
                <w:r w:rsidRPr="00DF6216">
                  <w:rPr>
                    <w:rFonts w:cs="Calibri"/>
                    <w:b/>
                    <w:bCs/>
                    <w:color w:val="EBF1DE"/>
                    <w:szCs w:val="22"/>
                    <w:shd w:val="clear" w:color="auto" w:fill="auto"/>
                    <w:lang w:val="en-IN"/>
                    <w:rPrChange w:id="6074" w:author="manojk" w:date="2012-05-14T08:49:00Z">
                      <w:rPr>
                        <w:i/>
                        <w:color w:val="004080"/>
                        <w:sz w:val="20"/>
                      </w:rPr>
                    </w:rPrChange>
                  </w:rPr>
                  <w:delText>CTRL_CD</w:delText>
                </w:r>
              </w:del>
            </w:ins>
          </w:p>
        </w:tc>
      </w:tr>
      <w:tr w:rsidR="00E76745" w:rsidDel="00476A33" w:rsidTr="00E83D79">
        <w:trPr>
          <w:trHeight w:val="270"/>
          <w:ins w:id="6075" w:author="Atul Duggal" w:date="2012-04-27T19:38:00Z"/>
          <w:del w:id="6076" w:author="manojk" w:date="2012-05-18T18:19:00Z"/>
          <w:trPrChange w:id="6077" w:author="manojk" w:date="2012-05-14T08:54:00Z">
            <w:trPr>
              <w:trHeight w:val="270"/>
            </w:trPr>
          </w:trPrChange>
        </w:trPr>
        <w:tc>
          <w:tcPr>
            <w:tcW w:w="2135" w:type="dxa"/>
            <w:shd w:val="clear" w:color="auto" w:fill="auto"/>
            <w:tcPrChange w:id="6078" w:author="manojk" w:date="2012-05-14T08:54:00Z">
              <w:tcPr>
                <w:tcW w:w="2135" w:type="dxa"/>
                <w:shd w:val="clear" w:color="auto" w:fill="auto"/>
              </w:tcPr>
            </w:tcPrChange>
          </w:tcPr>
          <w:p w:rsidR="00125A1A" w:rsidRPr="00E76745" w:rsidDel="00476A33" w:rsidRDefault="00125A1A" w:rsidP="00E76745">
            <w:pPr>
              <w:pStyle w:val="NormalIndent"/>
              <w:ind w:left="0"/>
              <w:rPr>
                <w:ins w:id="6079" w:author="Atul Duggal" w:date="2012-04-27T19:38:00Z"/>
                <w:del w:id="6080" w:author="manojk" w:date="2012-05-18T18:19:00Z"/>
                <w:sz w:val="20"/>
              </w:rPr>
            </w:pPr>
            <w:ins w:id="6081" w:author="Atul Duggal" w:date="2012-04-27T19:39:00Z">
              <w:del w:id="6082" w:author="manojk" w:date="2012-05-18T18:19:00Z">
                <w:r w:rsidRPr="00E76745" w:rsidDel="00476A33">
                  <w:rPr>
                    <w:sz w:val="20"/>
                  </w:rPr>
                  <w:delText>VER</w:delText>
                </w:r>
              </w:del>
            </w:ins>
          </w:p>
        </w:tc>
        <w:tc>
          <w:tcPr>
            <w:tcW w:w="2135" w:type="dxa"/>
            <w:shd w:val="clear" w:color="auto" w:fill="auto"/>
            <w:tcPrChange w:id="6083" w:author="manojk" w:date="2012-05-14T08:54:00Z">
              <w:tcPr>
                <w:tcW w:w="2135" w:type="dxa"/>
                <w:shd w:val="clear" w:color="auto" w:fill="auto"/>
              </w:tcPr>
            </w:tcPrChange>
          </w:tcPr>
          <w:p w:rsidR="00125A1A" w:rsidRPr="00E76745" w:rsidDel="00476A33" w:rsidRDefault="00125A1A" w:rsidP="00E76745">
            <w:pPr>
              <w:pStyle w:val="NormalIndent"/>
              <w:ind w:left="0"/>
              <w:rPr>
                <w:ins w:id="6084" w:author="Atul Duggal" w:date="2012-04-27T19:38:00Z"/>
                <w:del w:id="6085" w:author="manojk" w:date="2012-05-18T18:19:00Z"/>
                <w:sz w:val="20"/>
              </w:rPr>
            </w:pPr>
            <w:ins w:id="6086" w:author="Atul Duggal" w:date="2012-04-27T19:39:00Z">
              <w:del w:id="6087" w:author="manojk" w:date="2012-05-18T18:19:00Z">
                <w:r w:rsidRPr="00E76745" w:rsidDel="00476A33">
                  <w:rPr>
                    <w:sz w:val="20"/>
                  </w:rPr>
                  <w:delText>USER_NAME</w:delText>
                </w:r>
              </w:del>
            </w:ins>
          </w:p>
        </w:tc>
        <w:tc>
          <w:tcPr>
            <w:tcW w:w="2135" w:type="dxa"/>
            <w:shd w:val="clear" w:color="auto" w:fill="auto"/>
            <w:tcPrChange w:id="6088" w:author="manojk" w:date="2012-05-14T08:54:00Z">
              <w:tcPr>
                <w:tcW w:w="2135" w:type="dxa"/>
                <w:shd w:val="clear" w:color="auto" w:fill="auto"/>
              </w:tcPr>
            </w:tcPrChange>
          </w:tcPr>
          <w:p w:rsidR="00125A1A" w:rsidRPr="00E76745" w:rsidDel="00476A33" w:rsidRDefault="00125A1A" w:rsidP="00E76745">
            <w:pPr>
              <w:pStyle w:val="NormalIndent"/>
              <w:ind w:left="0"/>
              <w:rPr>
                <w:ins w:id="6089" w:author="Atul Duggal" w:date="2012-04-27T19:38:00Z"/>
                <w:del w:id="6090" w:author="manojk" w:date="2012-05-18T18:19:00Z"/>
                <w:sz w:val="20"/>
              </w:rPr>
            </w:pPr>
            <w:ins w:id="6091" w:author="Atul Duggal" w:date="2012-04-27T19:39:00Z">
              <w:del w:id="6092" w:author="manojk" w:date="2012-05-18T18:19:00Z">
                <w:r w:rsidRPr="00E76745" w:rsidDel="00476A33">
                  <w:rPr>
                    <w:sz w:val="20"/>
                  </w:rPr>
                  <w:delText>USE</w:delText>
                </w:r>
              </w:del>
              <w:del w:id="6093" w:author="manojk" w:date="2012-05-14T12:10:00Z">
                <w:r w:rsidRPr="00E76745" w:rsidDel="00DA5AA3">
                  <w:rPr>
                    <w:sz w:val="20"/>
                  </w:rPr>
                  <w:delText>E</w:delText>
                </w:r>
              </w:del>
              <w:del w:id="6094" w:author="manojk" w:date="2012-05-18T18:19:00Z">
                <w:r w:rsidRPr="00E76745" w:rsidDel="00476A33">
                  <w:rPr>
                    <w:sz w:val="20"/>
                  </w:rPr>
                  <w:delText>R_NAME</w:delText>
                </w:r>
              </w:del>
            </w:ins>
          </w:p>
        </w:tc>
      </w:tr>
    </w:tbl>
    <w:p w:rsidR="00F64F03" w:rsidDel="00A71DFE" w:rsidRDefault="00F64F03" w:rsidP="00775FE6">
      <w:pPr>
        <w:pStyle w:val="NormalIndent"/>
        <w:rPr>
          <w:del w:id="6095" w:author="manojk" w:date="2012-05-14T08:49:00Z"/>
        </w:rPr>
      </w:pPr>
    </w:p>
    <w:p w:rsidR="00000000" w:rsidRDefault="00F64F03">
      <w:pPr>
        <w:pStyle w:val="Heading5"/>
        <w:numPr>
          <w:numberingChange w:id="6096" w:author="atuld" w:date="2012-04-26T11:16:00Z" w:original="%1:3:0:.%2:6:0:.%3:1:0:.%4:2:0:"/>
        </w:numPr>
        <w:rPr>
          <w:del w:id="6097" w:author="manojk" w:date="2012-05-18T19:24:00Z"/>
        </w:rPr>
        <w:pPrChange w:id="6098" w:author="manojk" w:date="2012-05-14T12:06:00Z">
          <w:pPr>
            <w:pStyle w:val="Heading4"/>
          </w:pPr>
        </w:pPrChange>
      </w:pPr>
      <w:del w:id="6099" w:author="manojk" w:date="2012-05-18T19:25:00Z">
        <w:r w:rsidDel="0022655B">
          <w:br w:type="page"/>
        </w:r>
      </w:del>
      <w:del w:id="6100" w:author="manojk" w:date="2012-05-18T19:24:00Z">
        <w:r w:rsidRPr="005B3B03" w:rsidDel="0022655B">
          <w:delText>Profiles Class Diagram</w:delText>
        </w:r>
      </w:del>
    </w:p>
    <w:p w:rsidR="00000000" w:rsidRDefault="00F64F03">
      <w:pPr>
        <w:pStyle w:val="Heading5"/>
        <w:numPr>
          <w:ins w:id="6101" w:author="atuld" w:date="2012-04-26T15:46:00Z"/>
        </w:numPr>
        <w:rPr>
          <w:ins w:id="6102" w:author="atuld" w:date="2012-04-26T15:46:00Z"/>
          <w:del w:id="6103" w:author="manojk" w:date="2012-05-18T19:24:00Z"/>
        </w:rPr>
        <w:pPrChange w:id="6104" w:author="manojk" w:date="2012-05-18T19:24:00Z">
          <w:pPr>
            <w:pStyle w:val="Heading4"/>
          </w:pPr>
        </w:pPrChange>
      </w:pPr>
      <w:ins w:id="6105" w:author="atuld" w:date="2012-04-26T15:46:00Z">
        <w:del w:id="6106" w:author="manojk" w:date="2012-05-18T19:24:00Z">
          <w:r w:rsidDel="0022655B">
            <w:delText>&lt;to be elaborated&gt;</w:delText>
          </w:r>
        </w:del>
      </w:ins>
    </w:p>
    <w:p w:rsidR="00000000" w:rsidRDefault="00F64F03">
      <w:pPr>
        <w:pStyle w:val="Heading5"/>
        <w:numPr>
          <w:ilvl w:val="0"/>
          <w:numId w:val="0"/>
          <w:ins w:id="6107" w:author="Unknown"/>
        </w:numPr>
        <w:ind w:left="1008"/>
        <w:pPrChange w:id="6108" w:author="manojk" w:date="2012-05-18T19:24:00Z">
          <w:pPr>
            <w:pStyle w:val="Heading3"/>
            <w:numPr>
              <w:ilvl w:val="0"/>
              <w:numId w:val="0"/>
            </w:numPr>
            <w:ind w:left="0" w:firstLine="0"/>
          </w:pPr>
        </w:pPrChange>
      </w:pPr>
      <w:del w:id="6109" w:author="manojk" w:date="2012-05-18T19:25:00Z">
        <w:r w:rsidDel="0022655B">
          <w:br w:type="page"/>
        </w:r>
      </w:del>
    </w:p>
    <w:p w:rsidR="00F64F03" w:rsidRPr="00786F5C" w:rsidRDefault="00F64F03" w:rsidP="005B3B03">
      <w:pPr>
        <w:pStyle w:val="Heading3"/>
        <w:numPr>
          <w:numberingChange w:id="6110" w:author="atuld" w:date="2012-04-26T11:16:00Z" w:original="%1:3:0:.%2:6:0:.%3:3:0:"/>
        </w:numPr>
      </w:pPr>
      <w:bookmarkStart w:id="6111" w:name="_Toc326167474"/>
      <w:r w:rsidRPr="00786F5C">
        <w:t>Styling and Image Resources</w:t>
      </w:r>
      <w:bookmarkEnd w:id="6111"/>
    </w:p>
    <w:p w:rsidR="00F64F03" w:rsidRDefault="003830E2" w:rsidP="00DD5516">
      <w:pPr>
        <w:jc w:val="both"/>
      </w:pPr>
      <w:ins w:id="6112" w:author="manojk" w:date="2012-05-14T12:51:00Z">
        <w:r>
          <w:t>P</w:t>
        </w:r>
      </w:ins>
      <w:del w:id="6113" w:author="manojk" w:date="2012-05-14T12:51:00Z">
        <w:r w:rsidR="00F64F03" w:rsidRPr="00C21524" w:rsidDel="003830E2">
          <w:delText xml:space="preserve">Themes </w:delText>
        </w:r>
      </w:del>
      <w:ins w:id="6114" w:author="manojk" w:date="2012-05-14T12:51:00Z">
        <w:r>
          <w:t>rofiles</w:t>
        </w:r>
      </w:ins>
      <w:r w:rsidR="00F64F03" w:rsidRPr="00C21524">
        <w:t xml:space="preserve">play an integral role while deciding the User interface of the </w:t>
      </w:r>
      <w:r w:rsidR="00F64F03">
        <w:t xml:space="preserve">OSS-B </w:t>
      </w:r>
      <w:r w:rsidR="00F64F03" w:rsidRPr="00C21524">
        <w:t xml:space="preserve">portal to the </w:t>
      </w:r>
      <w:r w:rsidR="00F64F03">
        <w:t xml:space="preserve">end User. The </w:t>
      </w:r>
      <w:del w:id="6115" w:author="manojk" w:date="2012-05-14T12:52:00Z">
        <w:r w:rsidR="00F64F03" w:rsidDel="00C115BD">
          <w:delText xml:space="preserve">Branding ecosystem </w:delText>
        </w:r>
      </w:del>
      <w:ins w:id="6116" w:author="manojk" w:date="2012-05-14T12:52:00Z">
        <w:r w:rsidR="00C115BD">
          <w:t xml:space="preserve">portal framework </w:t>
        </w:r>
      </w:ins>
      <w:r w:rsidR="00F64F03">
        <w:t xml:space="preserve">provides a structured approach to manage the various themes and made it easy for the end user (OEM/Reseller) to </w:t>
      </w:r>
      <w:del w:id="6117" w:author="manojk" w:date="2012-05-14T12:54:00Z">
        <w:r w:rsidR="00F64F03" w:rsidDel="00175DA6">
          <w:delText xml:space="preserve">choose </w:delText>
        </w:r>
      </w:del>
      <w:ins w:id="6118" w:author="manojk" w:date="2012-05-14T12:54:00Z">
        <w:r w:rsidR="00175DA6">
          <w:t xml:space="preserve">use </w:t>
        </w:r>
      </w:ins>
      <w:del w:id="6119" w:author="manojk" w:date="2012-05-14T12:54:00Z">
        <w:r w:rsidR="00F64F03" w:rsidDel="00175DA6">
          <w:delText xml:space="preserve">a theme from </w:delText>
        </w:r>
      </w:del>
      <w:ins w:id="6120" w:author="manojk" w:date="2012-05-14T12:54:00Z">
        <w:r w:rsidR="00175DA6">
          <w:t xml:space="preserve">any of </w:t>
        </w:r>
      </w:ins>
      <w:r w:rsidR="00F64F03">
        <w:t xml:space="preserve">the </w:t>
      </w:r>
      <w:del w:id="6121" w:author="manojk" w:date="2012-05-14T12:54:00Z">
        <w:r w:rsidR="00F64F03" w:rsidDel="007161BA">
          <w:delText xml:space="preserve">wide limited variety of </w:delText>
        </w:r>
      </w:del>
      <w:ins w:id="6122" w:author="manojk" w:date="2012-05-14T12:54:00Z">
        <w:r w:rsidR="007161BA">
          <w:t xml:space="preserve">available </w:t>
        </w:r>
      </w:ins>
      <w:del w:id="6123" w:author="manojk" w:date="2012-05-14T12:54:00Z">
        <w:r w:rsidR="00F64F03" w:rsidDel="007161BA">
          <w:delText>T</w:delText>
        </w:r>
      </w:del>
      <w:ins w:id="6124" w:author="manojk" w:date="2012-05-14T12:54:00Z">
        <w:r w:rsidR="007161BA">
          <w:t>t</w:t>
        </w:r>
      </w:ins>
      <w:r w:rsidR="00F64F03">
        <w:t>hemes</w:t>
      </w:r>
      <w:del w:id="6125" w:author="manojk" w:date="2012-05-14T12:54:00Z">
        <w:r w:rsidR="00F64F03" w:rsidDel="007161BA">
          <w:delText xml:space="preserve"> available</w:delText>
        </w:r>
      </w:del>
      <w:r w:rsidR="00F64F03">
        <w:t>. A Single theme available in the system comprises of</w:t>
      </w:r>
    </w:p>
    <w:p w:rsidR="00F64F03" w:rsidRDefault="00F64F03" w:rsidP="00070F0F">
      <w:pPr>
        <w:pStyle w:val="ListParagraph"/>
        <w:numPr>
          <w:ilvl w:val="0"/>
          <w:numId w:val="7"/>
        </w:numPr>
        <w:jc w:val="both"/>
      </w:pPr>
      <w:r>
        <w:t>Multiple Cascading Style Sheets (CSS) present in “</w:t>
      </w:r>
      <w:r w:rsidRPr="00861542">
        <w:rPr>
          <w:b/>
        </w:rPr>
        <w:t>C</w:t>
      </w:r>
      <w:r>
        <w:rPr>
          <w:b/>
        </w:rPr>
        <w:t>SS</w:t>
      </w:r>
      <w:r>
        <w:t>” folder within the theme.</w:t>
      </w:r>
    </w:p>
    <w:p w:rsidR="00000000" w:rsidRDefault="00F64F03">
      <w:pPr>
        <w:pStyle w:val="ListParagraph"/>
        <w:numPr>
          <w:ilvl w:val="0"/>
          <w:numId w:val="7"/>
          <w:numberingChange w:id="6126" w:author="atuld" w:date="2012-04-26T11:16:00Z" w:original=""/>
        </w:numPr>
        <w:ind w:left="0"/>
        <w:jc w:val="both"/>
        <w:rPr>
          <w:del w:id="6127" w:author="manojk" w:date="2012-05-23T06:20:00Z"/>
        </w:rPr>
        <w:pPrChange w:id="6128" w:author="manojk" w:date="2012-05-14T13:00:00Z">
          <w:pPr>
            <w:pStyle w:val="ListParagraph"/>
            <w:numPr>
              <w:numId w:val="7"/>
            </w:numPr>
            <w:ind w:hanging="360"/>
            <w:jc w:val="both"/>
          </w:pPr>
        </w:pPrChange>
      </w:pPr>
      <w:r>
        <w:t>Images</w:t>
      </w:r>
    </w:p>
    <w:p w:rsidR="00000000" w:rsidRDefault="006A5941">
      <w:pPr>
        <w:pStyle w:val="ListParagraph"/>
        <w:numPr>
          <w:ilvl w:val="0"/>
          <w:numId w:val="7"/>
          <w:numberingChange w:id="6129" w:author="atuld" w:date="2012-04-26T11:16:00Z" w:original=""/>
        </w:numPr>
        <w:ind w:left="0"/>
        <w:jc w:val="both"/>
        <w:rPr>
          <w:del w:id="6130" w:author="manojk" w:date="2012-05-14T13:01:00Z"/>
        </w:rPr>
        <w:pPrChange w:id="6131" w:author="manojk" w:date="2012-05-14T13:00:00Z">
          <w:pPr>
            <w:pStyle w:val="ListParagraph"/>
            <w:numPr>
              <w:numId w:val="7"/>
            </w:numPr>
            <w:ind w:hanging="360"/>
            <w:jc w:val="both"/>
          </w:pPr>
        </w:pPrChange>
      </w:pPr>
    </w:p>
    <w:p w:rsidR="00000000" w:rsidRDefault="00DF6216">
      <w:pPr>
        <w:pStyle w:val="ListParagraph"/>
        <w:rPr>
          <w:del w:id="6132" w:author="manojk" w:date="2012-05-14T12:56:00Z"/>
        </w:rPr>
        <w:pPrChange w:id="6133" w:author="manojk" w:date="2012-05-23T06:20:00Z">
          <w:pPr>
            <w:jc w:val="both"/>
          </w:pPr>
        </w:pPrChange>
      </w:pPr>
      <w:del w:id="6134" w:author="manojk" w:date="2012-05-14T12:43:00Z">
        <w:r w:rsidRPr="00DF6216">
          <w:rPr>
            <w:noProof/>
            <w:lang w:val="en-US"/>
          </w:rPr>
          <w:pict>
            <v:shapetype id="_x0000_t32" coordsize="21600,21600" o:spt="32" o:oned="t" path="m,l21600,21600e" filled="f">
              <v:path arrowok="t" fillok="f" o:connecttype="none"/>
              <o:lock v:ext="edit" shapetype="t"/>
            </v:shapetype>
            <v:shape id="_x0000_s1054" type="#_x0000_t32" style="position:absolute;left:0;text-align:left;margin-left:313.5pt;margin-top:1.8pt;width:67.5pt;height:113.25pt;flip:x;z-index:251657728" o:connectortype="straight" strokecolor="red">
              <v:stroke endarrow="block"/>
            </v:shape>
          </w:pict>
        </w:r>
      </w:del>
      <w:del w:id="6135" w:author="manojk" w:date="2012-05-14T12:56:00Z">
        <w:r w:rsidR="00F64F03" w:rsidDel="00175DA6">
          <w:delText>Themes will be divided into a number of parts, to facilitate easy manipulation of by the end user. It includes, keeping out all the static i.e. rarely changeable CSS into separated set of files and would allow user to change only that part of the theme which needs to be changed frequently.</w:delText>
        </w:r>
      </w:del>
    </w:p>
    <w:p w:rsidR="00000000" w:rsidRDefault="006A5941">
      <w:pPr>
        <w:pStyle w:val="ListParagraph"/>
        <w:rPr>
          <w:del w:id="6136" w:author="manojk" w:date="2012-05-14T12:56:00Z"/>
        </w:rPr>
        <w:pPrChange w:id="6137" w:author="manojk" w:date="2012-05-23T06:20:00Z">
          <w:pPr/>
        </w:pPrChange>
      </w:pPr>
    </w:p>
    <w:p w:rsidR="00000000" w:rsidRDefault="006A5941">
      <w:pPr>
        <w:pStyle w:val="ListParagraph"/>
        <w:rPr>
          <w:del w:id="6138" w:author="manojk" w:date="2012-05-14T09:11:00Z"/>
        </w:rPr>
        <w:pPrChange w:id="6139" w:author="manojk" w:date="2012-05-23T06:20:00Z">
          <w:pPr>
            <w:keepNext/>
            <w:jc w:val="center"/>
          </w:pPr>
        </w:pPrChange>
      </w:pPr>
      <w:del w:id="6140" w:author="manojk" w:date="2012-05-14T09:10:00Z">
        <w:r w:rsidRPr="00DF6216">
          <w:rPr>
            <w:noProof/>
            <w:lang w:val="en-US"/>
          </w:rPr>
          <w:pict>
            <v:shape id="Picture 8" o:spid="_x0000_i1050" type="#_x0000_t75" style="width:328.5pt;height:211.5pt;visibility:visible" o:bordertopcolor="black" o:borderleftcolor="black" o:borderbottomcolor="black" o:borderrightcolor="black">
              <v:imagedata r:id="rId35" o:title=""/>
              <w10:bordertop type="single" width="6"/>
              <w10:borderleft type="single" width="6"/>
              <w10:borderbottom type="single" width="6"/>
              <w10:borderright type="single" width="6"/>
            </v:shape>
          </w:pict>
        </w:r>
      </w:del>
    </w:p>
    <w:p w:rsidR="00000000" w:rsidRDefault="00F64F03">
      <w:pPr>
        <w:pStyle w:val="ListParagraph"/>
        <w:rPr>
          <w:ins w:id="6141" w:author="manojk" w:date="2012-05-14T12:40:00Z"/>
          <w:i/>
        </w:rPr>
        <w:pPrChange w:id="6142" w:author="manojk" w:date="2012-05-23T06:20:00Z">
          <w:pPr>
            <w:pStyle w:val="Caption"/>
            <w:jc w:val="center"/>
          </w:pPr>
        </w:pPrChange>
      </w:pPr>
      <w:bookmarkStart w:id="6143" w:name="_Toc311915705"/>
      <w:del w:id="6144" w:author="manojk" w:date="2012-05-14T09:10:00Z">
        <w:r w:rsidRPr="00DD5516" w:rsidDel="002975E6">
          <w:rPr>
            <w:b/>
            <w:i/>
          </w:rPr>
          <w:delText xml:space="preserve">Figure </w:delText>
        </w:r>
        <w:r w:rsidR="00DF6216" w:rsidRPr="00DD5516" w:rsidDel="002975E6">
          <w:rPr>
            <w:b/>
            <w:i/>
          </w:rPr>
          <w:fldChar w:fldCharType="begin"/>
        </w:r>
        <w:r w:rsidRPr="00DD5516" w:rsidDel="002975E6">
          <w:rPr>
            <w:b/>
            <w:i/>
          </w:rPr>
          <w:delInstrText xml:space="preserve"> SEQ Figure \* ARABIC </w:delInstrText>
        </w:r>
        <w:r w:rsidR="00DF6216" w:rsidRPr="00DD5516" w:rsidDel="002975E6">
          <w:rPr>
            <w:b/>
            <w:i/>
          </w:rPr>
          <w:fldChar w:fldCharType="separate"/>
        </w:r>
      </w:del>
      <w:ins w:id="6145" w:author="Atul Duggal" w:date="2012-04-27T18:20:00Z">
        <w:del w:id="6146" w:author="manojk" w:date="2012-05-14T09:10:00Z">
          <w:r w:rsidR="0075348C" w:rsidDel="002975E6">
            <w:rPr>
              <w:b/>
              <w:i/>
              <w:noProof/>
            </w:rPr>
            <w:delText>3</w:delText>
          </w:r>
        </w:del>
      </w:ins>
      <w:del w:id="6147" w:author="manojk" w:date="2012-05-14T09:10:00Z">
        <w:r w:rsidRPr="00DD5516" w:rsidDel="002975E6">
          <w:rPr>
            <w:b/>
            <w:i/>
            <w:noProof/>
          </w:rPr>
          <w:delText>2</w:delText>
        </w:r>
        <w:r w:rsidR="00DF6216" w:rsidRPr="00DD5516" w:rsidDel="002975E6">
          <w:rPr>
            <w:b/>
            <w:i/>
          </w:rPr>
          <w:fldChar w:fldCharType="end"/>
        </w:r>
        <w:r w:rsidRPr="00DD5516" w:rsidDel="002975E6">
          <w:rPr>
            <w:b/>
            <w:i/>
          </w:rPr>
          <w:delText>: Common vs. Custom Theme Content Management</w:delText>
        </w:r>
      </w:del>
      <w:bookmarkEnd w:id="6143"/>
    </w:p>
    <w:bookmarkStart w:id="6148" w:name="_Toc325517404"/>
    <w:p w:rsidR="00000000" w:rsidRDefault="00DF6216">
      <w:pPr>
        <w:pStyle w:val="ListParagraph"/>
        <w:jc w:val="center"/>
        <w:rPr>
          <w:ins w:id="6149" w:author="manojk" w:date="2012-05-30T18:57:00Z"/>
        </w:rPr>
        <w:pPrChange w:id="6150" w:author="manojk" w:date="2012-05-23T06:16:00Z">
          <w:pPr>
            <w:pStyle w:val="Caption"/>
            <w:jc w:val="center"/>
          </w:pPr>
        </w:pPrChange>
      </w:pPr>
      <w:ins w:id="6151" w:author="manojk" w:date="2012-05-30T18:57:00Z">
        <w:r>
          <w:fldChar w:fldCharType="begin"/>
        </w:r>
        <w:r w:rsidR="00425ADD">
          <w:instrText xml:space="preserve"> INCLUDEPICTURE "C:\\Users\\manojk\\AppData\\Local\\Microsoft\\Windows\\Temporary Internet Files\\Content.Outlook\\P3XZA5SP\\base_diagram (3).jpg" \* MERGEFORMATINET </w:instrText>
        </w:r>
        <w:r>
          <w:fldChar w:fldCharType="separate"/>
        </w:r>
        <w:r>
          <w:fldChar w:fldCharType="begin"/>
        </w:r>
        <w:r w:rsidR="004820D7">
          <w:instrText xml:space="preserve"> INCLUDEPICTURE  "F:\\VContact\\AppData\\Local\\Microsoft\\Windows\\Temporary Internet Files\\Content.Outlook\\P3XZA5SP\\base_diagram (3).jpg" \* MERGEFORMATINET </w:instrText>
        </w:r>
        <w:r>
          <w:fldChar w:fldCharType="separate"/>
        </w:r>
        <w:r>
          <w:fldChar w:fldCharType="begin"/>
        </w:r>
        <w:r w:rsidR="00D85BAC">
          <w:instrText xml:space="preserve"> INCLUDEPICTURE  "\\\\192.168.129.111\\OSSB_portal\\AppData\\Local\\Microsoft\\Windows\\Temporary Internet Files\\Content.Outlook\\P3XZA5SP\\base_diagram (3).jpg" \* MERGEFORMATINET </w:instrText>
        </w:r>
        <w:r>
          <w:fldChar w:fldCharType="separate"/>
        </w:r>
        <w:r>
          <w:fldChar w:fldCharType="begin"/>
        </w:r>
        <w:r w:rsidR="005B7C2A">
          <w:instrText xml:space="preserve"> INCLUDEPICTURE  "\\\\192.168.129.111\\OSSB_portal\\AppData\\Local\\Microsoft\\Windows\\Temporary Internet Files\\Content.Outlook\\P3XZA5SP\\base_diagram (3).jpg" \* MERGEFORMATINET </w:instrText>
        </w:r>
        <w:r>
          <w:fldChar w:fldCharType="separate"/>
        </w:r>
        <w:r>
          <w:fldChar w:fldCharType="begin"/>
        </w:r>
        <w:r w:rsidR="00D006D8">
          <w:instrText>INCLUDEPICTURE  "\\\\192.168.129.111\\OSSB_portal\\AppData\\Local\\Microsoft\\Windows\\Temporary Internet Files\\Content.Outlook\\P3XZA5SP\\base_diagram (3).jpg" \* MERGEFORMATINET</w:instrText>
        </w:r>
        <w:r>
          <w:fldChar w:fldCharType="separate"/>
        </w:r>
        <w:r>
          <w:fldChar w:fldCharType="begin"/>
        </w:r>
        <w:r>
          <w:instrText xml:space="preserve"> INCLUDEPICTURE  "\\\\192.168.129.111\\OSSB_portal\\AppData\\Local\\Microsoft\\Windows\\Temporary Internet Files\\Content.Outlook\\P3XZA5SP\\base_diagram (3).jpg" \* MERGEFORMATINET </w:instrText>
        </w:r>
        <w:r>
          <w:fldChar w:fldCharType="separate"/>
        </w:r>
        <w:r w:rsidR="006A5941">
          <w:pict>
            <v:shape id="_x0000_i1051" type="#_x0000_t75" alt="" style="width:394.5pt;height:415.5pt">
              <v:imagedata r:id="rId36" r:href="rId37"/>
            </v:shape>
          </w:pict>
        </w:r>
        <w:r>
          <w:fldChar w:fldCharType="end"/>
        </w:r>
        <w:r>
          <w:fldChar w:fldCharType="end"/>
        </w:r>
        <w:r>
          <w:fldChar w:fldCharType="end"/>
        </w:r>
        <w:r>
          <w:fldChar w:fldCharType="end"/>
        </w:r>
        <w:r>
          <w:fldChar w:fldCharType="end"/>
        </w:r>
        <w:r>
          <w:fldChar w:fldCharType="end"/>
        </w:r>
      </w:ins>
    </w:p>
    <w:p w:rsidR="00000000" w:rsidRDefault="007168DF">
      <w:pPr>
        <w:pStyle w:val="ListParagraph"/>
        <w:jc w:val="center"/>
        <w:rPr>
          <w:ins w:id="6152" w:author="manojk" w:date="2012-05-14T12:44:00Z"/>
          <w:i/>
        </w:rPr>
        <w:pPrChange w:id="6153" w:author="manojk" w:date="2012-05-23T06:16:00Z">
          <w:pPr>
            <w:pStyle w:val="Caption"/>
            <w:jc w:val="center"/>
          </w:pPr>
        </w:pPrChange>
      </w:pPr>
      <w:ins w:id="6154" w:author="manojk" w:date="2012-05-14T12:44:00Z">
        <w:r w:rsidRPr="0009195A">
          <w:rPr>
            <w:i/>
          </w:rPr>
          <w:t xml:space="preserve">Figure </w:t>
        </w:r>
        <w:r w:rsidR="00DF6216" w:rsidRPr="00131779">
          <w:rPr>
            <w:i/>
          </w:rPr>
          <w:fldChar w:fldCharType="begin"/>
        </w:r>
        <w:r w:rsidRPr="00131779">
          <w:rPr>
            <w:i/>
          </w:rPr>
          <w:instrText xml:space="preserve"> SEQ Figure \* ARABIC </w:instrText>
        </w:r>
        <w:r w:rsidR="00DF6216" w:rsidRPr="00131779">
          <w:rPr>
            <w:i/>
          </w:rPr>
          <w:fldChar w:fldCharType="separate"/>
        </w:r>
        <w:r w:rsidRPr="00131779">
          <w:rPr>
            <w:i/>
            <w:noProof/>
          </w:rPr>
          <w:t>3</w:t>
        </w:r>
        <w:r w:rsidR="00DF6216" w:rsidRPr="00131779">
          <w:rPr>
            <w:i/>
          </w:rPr>
          <w:fldChar w:fldCharType="end"/>
        </w:r>
        <w:r w:rsidRPr="00131779">
          <w:rPr>
            <w:i/>
          </w:rPr>
          <w:t>: Common vs. Custom Theme Conten</w:t>
        </w:r>
      </w:ins>
      <w:ins w:id="6155" w:author="manojk" w:date="2012-05-23T06:20:00Z">
        <w:r w:rsidR="00696CAA">
          <w:rPr>
            <w:i/>
          </w:rPr>
          <w:t>t</w:t>
        </w:r>
      </w:ins>
      <w:bookmarkEnd w:id="6148"/>
    </w:p>
    <w:p w:rsidR="00F64F03" w:rsidRPr="00DD5516" w:rsidRDefault="00F64F03" w:rsidP="00DD5516">
      <w:pPr>
        <w:pStyle w:val="Caption"/>
        <w:jc w:val="center"/>
        <w:rPr>
          <w:b w:val="0"/>
          <w:i/>
        </w:rPr>
      </w:pPr>
      <w:r w:rsidRPr="00DD5516">
        <w:rPr>
          <w:b w:val="0"/>
          <w:i/>
        </w:rPr>
        <w:br/>
      </w:r>
    </w:p>
    <w:p w:rsidR="00F64F03" w:rsidDel="007A37A2" w:rsidRDefault="00F64F03" w:rsidP="00DD5516">
      <w:pPr>
        <w:jc w:val="both"/>
        <w:rPr>
          <w:del w:id="6156" w:author="manojk" w:date="2012-05-14T12:58:00Z"/>
        </w:rPr>
      </w:pPr>
      <w:del w:id="6157" w:author="manojk" w:date="2012-05-14T12:58:00Z">
        <w:r w:rsidDel="007A37A2">
          <w:delText>All the themes with their associated content will be placed in a separated set of directory under Apache jackrabbit (WebDav implementation) server, so that it can be accessed directly. All the images that are being referred in the CSS will be kept relative to the Style sheets folder. Separate folders will be created for every OEM/Resellers and only that part (user specific content) which can be modified by the user will be kept in this (including images).</w:delText>
        </w:r>
        <w:r w:rsidDel="007A37A2">
          <w:br/>
        </w:r>
      </w:del>
    </w:p>
    <w:p w:rsidR="00F64F03" w:rsidRDefault="00F64F03" w:rsidP="00DD5516">
      <w:pPr>
        <w:jc w:val="both"/>
      </w:pPr>
      <w:r>
        <w:t xml:space="preserve">At any point of time when the themes need to be displayed, the request will be checked to see through headers and URL parameters, if a </w:t>
      </w:r>
      <w:ins w:id="6158" w:author="manojk" w:date="2012-05-14T12:58:00Z">
        <w:r w:rsidR="007032B6">
          <w:t xml:space="preserve">profile has been customized </w:t>
        </w:r>
      </w:ins>
      <w:del w:id="6159" w:author="manojk" w:date="2012-05-14T12:58:00Z">
        <w:r w:rsidDel="007032B6">
          <w:delText xml:space="preserve">CSS has been modified </w:delText>
        </w:r>
      </w:del>
      <w:r>
        <w:t xml:space="preserve">for an individual OEM/Reseller then instead of the </w:t>
      </w:r>
      <w:del w:id="6160" w:author="manojk" w:date="2012-05-14T12:59:00Z">
        <w:r w:rsidDel="007032B6">
          <w:delText xml:space="preserve">original </w:delText>
        </w:r>
      </w:del>
      <w:ins w:id="6161" w:author="manojk" w:date="2012-05-14T13:00:00Z">
        <w:r w:rsidR="00925C69">
          <w:t>default</w:t>
        </w:r>
      </w:ins>
      <w:r>
        <w:t>CSS the new formatted CSS will be returned, so that the new theme will get displayed.</w:t>
      </w:r>
    </w:p>
    <w:p w:rsidR="00F64F03" w:rsidRDefault="00F64F03" w:rsidP="00DD5516"/>
    <w:p w:rsidR="00F64F03" w:rsidDel="00925C69" w:rsidRDefault="006A5941" w:rsidP="00DD5516">
      <w:pPr>
        <w:keepNext/>
        <w:jc w:val="center"/>
        <w:rPr>
          <w:del w:id="6162" w:author="manojk" w:date="2012-05-14T12:59:00Z"/>
        </w:rPr>
      </w:pPr>
      <w:del w:id="6163" w:author="manojk" w:date="2012-05-14T12:59:00Z">
        <w:r w:rsidRPr="00DF6216">
          <w:rPr>
            <w:noProof/>
            <w:lang w:val="en-US" w:eastAsia="en-US"/>
          </w:rPr>
          <w:pict>
            <v:shape id="Picture 10" o:spid="_x0000_i1052" type="#_x0000_t75" style="width:450.75pt;height:246.75pt;visibility:visible" o:bordertopcolor="black" o:borderleftcolor="black" o:borderbottomcolor="black" o:borderrightcolor="black">
              <v:imagedata r:id="rId38" o:title=""/>
              <w10:bordertop type="single" width="6"/>
              <w10:borderleft type="single" width="6"/>
              <w10:borderbottom type="single" width="6"/>
              <w10:borderright type="single" width="6"/>
            </v:shape>
          </w:pict>
        </w:r>
      </w:del>
    </w:p>
    <w:p w:rsidR="00F64F03" w:rsidRPr="00DD5516" w:rsidDel="007032B6" w:rsidRDefault="00F64F03" w:rsidP="00DD5516">
      <w:pPr>
        <w:pStyle w:val="Caption"/>
        <w:jc w:val="center"/>
        <w:rPr>
          <w:del w:id="6164" w:author="manojk" w:date="2012-05-14T12:59:00Z"/>
          <w:b w:val="0"/>
          <w:i/>
        </w:rPr>
      </w:pPr>
      <w:bookmarkStart w:id="6165" w:name="_Toc311915706"/>
      <w:del w:id="6166" w:author="manojk" w:date="2012-05-14T12:59:00Z">
        <w:r w:rsidRPr="00DD5516" w:rsidDel="007032B6">
          <w:rPr>
            <w:b w:val="0"/>
            <w:i/>
          </w:rPr>
          <w:delText xml:space="preserve">Figure </w:delText>
        </w:r>
        <w:r w:rsidR="00DF6216" w:rsidRPr="00DD5516" w:rsidDel="007032B6">
          <w:rPr>
            <w:b w:val="0"/>
            <w:i/>
          </w:rPr>
          <w:fldChar w:fldCharType="begin"/>
        </w:r>
        <w:r w:rsidRPr="00DD5516" w:rsidDel="007032B6">
          <w:rPr>
            <w:b w:val="0"/>
            <w:i/>
          </w:rPr>
          <w:delInstrText xml:space="preserve"> SEQ Figure \* ARABIC </w:delInstrText>
        </w:r>
        <w:r w:rsidR="00DF6216" w:rsidRPr="00DD5516" w:rsidDel="007032B6">
          <w:rPr>
            <w:b w:val="0"/>
            <w:i/>
          </w:rPr>
          <w:fldChar w:fldCharType="separate"/>
        </w:r>
      </w:del>
      <w:ins w:id="6167" w:author="Atul Duggal" w:date="2012-04-27T18:20:00Z">
        <w:del w:id="6168" w:author="manojk" w:date="2012-05-14T12:59:00Z">
          <w:r w:rsidR="0075348C" w:rsidDel="007032B6">
            <w:rPr>
              <w:b w:val="0"/>
              <w:i/>
              <w:noProof/>
            </w:rPr>
            <w:delText>4</w:delText>
          </w:r>
        </w:del>
      </w:ins>
      <w:del w:id="6169" w:author="manojk" w:date="2012-05-14T12:59:00Z">
        <w:r w:rsidRPr="00DD5516" w:rsidDel="007032B6">
          <w:rPr>
            <w:b w:val="0"/>
            <w:i/>
            <w:noProof/>
          </w:rPr>
          <w:delText>3</w:delText>
        </w:r>
        <w:r w:rsidR="00DF6216" w:rsidRPr="00DD5516" w:rsidDel="007032B6">
          <w:rPr>
            <w:b w:val="0"/>
            <w:i/>
          </w:rPr>
          <w:fldChar w:fldCharType="end"/>
        </w:r>
        <w:r w:rsidRPr="00DD5516" w:rsidDel="007032B6">
          <w:rPr>
            <w:b w:val="0"/>
            <w:i/>
          </w:rPr>
          <w:delText>: Multi-layered CSS hierarchy</w:delText>
        </w:r>
        <w:bookmarkEnd w:id="6165"/>
      </w:del>
    </w:p>
    <w:p w:rsidR="00F64F03" w:rsidRPr="00D05B89" w:rsidDel="00925C69" w:rsidRDefault="00F64F03" w:rsidP="00DD5516">
      <w:pPr>
        <w:rPr>
          <w:del w:id="6170" w:author="manojk" w:date="2012-05-14T12:59:00Z"/>
        </w:rPr>
      </w:pPr>
    </w:p>
    <w:p w:rsidR="00F64F03" w:rsidRDefault="00F64F03" w:rsidP="00DD5516">
      <w:r>
        <w:t xml:space="preserve">The above diagram depicts how </w:t>
      </w:r>
      <w:del w:id="6171" w:author="manojk" w:date="2012-05-14T13:01:00Z">
        <w:r w:rsidDel="005F121B">
          <w:delText xml:space="preserve">the </w:delText>
        </w:r>
      </w:del>
      <w:ins w:id="6172" w:author="manojk" w:date="2012-05-14T13:01:00Z">
        <w:r w:rsidR="005F121B">
          <w:t>each profile will have its own set of static content.</w:t>
        </w:r>
      </w:ins>
      <w:del w:id="6173" w:author="manojk" w:date="2012-05-14T13:02:00Z">
        <w:r w:rsidDel="005F121B">
          <w:delText xml:space="preserve">theme consists of multiple CSS files, out of which only </w:delText>
        </w:r>
        <w:r w:rsidRPr="00F17CFA" w:rsidDel="005F121B">
          <w:rPr>
            <w:b/>
          </w:rPr>
          <w:delText>style.css</w:delText>
        </w:r>
        <w:r w:rsidDel="005F121B">
          <w:delText xml:space="preserve"> (encircled) is being overridden by the “</w:delText>
        </w:r>
        <w:r w:rsidRPr="00FA58C6" w:rsidDel="005F121B">
          <w:rPr>
            <w:b/>
          </w:rPr>
          <w:delText>Reseller1</w:delText>
        </w:r>
        <w:r w:rsidDel="005F121B">
          <w:delText>” to control the look and feel of UI.</w:delText>
        </w:r>
      </w:del>
    </w:p>
    <w:p w:rsidR="00F64F03" w:rsidRPr="00DD5516" w:rsidRDefault="00F64F03" w:rsidP="00DD5516"/>
    <w:p w:rsidR="00000000" w:rsidRDefault="00F64F03">
      <w:pPr>
        <w:pStyle w:val="Heading5"/>
        <w:numPr>
          <w:numberingChange w:id="6174" w:author="atuld" w:date="2012-04-26T11:16:00Z" w:original="%1:3:0:.%2:6:0:.%3:3:0:.%4:1:0:"/>
        </w:numPr>
        <w:pPrChange w:id="6175" w:author="manojk" w:date="2012-05-14T12:06:00Z">
          <w:pPr>
            <w:pStyle w:val="Heading4"/>
          </w:pPr>
        </w:pPrChange>
      </w:pPr>
      <w:r>
        <w:t>Content Repository</w:t>
      </w:r>
    </w:p>
    <w:p w:rsidR="00F64F03" w:rsidDel="00204521" w:rsidRDefault="00F64F03" w:rsidP="0088557D">
      <w:pPr>
        <w:jc w:val="both"/>
        <w:rPr>
          <w:del w:id="6176" w:author="manojk" w:date="2012-05-14T13:05:00Z"/>
        </w:rPr>
      </w:pPr>
      <w:r>
        <w:t xml:space="preserve">Portal UI in addition to serving the dynamic contents by interacting with various systems also provides a panel to manage all the static contents of the application for the user. The static contents can be either the images, cascading style sheet etc. All the static contents are being arranged in </w:t>
      </w:r>
      <w:del w:id="6177" w:author="manojk" w:date="2012-05-14T13:05:00Z">
        <w:r w:rsidDel="00204521">
          <w:delText xml:space="preserve">an </w:delText>
        </w:r>
      </w:del>
      <w:ins w:id="6178" w:author="manojk" w:date="2012-05-14T13:05:00Z">
        <w:r w:rsidR="00204521">
          <w:t>such a way that each profile will have a folder under common folder.</w:t>
        </w:r>
      </w:ins>
      <w:del w:id="6179" w:author="manojk" w:date="2012-05-14T13:05:00Z">
        <w:r w:rsidDel="00204521">
          <w:delText xml:space="preserve">inverted-tree hierarchy with each users (e.g. Resellers, OEM, etc.) acting as a node in the system having a parent-child relationship. </w:delText>
        </w:r>
      </w:del>
    </w:p>
    <w:p w:rsidR="00F64F03" w:rsidRDefault="00F64F03" w:rsidP="0088557D">
      <w:pPr>
        <w:jc w:val="both"/>
      </w:pPr>
    </w:p>
    <w:p w:rsidR="00F64F03" w:rsidRDefault="00F64F03" w:rsidP="0088557D">
      <w:pPr>
        <w:jc w:val="both"/>
      </w:pPr>
      <w:r>
        <w:t xml:space="preserve">OSS-B Portal application will make use of a Clustered environment of Content Repository Server (open sourced Apache jackrabbit software, an implementation of Http </w:t>
      </w:r>
      <w:proofErr w:type="spellStart"/>
      <w:r>
        <w:t>WebDav</w:t>
      </w:r>
      <w:proofErr w:type="spellEnd"/>
      <w:r>
        <w:t xml:space="preserve"> protocol). </w:t>
      </w:r>
    </w:p>
    <w:p w:rsidR="00F64F03" w:rsidRDefault="00F64F03" w:rsidP="0088557D">
      <w:pPr>
        <w:jc w:val="both"/>
      </w:pPr>
    </w:p>
    <w:p w:rsidR="00F64F03" w:rsidRDefault="00F64F03" w:rsidP="0088557D">
      <w:pPr>
        <w:jc w:val="both"/>
      </w:pPr>
      <w:r>
        <w:t xml:space="preserve">Portal application will make use of Http </w:t>
      </w:r>
      <w:proofErr w:type="spellStart"/>
      <w:r>
        <w:t>WebDav</w:t>
      </w:r>
      <w:proofErr w:type="spellEnd"/>
      <w:r>
        <w:t xml:space="preserve"> client library in order to access/modify the resources present in the system. </w:t>
      </w:r>
      <w:del w:id="6180" w:author="manojk" w:date="2012-05-30T19:03:00Z">
        <w:r w:rsidDel="00564100">
          <w:delText>The following figure represents the tree structure.</w:delText>
        </w:r>
      </w:del>
    </w:p>
    <w:p w:rsidR="00F64F03" w:rsidRDefault="006A5941" w:rsidP="00376A74">
      <w:pPr>
        <w:jc w:val="center"/>
        <w:rPr>
          <w:b/>
          <w:i/>
        </w:rPr>
      </w:pPr>
      <w:del w:id="6181" w:author="manojk" w:date="2012-05-14T13:03:00Z">
        <w:r w:rsidRPr="00DF6216">
          <w:rPr>
            <w:noProof/>
            <w:lang w:val="en-US" w:eastAsia="en-US"/>
          </w:rPr>
          <w:pict>
            <v:shape id="Picture 36" o:spid="_x0000_i1053" type="#_x0000_t75" style="width:368.25pt;height:354.75pt;visibility:visible">
              <v:imagedata r:id="rId39" o:title=""/>
            </v:shape>
          </w:pict>
        </w:r>
      </w:del>
      <w:r w:rsidR="00F64F03">
        <w:br/>
      </w:r>
    </w:p>
    <w:p w:rsidR="00F64F03" w:rsidDel="00204521" w:rsidRDefault="00F64F03" w:rsidP="0088557D">
      <w:pPr>
        <w:pStyle w:val="Caption"/>
        <w:jc w:val="center"/>
        <w:rPr>
          <w:del w:id="6182" w:author="manojk" w:date="2012-05-14T13:03:00Z"/>
        </w:rPr>
      </w:pPr>
      <w:del w:id="6183" w:author="manojk" w:date="2012-05-14T13:03:00Z">
        <w:r w:rsidRPr="0088557D" w:rsidDel="00204521">
          <w:rPr>
            <w:b w:val="0"/>
            <w:i/>
          </w:rPr>
          <w:delText xml:space="preserve">Figure </w:delText>
        </w:r>
        <w:r w:rsidR="00DF6216" w:rsidRPr="0088557D" w:rsidDel="00204521">
          <w:rPr>
            <w:b w:val="0"/>
            <w:i/>
          </w:rPr>
          <w:fldChar w:fldCharType="begin"/>
        </w:r>
        <w:r w:rsidRPr="0088557D" w:rsidDel="00204521">
          <w:rPr>
            <w:b w:val="0"/>
            <w:i/>
          </w:rPr>
          <w:delInstrText xml:space="preserve"> SEQ Figure \* ARABIC </w:delInstrText>
        </w:r>
        <w:r w:rsidR="00DF6216" w:rsidRPr="0088557D" w:rsidDel="00204521">
          <w:rPr>
            <w:b w:val="0"/>
            <w:i/>
          </w:rPr>
          <w:fldChar w:fldCharType="separate"/>
        </w:r>
      </w:del>
      <w:ins w:id="6184" w:author="Atul Duggal" w:date="2012-04-27T18:20:00Z">
        <w:del w:id="6185" w:author="manojk" w:date="2012-05-14T13:03:00Z">
          <w:r w:rsidR="0075348C" w:rsidDel="00204521">
            <w:rPr>
              <w:b w:val="0"/>
              <w:i/>
              <w:noProof/>
            </w:rPr>
            <w:delText>5</w:delText>
          </w:r>
        </w:del>
      </w:ins>
      <w:del w:id="6186" w:author="manojk" w:date="2012-05-14T13:03:00Z">
        <w:r w:rsidRPr="0088557D" w:rsidDel="00204521">
          <w:rPr>
            <w:b w:val="0"/>
            <w:i/>
            <w:noProof/>
          </w:rPr>
          <w:delText>2</w:delText>
        </w:r>
        <w:r w:rsidR="00DF6216" w:rsidRPr="0088557D" w:rsidDel="00204521">
          <w:rPr>
            <w:b w:val="0"/>
            <w:i/>
          </w:rPr>
          <w:fldChar w:fldCharType="end"/>
        </w:r>
        <w:r w:rsidRPr="0088557D" w:rsidDel="00204521">
          <w:rPr>
            <w:b w:val="0"/>
            <w:i/>
          </w:rPr>
          <w:delText>: Sample OSS-B Portal Content repository</w:delText>
        </w:r>
      </w:del>
    </w:p>
    <w:p w:rsidR="00F64F03" w:rsidRDefault="00F64F03" w:rsidP="0088557D">
      <w:pPr>
        <w:jc w:val="center"/>
      </w:pPr>
    </w:p>
    <w:p w:rsidR="00F64F03" w:rsidDel="00564100" w:rsidRDefault="00F64F03" w:rsidP="0088557D">
      <w:pPr>
        <w:jc w:val="both"/>
        <w:rPr>
          <w:del w:id="6187" w:author="manojk" w:date="2012-05-30T19:03:00Z"/>
        </w:rPr>
      </w:pPr>
      <w:del w:id="6188" w:author="manojk" w:date="2012-05-30T19:03:00Z">
        <w:r w:rsidDel="00564100">
          <w:delText>The contents presents within a folder are as follows.</w:delText>
        </w:r>
      </w:del>
    </w:p>
    <w:p w:rsidR="00000000" w:rsidRDefault="00F64F03">
      <w:pPr>
        <w:keepNext/>
        <w:jc w:val="center"/>
        <w:rPr>
          <w:ins w:id="6189" w:author="manojk" w:date="2012-05-23T06:22:00Z"/>
        </w:rPr>
        <w:pPrChange w:id="6190" w:author="manojk" w:date="2012-05-23T06:22:00Z">
          <w:pPr>
            <w:jc w:val="center"/>
          </w:pPr>
        </w:pPrChange>
      </w:pPr>
      <w:del w:id="6191" w:author="manojk" w:date="2012-04-27T12:47:00Z">
        <w:r w:rsidDel="00CB3DE6">
          <w:br/>
        </w:r>
      </w:del>
      <w:del w:id="6192" w:author="manojk" w:date="2012-05-30T19:03:00Z">
        <w:r w:rsidR="006A5941" w:rsidRPr="00DF6216">
          <w:rPr>
            <w:noProof/>
            <w:lang w:val="en-US" w:eastAsia="en-US"/>
          </w:rPr>
          <w:pict>
            <v:shape id="Picture 39" o:spid="_x0000_i1054" type="#_x0000_t75" style="width:312pt;height:267.75pt;visibility:visible">
              <v:imagedata r:id="rId40" o:title=""/>
            </v:shape>
          </w:pict>
        </w:r>
      </w:del>
    </w:p>
    <w:p w:rsidR="00000000" w:rsidRDefault="006A5941">
      <w:pPr>
        <w:pStyle w:val="Caption"/>
        <w:jc w:val="center"/>
        <w:rPr>
          <w:del w:id="6193" w:author="manojk" w:date="2012-05-30T19:03:00Z"/>
          <w:i/>
        </w:rPr>
        <w:pPrChange w:id="6194" w:author="manojk" w:date="2012-05-23T06:22:00Z">
          <w:pPr>
            <w:jc w:val="center"/>
          </w:pPr>
        </w:pPrChange>
      </w:pPr>
    </w:p>
    <w:p w:rsidR="00000000" w:rsidRDefault="00F64F03">
      <w:pPr>
        <w:pStyle w:val="Caption"/>
        <w:rPr>
          <w:del w:id="6195" w:author="manojk" w:date="2012-05-23T06:22:00Z"/>
          <w:b w:val="0"/>
          <w:i/>
        </w:rPr>
        <w:pPrChange w:id="6196" w:author="manojk" w:date="2012-05-30T19:03:00Z">
          <w:pPr>
            <w:pStyle w:val="Caption"/>
            <w:jc w:val="center"/>
          </w:pPr>
        </w:pPrChange>
      </w:pPr>
      <w:r>
        <w:br/>
      </w:r>
      <w:del w:id="6197" w:author="manojk" w:date="2012-05-23T06:22:00Z">
        <w:r w:rsidRPr="0088557D" w:rsidDel="00696CAA">
          <w:rPr>
            <w:b w:val="0"/>
            <w:i/>
          </w:rPr>
          <w:delText xml:space="preserve">Figure </w:delText>
        </w:r>
        <w:r w:rsidR="00DF6216" w:rsidRPr="0088557D" w:rsidDel="00696CAA">
          <w:rPr>
            <w:b w:val="0"/>
            <w:i/>
          </w:rPr>
          <w:fldChar w:fldCharType="begin"/>
        </w:r>
        <w:r w:rsidRPr="0088557D" w:rsidDel="00696CAA">
          <w:rPr>
            <w:b w:val="0"/>
            <w:i/>
          </w:rPr>
          <w:delInstrText xml:space="preserve"> SEQ Figure \* ARABIC </w:delInstrText>
        </w:r>
        <w:r w:rsidR="00DF6216" w:rsidRPr="0088557D" w:rsidDel="00696CAA">
          <w:rPr>
            <w:b w:val="0"/>
            <w:i/>
          </w:rPr>
          <w:fldChar w:fldCharType="separate"/>
        </w:r>
      </w:del>
      <w:ins w:id="6198" w:author="Atul Duggal" w:date="2012-04-27T18:20:00Z">
        <w:del w:id="6199" w:author="manojk" w:date="2012-05-23T06:22:00Z">
          <w:r w:rsidR="0075348C" w:rsidDel="00696CAA">
            <w:rPr>
              <w:b w:val="0"/>
              <w:i/>
              <w:noProof/>
            </w:rPr>
            <w:delText>6</w:delText>
          </w:r>
        </w:del>
      </w:ins>
      <w:del w:id="6200" w:author="manojk" w:date="2012-05-23T06:22:00Z">
        <w:r w:rsidDel="00696CAA">
          <w:rPr>
            <w:b w:val="0"/>
            <w:i/>
            <w:noProof/>
          </w:rPr>
          <w:delText>3</w:delText>
        </w:r>
        <w:r w:rsidR="00DF6216" w:rsidRPr="0088557D" w:rsidDel="00696CAA">
          <w:rPr>
            <w:b w:val="0"/>
            <w:i/>
          </w:rPr>
          <w:fldChar w:fldCharType="end"/>
        </w:r>
        <w:r w:rsidRPr="0088557D" w:rsidDel="00696CAA">
          <w:rPr>
            <w:b w:val="0"/>
            <w:i/>
          </w:rPr>
          <w:delText>: Sample OSS-B Admin Portal Content repository of a single Reseller/OEM</w:delText>
        </w:r>
      </w:del>
    </w:p>
    <w:p w:rsidR="00000000" w:rsidRDefault="006A5941">
      <w:pPr>
        <w:pStyle w:val="Caption"/>
        <w:rPr>
          <w:b w:val="0"/>
          <w:i/>
        </w:rPr>
        <w:pPrChange w:id="6201" w:author="manojk" w:date="2012-05-30T19:03:00Z">
          <w:pPr>
            <w:pStyle w:val="Caption"/>
            <w:jc w:val="center"/>
          </w:pPr>
        </w:pPrChange>
      </w:pPr>
    </w:p>
    <w:p w:rsidR="00F64F03" w:rsidRDefault="00F64F03" w:rsidP="0088557D">
      <w:pPr>
        <w:pStyle w:val="Caption"/>
        <w:jc w:val="center"/>
      </w:pPr>
      <w:del w:id="6202" w:author="manojk" w:date="2012-05-14T13:06:00Z">
        <w:r w:rsidDel="008F390A">
          <w:rPr>
            <w:b w:val="0"/>
            <w:i/>
          </w:rPr>
          <w:delText>&lt;</w:delText>
        </w:r>
        <w:r w:rsidRPr="0088557D" w:rsidDel="008F390A">
          <w:rPr>
            <w:b w:val="0"/>
            <w:i/>
            <w:color w:val="0070C0"/>
          </w:rPr>
          <w:delText>Need to remove labels.properties from the above</w:delText>
        </w:r>
        <w:r w:rsidDel="008F390A">
          <w:rPr>
            <w:b w:val="0"/>
            <w:i/>
          </w:rPr>
          <w:delText>&gt;</w:delText>
        </w:r>
        <w:r w:rsidDel="008F390A">
          <w:rPr>
            <w:i/>
          </w:rPr>
          <w:br/>
        </w:r>
      </w:del>
    </w:p>
    <w:p w:rsidR="00F64F03" w:rsidRPr="004E5788" w:rsidRDefault="00F64F03" w:rsidP="0088557D">
      <w:pPr>
        <w:jc w:val="both"/>
      </w:pPr>
      <w:r>
        <w:t xml:space="preserve">All the requests for any of the static resources will be diverted to the clustered group of Jackrabbit servers by the front facing web servers. This will help in reducing the load on the application servers as well as providing easy management of the resources via the Jackrabbit GUI console or the portal admin panel. </w:t>
      </w:r>
    </w:p>
    <w:p w:rsidR="00F64F03" w:rsidRPr="0088557D" w:rsidRDefault="00F64F03" w:rsidP="0088557D"/>
    <w:p w:rsidR="00000000" w:rsidRDefault="00F64F03">
      <w:pPr>
        <w:pStyle w:val="Heading5"/>
        <w:numPr>
          <w:numberingChange w:id="6203" w:author="atuld" w:date="2012-04-26T11:16:00Z" w:original="%1:3:0:.%2:6:0:.%3:3:0:.%4:2:0:"/>
        </w:numPr>
        <w:rPr>
          <w:del w:id="6204" w:author="manojk" w:date="2012-05-30T19:04:00Z"/>
        </w:rPr>
        <w:pPrChange w:id="6205" w:author="manojk" w:date="2012-05-14T12:07:00Z">
          <w:pPr>
            <w:pStyle w:val="Heading4"/>
          </w:pPr>
        </w:pPrChange>
      </w:pPr>
      <w:del w:id="6206" w:author="manojk" w:date="2012-05-30T19:04:00Z">
        <w:r w:rsidDel="00574BC5">
          <w:delText>Styling Class Diagram</w:delText>
        </w:r>
      </w:del>
    </w:p>
    <w:p w:rsidR="00000000" w:rsidRDefault="00F64F03">
      <w:pPr>
        <w:pStyle w:val="Heading5"/>
        <w:rPr>
          <w:del w:id="6207" w:author="manojk" w:date="2012-04-27T12:49:00Z"/>
        </w:rPr>
        <w:pPrChange w:id="6208" w:author="manojk" w:date="2012-05-14T12:07:00Z">
          <w:pPr/>
        </w:pPrChange>
      </w:pPr>
      <w:del w:id="6209" w:author="manojk" w:date="2012-04-27T12:49:00Z">
        <w:r w:rsidDel="007B7739">
          <w:delText>&lt;</w:delText>
        </w:r>
      </w:del>
      <w:del w:id="6210" w:author="manojk" w:date="2012-04-27T12:47:00Z">
        <w:r w:rsidRPr="00C67392" w:rsidDel="00CB3DE6">
          <w:delText>These should be modelled in EA</w:delText>
        </w:r>
      </w:del>
      <w:del w:id="6211" w:author="manojk" w:date="2012-04-27T12:49:00Z">
        <w:r w:rsidDel="007B7739">
          <w:delText>&gt;</w:delText>
        </w:r>
        <w:bookmarkStart w:id="6212" w:name="_Toc324653835"/>
        <w:bookmarkStart w:id="6213" w:name="_Toc324654157"/>
        <w:bookmarkStart w:id="6214" w:name="_Toc324654345"/>
        <w:bookmarkStart w:id="6215" w:name="_Toc324654533"/>
        <w:bookmarkStart w:id="6216" w:name="_Toc324654720"/>
        <w:bookmarkStart w:id="6217" w:name="_Toc324679110"/>
        <w:bookmarkEnd w:id="6212"/>
        <w:bookmarkEnd w:id="6213"/>
        <w:bookmarkEnd w:id="6214"/>
        <w:bookmarkEnd w:id="6215"/>
        <w:bookmarkEnd w:id="6216"/>
        <w:bookmarkEnd w:id="6217"/>
      </w:del>
    </w:p>
    <w:p w:rsidR="00000000" w:rsidRDefault="00F64F03">
      <w:pPr>
        <w:pStyle w:val="Heading5"/>
        <w:numPr>
          <w:numberingChange w:id="6218" w:author="atuld" w:date="2012-04-26T11:16:00Z" w:original="%1:3:0:.%2:6:0:.%3:3:0:.%4:3:0:"/>
        </w:numPr>
        <w:rPr>
          <w:del w:id="6219" w:author="manojk" w:date="2012-05-30T19:04:00Z"/>
        </w:rPr>
        <w:pPrChange w:id="6220" w:author="manojk" w:date="2012-05-14T12:07:00Z">
          <w:pPr>
            <w:pStyle w:val="Heading4"/>
          </w:pPr>
        </w:pPrChange>
      </w:pPr>
      <w:del w:id="6221" w:author="manojk" w:date="2012-05-30T19:04:00Z">
        <w:r w:rsidDel="00574BC5">
          <w:delText>Styling Sequence Diagrams</w:delText>
        </w:r>
      </w:del>
    </w:p>
    <w:p w:rsidR="00000000" w:rsidRDefault="00F64F03">
      <w:pPr>
        <w:pStyle w:val="Heading3"/>
        <w:rPr>
          <w:del w:id="6222" w:author="manojk" w:date="2012-04-27T12:49:00Z"/>
        </w:rPr>
        <w:pPrChange w:id="6223" w:author="manojk" w:date="2012-05-14T12:07:00Z">
          <w:pPr/>
        </w:pPrChange>
      </w:pPr>
      <w:del w:id="6224" w:author="manojk" w:date="2012-04-27T12:49:00Z">
        <w:r w:rsidRPr="005B3B03" w:rsidDel="007B7739">
          <w:delText>&lt;</w:delText>
        </w:r>
      </w:del>
      <w:del w:id="6225" w:author="manojk" w:date="2012-04-27T12:48:00Z">
        <w:r w:rsidR="00DF6216" w:rsidRPr="00DF6216">
          <w:rPr>
            <w:rPrChange w:id="6226" w:author="manojk" w:date="2012-05-14T12:07:00Z">
              <w:rPr>
                <w:i/>
                <w:color w:val="0070C0"/>
                <w:sz w:val="20"/>
              </w:rPr>
            </w:rPrChange>
          </w:rPr>
          <w:delText>These should be modelled in EA</w:delText>
        </w:r>
      </w:del>
      <w:del w:id="6227" w:author="manojk" w:date="2012-04-27T12:49:00Z">
        <w:r w:rsidRPr="005B3B03" w:rsidDel="007B7739">
          <w:delText>&gt;</w:delText>
        </w:r>
        <w:bookmarkStart w:id="6228" w:name="_Toc324760871"/>
        <w:bookmarkStart w:id="6229" w:name="_Toc324761084"/>
        <w:bookmarkStart w:id="6230" w:name="_Toc326167475"/>
        <w:bookmarkEnd w:id="6228"/>
        <w:bookmarkEnd w:id="6229"/>
        <w:bookmarkEnd w:id="6230"/>
      </w:del>
    </w:p>
    <w:p w:rsidR="00000000" w:rsidRDefault="006A5941">
      <w:pPr>
        <w:pStyle w:val="Heading3"/>
        <w:rPr>
          <w:del w:id="6231" w:author="manojk" w:date="2012-04-27T12:47:00Z"/>
        </w:rPr>
        <w:pPrChange w:id="6232" w:author="manojk" w:date="2012-05-14T12:07:00Z">
          <w:pPr/>
        </w:pPrChange>
      </w:pPr>
      <w:bookmarkStart w:id="6233" w:name="_Toc324760872"/>
      <w:bookmarkStart w:id="6234" w:name="_Toc324761085"/>
      <w:bookmarkStart w:id="6235" w:name="_Toc326167476"/>
      <w:bookmarkEnd w:id="6233"/>
      <w:bookmarkEnd w:id="6234"/>
      <w:bookmarkEnd w:id="6235"/>
    </w:p>
    <w:p w:rsidR="00000000" w:rsidRDefault="00F64F03">
      <w:pPr>
        <w:pStyle w:val="Heading3"/>
        <w:numPr>
          <w:numberingChange w:id="6236" w:author="atuld" w:date="2012-04-26T11:16:00Z" w:original="%1:3:0:.%2:6:0:.%3:4:0:"/>
        </w:numPr>
        <w:rPr>
          <w:del w:id="6237" w:author="manojk" w:date="2012-04-27T12:49:00Z"/>
        </w:rPr>
        <w:pPrChange w:id="6238" w:author="manojk" w:date="2012-05-14T12:07:00Z">
          <w:pPr>
            <w:pStyle w:val="Heading3"/>
            <w:numPr>
              <w:ilvl w:val="0"/>
              <w:numId w:val="0"/>
            </w:numPr>
            <w:ind w:left="0" w:firstLine="0"/>
          </w:pPr>
        </w:pPrChange>
      </w:pPr>
      <w:del w:id="6239" w:author="manojk" w:date="2012-04-27T12:47:00Z">
        <w:r w:rsidRPr="00885983" w:rsidDel="00CB3DE6">
          <w:rPr>
            <w:b w:val="0"/>
            <w:bCs w:val="0"/>
          </w:rPr>
          <w:br w:type="page"/>
        </w:r>
      </w:del>
    </w:p>
    <w:p w:rsidR="00F64F03" w:rsidRDefault="00F64F03" w:rsidP="005B3B03">
      <w:pPr>
        <w:pStyle w:val="Heading3"/>
        <w:numPr>
          <w:numberingChange w:id="6240" w:author="atuld" w:date="2012-04-26T11:16:00Z" w:original="%1:3:0:.%2:6:0:.%3:5:0:"/>
        </w:numPr>
      </w:pPr>
      <w:bookmarkStart w:id="6241" w:name="_Toc326167477"/>
      <w:r w:rsidRPr="00885983">
        <w:t>Customized Control</w:t>
      </w:r>
      <w:ins w:id="6242" w:author="manojk" w:date="2012-05-14T13:09:00Z">
        <w:r w:rsidR="008F390A">
          <w:t>s,</w:t>
        </w:r>
      </w:ins>
      <w:r w:rsidRPr="00885983">
        <w:t xml:space="preserve"> Labels and Tooltips</w:t>
      </w:r>
      <w:bookmarkEnd w:id="6241"/>
    </w:p>
    <w:p w:rsidR="008F390A" w:rsidRDefault="008F390A" w:rsidP="008F390A">
      <w:pPr>
        <w:rPr>
          <w:ins w:id="6243" w:author="manojk" w:date="2012-05-14T13:10:00Z"/>
        </w:rPr>
      </w:pPr>
      <w:ins w:id="6244" w:author="manojk" w:date="2012-05-14T13:09:00Z">
        <w:r>
          <w:t xml:space="preserve">As part of branding, each </w:t>
        </w:r>
      </w:ins>
      <w:ins w:id="6245" w:author="manojk" w:date="2012-05-14T13:11:00Z">
        <w:r>
          <w:t xml:space="preserve">screen in the portal will be defined and container as controls where every page will become a container, containing </w:t>
        </w:r>
      </w:ins>
      <w:ins w:id="6246" w:author="manojk" w:date="2012-05-14T13:12:00Z">
        <w:r>
          <w:t>further</w:t>
        </w:r>
      </w:ins>
      <w:ins w:id="6247" w:author="manojk" w:date="2012-05-14T13:11:00Z">
        <w:r>
          <w:t xml:space="preserve"> containers</w:t>
        </w:r>
      </w:ins>
      <w:ins w:id="6248" w:author="manojk" w:date="2012-05-14T13:12:00Z">
        <w:r>
          <w:t>, which will</w:t>
        </w:r>
      </w:ins>
      <w:ins w:id="6249" w:author="manojk" w:date="2012-05-14T13:18:00Z">
        <w:r w:rsidR="002B17CA">
          <w:t>eventually contain</w:t>
        </w:r>
      </w:ins>
      <w:ins w:id="6250" w:author="manojk" w:date="2012-05-14T13:10:00Z">
        <w:r>
          <w:t>control</w:t>
        </w:r>
      </w:ins>
      <w:ins w:id="6251" w:author="manojk" w:date="2012-05-14T13:12:00Z">
        <w:r>
          <w:t>s</w:t>
        </w:r>
      </w:ins>
      <w:ins w:id="6252" w:author="manojk" w:date="2012-05-14T13:13:00Z">
        <w:r>
          <w:t>.</w:t>
        </w:r>
      </w:ins>
    </w:p>
    <w:p w:rsidR="00000000" w:rsidRDefault="006A5941">
      <w:pPr>
        <w:keepNext/>
        <w:rPr>
          <w:ins w:id="6253" w:author="manojk" w:date="2012-05-23T06:23:00Z"/>
        </w:rPr>
        <w:pPrChange w:id="6254" w:author="manojk" w:date="2012-05-23T06:23:00Z">
          <w:pPr/>
        </w:pPrChange>
      </w:pPr>
      <w:ins w:id="6255" w:author="manojk" w:date="2012-05-14T13:10:00Z">
        <w:r w:rsidRPr="00DF6216">
          <w:rPr>
            <w:noProof/>
            <w:lang w:val="en-US" w:eastAsia="en-US"/>
          </w:rPr>
          <w:pict>
            <v:shape id="_x0000_i1055" type="#_x0000_t75" style="width:468.75pt;height:251.25pt;visibility:visible;mso-wrap-style:square">
              <v:imagedata r:id="rId41" o:title=""/>
            </v:shape>
          </w:pict>
        </w:r>
      </w:ins>
    </w:p>
    <w:p w:rsidR="00000000" w:rsidRDefault="00DF6216">
      <w:pPr>
        <w:pStyle w:val="Caption"/>
        <w:jc w:val="center"/>
        <w:rPr>
          <w:ins w:id="6256" w:author="manojk" w:date="2012-05-14T13:09:00Z"/>
        </w:rPr>
        <w:pPrChange w:id="6257" w:author="manojk" w:date="2012-05-23T06:23:00Z">
          <w:pPr/>
        </w:pPrChange>
      </w:pPr>
      <w:ins w:id="6258" w:author="manojk" w:date="2012-05-23T06:23:00Z">
        <w:r w:rsidRPr="00DF6216">
          <w:rPr>
            <w:b w:val="0"/>
            <w:rPrChange w:id="6259" w:author="manojk" w:date="2012-05-23T06:23:00Z">
              <w:rPr>
                <w:i/>
                <w:color w:val="004080"/>
              </w:rPr>
            </w:rPrChange>
          </w:rPr>
          <w:t xml:space="preserve">Figure </w:t>
        </w:r>
        <w:r w:rsidRPr="00DF6216">
          <w:rPr>
            <w:b w:val="0"/>
            <w:rPrChange w:id="6260" w:author="manojk" w:date="2012-05-23T06:23:00Z">
              <w:rPr>
                <w:i/>
                <w:color w:val="004080"/>
              </w:rPr>
            </w:rPrChange>
          </w:rPr>
          <w:fldChar w:fldCharType="begin"/>
        </w:r>
        <w:r w:rsidRPr="00DF6216">
          <w:rPr>
            <w:b w:val="0"/>
            <w:rPrChange w:id="6261" w:author="manojk" w:date="2012-05-23T06:23:00Z">
              <w:rPr>
                <w:i/>
                <w:color w:val="004080"/>
              </w:rPr>
            </w:rPrChange>
          </w:rPr>
          <w:instrText xml:space="preserve"> SEQ Figure \* ARABIC </w:instrText>
        </w:r>
      </w:ins>
      <w:r w:rsidRPr="00DF6216">
        <w:rPr>
          <w:b w:val="0"/>
          <w:rPrChange w:id="6262" w:author="manojk" w:date="2012-05-23T06:23:00Z">
            <w:rPr>
              <w:i/>
              <w:color w:val="004080"/>
            </w:rPr>
          </w:rPrChange>
        </w:rPr>
        <w:fldChar w:fldCharType="separate"/>
      </w:r>
      <w:ins w:id="6263" w:author="manojk" w:date="2012-05-23T06:23:00Z">
        <w:r w:rsidRPr="00DF6216">
          <w:rPr>
            <w:b w:val="0"/>
            <w:noProof/>
            <w:rPrChange w:id="6264" w:author="manojk" w:date="2012-05-23T06:23:00Z">
              <w:rPr>
                <w:i/>
                <w:noProof/>
                <w:color w:val="004080"/>
              </w:rPr>
            </w:rPrChange>
          </w:rPr>
          <w:t>5</w:t>
        </w:r>
        <w:r w:rsidRPr="00DF6216">
          <w:rPr>
            <w:b w:val="0"/>
            <w:rPrChange w:id="6265" w:author="manojk" w:date="2012-05-23T06:23:00Z">
              <w:rPr>
                <w:i/>
                <w:color w:val="004080"/>
              </w:rPr>
            </w:rPrChange>
          </w:rPr>
          <w:fldChar w:fldCharType="end"/>
        </w:r>
        <w:r w:rsidRPr="00DF6216">
          <w:rPr>
            <w:b w:val="0"/>
            <w:rPrChange w:id="6266" w:author="manojk" w:date="2012-05-23T06:23:00Z">
              <w:rPr>
                <w:i/>
                <w:color w:val="004080"/>
              </w:rPr>
            </w:rPrChange>
          </w:rPr>
          <w:t>: Depiction of container and controls</w:t>
        </w:r>
      </w:ins>
    </w:p>
    <w:p w:rsidR="00000000" w:rsidRDefault="00127477">
      <w:pPr>
        <w:numPr>
          <w:numberingChange w:id="6267" w:author="atuld" w:date="2012-04-26T11:16:00Z" w:original="%1:3:0:.%2:6:0:.%3:5:0:"/>
        </w:numPr>
        <w:pPrChange w:id="6268" w:author="manojk" w:date="2012-05-14T13:09:00Z">
          <w:pPr>
            <w:pStyle w:val="Heading3"/>
          </w:pPr>
        </w:pPrChange>
      </w:pPr>
      <w:ins w:id="6269" w:author="manojk" w:date="2012-05-14T13:16:00Z">
        <w:r>
          <w:rPr>
            <w:i/>
          </w:rPr>
          <w:tab/>
        </w:r>
        <w:r>
          <w:rPr>
            <w:i/>
          </w:rPr>
          <w:tab/>
        </w:r>
        <w:r>
          <w:rPr>
            <w:i/>
          </w:rPr>
          <w:tab/>
        </w:r>
      </w:ins>
    </w:p>
    <w:p w:rsidR="00000000" w:rsidRDefault="002B17CA">
      <w:pPr>
        <w:numPr>
          <w:numberingChange w:id="6270" w:author="atuld" w:date="2012-04-26T11:16:00Z" w:original="%1:3:0:.%2:6:0:.%3:5:0:"/>
        </w:numPr>
        <w:pPrChange w:id="6271" w:author="manojk" w:date="2012-05-14T13:09:00Z">
          <w:pPr>
            <w:pStyle w:val="Heading3"/>
          </w:pPr>
        </w:pPrChange>
      </w:pPr>
      <w:ins w:id="6272" w:author="manojk" w:date="2012-05-14T13:18:00Z">
        <w:r>
          <w:t xml:space="preserve">These containers and controls will be registered in </w:t>
        </w:r>
      </w:ins>
      <w:ins w:id="6273" w:author="manojk" w:date="2012-05-14T13:19:00Z">
        <w:r>
          <w:t>framework database and will be customized based upon profile</w:t>
        </w:r>
      </w:ins>
      <w:ins w:id="6274" w:author="manojk" w:date="2012-05-14T13:20:00Z">
        <w:r>
          <w:t>s</w:t>
        </w:r>
      </w:ins>
      <w:ins w:id="6275" w:author="manojk" w:date="2012-05-14T13:19:00Z">
        <w:r>
          <w:t xml:space="preserve"> and </w:t>
        </w:r>
      </w:ins>
      <w:proofErr w:type="spellStart"/>
      <w:ins w:id="6276" w:author="manojk" w:date="2012-05-14T13:21:00Z">
        <w:r w:rsidR="00C51347">
          <w:t>locale</w:t>
        </w:r>
      </w:ins>
      <w:ins w:id="6277" w:author="manojk" w:date="2012-05-14T13:19:00Z">
        <w:r>
          <w:t>.</w:t>
        </w:r>
      </w:ins>
      <w:ins w:id="6278" w:author="manojk" w:date="2012-05-14T13:22:00Z">
        <w:r w:rsidR="002126E9">
          <w:t>Information</w:t>
        </w:r>
        <w:proofErr w:type="spellEnd"/>
        <w:r w:rsidR="002126E9">
          <w:t xml:space="preserve"> like </w:t>
        </w:r>
        <w:proofErr w:type="spellStart"/>
        <w:r w:rsidR="002126E9">
          <w:t>maxLength,is_madatory</w:t>
        </w:r>
        <w:proofErr w:type="spellEnd"/>
        <w:r w:rsidR="002126E9">
          <w:t xml:space="preserve"> will be kept in database as well which will aid in </w:t>
        </w:r>
      </w:ins>
      <w:ins w:id="6279" w:author="manojk" w:date="2012-05-14T13:23:00Z">
        <w:r w:rsidR="002126E9">
          <w:t xml:space="preserve">validation checks. </w:t>
        </w:r>
      </w:ins>
      <w:ins w:id="6280" w:author="manojk" w:date="2012-05-14T13:21:00Z">
        <w:r w:rsidR="002126E9">
          <w:t xml:space="preserve">Users will be given access to controls based upon </w:t>
        </w:r>
      </w:ins>
      <w:ins w:id="6281" w:author="manojk" w:date="2012-05-14T13:27:00Z">
        <w:r w:rsidR="00D807E5">
          <w:t>profile and role.</w:t>
        </w:r>
      </w:ins>
    </w:p>
    <w:p w:rsidR="00000000" w:rsidRDefault="00F64F03">
      <w:pPr>
        <w:pStyle w:val="Heading5"/>
        <w:numPr>
          <w:numberingChange w:id="6282" w:author="atuld" w:date="2012-04-26T11:16:00Z" w:original="%1:3:0:.%2:6:0:.%3:5:0:.%4:1:0:"/>
        </w:numPr>
        <w:pPrChange w:id="6283" w:author="manojk" w:date="2012-05-14T12:07:00Z">
          <w:pPr>
            <w:pStyle w:val="Heading4"/>
          </w:pPr>
        </w:pPrChange>
      </w:pPr>
      <w:r>
        <w:t>Database Design</w:t>
      </w:r>
    </w:p>
    <w:p w:rsidR="00000000" w:rsidRDefault="006A5941">
      <w:pPr>
        <w:numPr>
          <w:ins w:id="6284" w:author="atuld" w:date="2012-04-26T17:48:00Z"/>
        </w:numPr>
        <w:rPr>
          <w:ins w:id="6285" w:author="atuld" w:date="2012-04-26T17:48:00Z"/>
          <w:del w:id="6286" w:author="manojk" w:date="2012-05-14T13:08:00Z"/>
          <w:color w:val="FF0000"/>
          <w:rPrChange w:id="6287" w:author="manojk" w:date="2012-04-27T12:48:00Z">
            <w:rPr>
              <w:ins w:id="6288" w:author="atuld" w:date="2012-04-26T17:48:00Z"/>
              <w:del w:id="6289" w:author="manojk" w:date="2012-05-14T13:08:00Z"/>
            </w:rPr>
          </w:rPrChange>
        </w:rPr>
        <w:pPrChange w:id="6290" w:author="atuld" w:date="2012-04-26T17:48:00Z">
          <w:pPr>
            <w:pStyle w:val="Heading4"/>
          </w:pPr>
        </w:pPrChange>
      </w:pPr>
    </w:p>
    <w:p w:rsidR="00000000" w:rsidRDefault="00F64F03">
      <w:pPr>
        <w:numPr>
          <w:ins w:id="6291" w:author="atuld" w:date="2012-04-26T17:48:00Z"/>
        </w:numPr>
        <w:rPr>
          <w:ins w:id="6292" w:author="atuld" w:date="2012-04-26T18:32:00Z"/>
        </w:rPr>
        <w:pPrChange w:id="6293" w:author="atuld" w:date="2012-04-26T17:48:00Z">
          <w:pPr>
            <w:pStyle w:val="Heading4"/>
          </w:pPr>
        </w:pPrChange>
      </w:pPr>
      <w:ins w:id="6294" w:author="atuld" w:date="2012-04-26T17:48:00Z">
        <w:r>
          <w:t xml:space="preserve">Following table structure would support </w:t>
        </w:r>
        <w:del w:id="6295" w:author="manojk" w:date="2012-04-27T12:48:00Z">
          <w:r w:rsidDel="007B7739">
            <w:delText>cutomised</w:delText>
          </w:r>
        </w:del>
      </w:ins>
      <w:ins w:id="6296" w:author="manojk" w:date="2012-04-27T12:48:00Z">
        <w:r w:rsidR="007B7739">
          <w:t>customised</w:t>
        </w:r>
      </w:ins>
      <w:ins w:id="6297" w:author="atuld" w:date="2012-04-26T17:48:00Z">
        <w:r>
          <w:t xml:space="preserve"> control labels and tooltips</w:t>
        </w:r>
      </w:ins>
    </w:p>
    <w:p w:rsidR="00000000" w:rsidRDefault="006A5941">
      <w:pPr>
        <w:numPr>
          <w:ins w:id="6298" w:author="atuld" w:date="2012-04-26T18:32:00Z"/>
        </w:numPr>
        <w:rPr>
          <w:ins w:id="6299" w:author="atuld" w:date="2012-04-26T17:48:00Z"/>
        </w:rPr>
        <w:pPrChange w:id="6300" w:author="atuld" w:date="2012-04-26T17:48:00Z">
          <w:pPr>
            <w:pStyle w:val="Heading4"/>
          </w:pPr>
        </w:pPrChange>
      </w:pPr>
    </w:p>
    <w:p w:rsidR="00000000" w:rsidRDefault="006A5941">
      <w:pPr>
        <w:pStyle w:val="NormalIndent"/>
        <w:numPr>
          <w:ins w:id="6301" w:author="atuld" w:date="2012-04-26T17:40:00Z"/>
        </w:numPr>
        <w:rPr>
          <w:ins w:id="6302" w:author="Atul Duggal" w:date="2012-04-27T19:42:00Z"/>
        </w:rPr>
        <w:pPrChange w:id="6303" w:author="atuld" w:date="2012-04-26T18:32:00Z">
          <w:pPr>
            <w:pStyle w:val="Heading4"/>
            <w:numPr>
              <w:numId w:val="0"/>
            </w:numPr>
            <w:ind w:left="0" w:firstLine="0"/>
          </w:pPr>
        </w:pPrChange>
      </w:pPr>
      <w:ins w:id="6304" w:author="atuld" w:date="2012-04-26T17:41:00Z">
        <w:del w:id="6305" w:author="Atul Duggal" w:date="2012-04-27T19:41:00Z">
          <w:r>
            <w:pict>
              <v:shape id="_x0000_i1056" type="#_x0000_t75" style="width:564.75pt;height:192pt">
                <v:imagedata r:id="rId42" o:title=""/>
              </v:shape>
            </w:pict>
          </w:r>
        </w:del>
      </w:ins>
      <w:ins w:id="6306" w:author="Atul Duggal" w:date="2012-04-27T19:42:00Z">
        <w:r w:rsidR="000E56E2">
          <w:t>CTRL_TRANS</w:t>
        </w:r>
      </w:ins>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307" w:author="manojk" w:date="2012-05-29T18:02:00Z">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1783"/>
        <w:gridCol w:w="1662"/>
        <w:gridCol w:w="1728"/>
        <w:gridCol w:w="1608"/>
        <w:tblGridChange w:id="6308">
          <w:tblGrid>
            <w:gridCol w:w="1783"/>
            <w:gridCol w:w="1662"/>
            <w:gridCol w:w="1728"/>
            <w:gridCol w:w="1608"/>
          </w:tblGrid>
        </w:tblGridChange>
      </w:tblGrid>
      <w:tr w:rsidR="0039590C" w:rsidTr="006708A0">
        <w:trPr>
          <w:ins w:id="6309" w:author="Atul Duggal" w:date="2012-04-27T19:43:00Z"/>
        </w:trPr>
        <w:tc>
          <w:tcPr>
            <w:tcW w:w="1783" w:type="dxa"/>
            <w:shd w:val="clear" w:color="auto" w:fill="948A54"/>
            <w:tcPrChange w:id="6310" w:author="manojk" w:date="2012-05-29T18:02:00Z">
              <w:tcPr>
                <w:tcW w:w="1849" w:type="dxa"/>
                <w:shd w:val="clear" w:color="auto" w:fill="4F6228"/>
              </w:tcPr>
            </w:tcPrChange>
          </w:tcPr>
          <w:p w:rsidR="00000000" w:rsidRDefault="00DF6216">
            <w:pPr>
              <w:rPr>
                <w:ins w:id="6311" w:author="Atul Duggal" w:date="2012-04-27T19:43:00Z"/>
                <w:rFonts w:cs="Calibri"/>
                <w:b/>
                <w:bCs/>
                <w:color w:val="EBF1DE"/>
                <w:szCs w:val="22"/>
                <w:shd w:val="clear" w:color="auto" w:fill="auto"/>
                <w:lang w:val="en-IN"/>
                <w:rPrChange w:id="6312" w:author="manojk" w:date="2012-05-14T09:27:00Z">
                  <w:rPr>
                    <w:ins w:id="6313" w:author="Atul Duggal" w:date="2012-04-27T19:43:00Z"/>
                    <w:sz w:val="20"/>
                  </w:rPr>
                </w:rPrChange>
              </w:rPr>
              <w:pPrChange w:id="6314" w:author="manojk" w:date="2012-05-14T09:27:00Z">
                <w:pPr>
                  <w:pStyle w:val="NormalIndent"/>
                  <w:ind w:left="0"/>
                </w:pPr>
              </w:pPrChange>
            </w:pPr>
            <w:ins w:id="6315" w:author="Atul Duggal" w:date="2012-04-27T19:43:00Z">
              <w:r w:rsidRPr="00DF6216">
                <w:rPr>
                  <w:rFonts w:cs="Calibri"/>
                  <w:b/>
                  <w:bCs/>
                  <w:color w:val="EBF1DE"/>
                  <w:szCs w:val="22"/>
                  <w:shd w:val="clear" w:color="auto" w:fill="auto"/>
                  <w:lang w:val="en-IN"/>
                  <w:rPrChange w:id="6316" w:author="manojk" w:date="2012-05-14T09:27:00Z">
                    <w:rPr>
                      <w:i/>
                      <w:color w:val="004080"/>
                      <w:sz w:val="20"/>
                    </w:rPr>
                  </w:rPrChange>
                </w:rPr>
                <w:t>COLUMN_NAME</w:t>
              </w:r>
            </w:ins>
          </w:p>
        </w:tc>
        <w:tc>
          <w:tcPr>
            <w:tcW w:w="1662" w:type="dxa"/>
            <w:shd w:val="clear" w:color="auto" w:fill="948A54"/>
            <w:tcPrChange w:id="6317" w:author="manojk" w:date="2012-05-29T18:02:00Z">
              <w:tcPr>
                <w:tcW w:w="1849" w:type="dxa"/>
                <w:shd w:val="clear" w:color="auto" w:fill="4F6228"/>
              </w:tcPr>
            </w:tcPrChange>
          </w:tcPr>
          <w:p w:rsidR="00000000" w:rsidRDefault="00DF6216">
            <w:pPr>
              <w:rPr>
                <w:ins w:id="6318" w:author="Atul Duggal" w:date="2012-04-27T19:43:00Z"/>
                <w:rFonts w:cs="Calibri"/>
                <w:b/>
                <w:bCs/>
                <w:color w:val="EBF1DE"/>
                <w:szCs w:val="22"/>
                <w:shd w:val="clear" w:color="auto" w:fill="auto"/>
                <w:lang w:val="en-IN"/>
                <w:rPrChange w:id="6319" w:author="manojk" w:date="2012-05-14T09:27:00Z">
                  <w:rPr>
                    <w:ins w:id="6320" w:author="Atul Duggal" w:date="2012-04-27T19:43:00Z"/>
                    <w:sz w:val="20"/>
                  </w:rPr>
                </w:rPrChange>
              </w:rPr>
              <w:pPrChange w:id="6321" w:author="manojk" w:date="2012-05-14T09:27:00Z">
                <w:pPr>
                  <w:pStyle w:val="NormalIndent"/>
                  <w:ind w:left="0"/>
                </w:pPr>
              </w:pPrChange>
            </w:pPr>
            <w:ins w:id="6322" w:author="Atul Duggal" w:date="2012-04-27T19:44:00Z">
              <w:r w:rsidRPr="00DF6216">
                <w:rPr>
                  <w:rFonts w:cs="Calibri"/>
                  <w:b/>
                  <w:bCs/>
                  <w:color w:val="EBF1DE"/>
                  <w:szCs w:val="22"/>
                  <w:shd w:val="clear" w:color="auto" w:fill="auto"/>
                  <w:lang w:val="en-IN"/>
                  <w:rPrChange w:id="6323" w:author="manojk" w:date="2012-05-14T09:27:00Z">
                    <w:rPr>
                      <w:i/>
                      <w:color w:val="004080"/>
                      <w:sz w:val="20"/>
                    </w:rPr>
                  </w:rPrChange>
                </w:rPr>
                <w:t>TRANS_VALUE</w:t>
              </w:r>
            </w:ins>
          </w:p>
        </w:tc>
        <w:tc>
          <w:tcPr>
            <w:tcW w:w="1728" w:type="dxa"/>
            <w:shd w:val="clear" w:color="auto" w:fill="948A54"/>
            <w:tcPrChange w:id="6324" w:author="manojk" w:date="2012-05-29T18:02:00Z">
              <w:tcPr>
                <w:tcW w:w="1849" w:type="dxa"/>
                <w:shd w:val="clear" w:color="auto" w:fill="4F6228"/>
              </w:tcPr>
            </w:tcPrChange>
          </w:tcPr>
          <w:p w:rsidR="00000000" w:rsidRDefault="00DF6216">
            <w:pPr>
              <w:rPr>
                <w:ins w:id="6325" w:author="Atul Duggal" w:date="2012-04-27T19:43:00Z"/>
                <w:rFonts w:cs="Calibri"/>
                <w:b/>
                <w:bCs/>
                <w:color w:val="EBF1DE"/>
                <w:szCs w:val="22"/>
                <w:shd w:val="clear" w:color="auto" w:fill="auto"/>
                <w:lang w:val="en-IN"/>
                <w:rPrChange w:id="6326" w:author="manojk" w:date="2012-05-14T09:27:00Z">
                  <w:rPr>
                    <w:ins w:id="6327" w:author="Atul Duggal" w:date="2012-04-27T19:43:00Z"/>
                    <w:sz w:val="20"/>
                  </w:rPr>
                </w:rPrChange>
              </w:rPr>
              <w:pPrChange w:id="6328" w:author="manojk" w:date="2012-05-14T09:27:00Z">
                <w:pPr>
                  <w:pStyle w:val="NormalIndent"/>
                  <w:ind w:left="0"/>
                </w:pPr>
              </w:pPrChange>
            </w:pPr>
            <w:ins w:id="6329" w:author="Atul Duggal" w:date="2012-04-27T19:44:00Z">
              <w:r w:rsidRPr="00DF6216">
                <w:rPr>
                  <w:rFonts w:cs="Calibri"/>
                  <w:b/>
                  <w:bCs/>
                  <w:color w:val="EBF1DE"/>
                  <w:szCs w:val="22"/>
                  <w:shd w:val="clear" w:color="auto" w:fill="auto"/>
                  <w:lang w:val="en-IN"/>
                  <w:rPrChange w:id="6330" w:author="manojk" w:date="2012-05-14T09:27:00Z">
                    <w:rPr>
                      <w:i/>
                      <w:color w:val="004080"/>
                      <w:sz w:val="20"/>
                    </w:rPr>
                  </w:rPrChange>
                </w:rPr>
                <w:t>PROFILE_NAME</w:t>
              </w:r>
            </w:ins>
          </w:p>
        </w:tc>
        <w:tc>
          <w:tcPr>
            <w:tcW w:w="1608" w:type="dxa"/>
            <w:shd w:val="clear" w:color="auto" w:fill="948A54"/>
            <w:tcPrChange w:id="6331" w:author="manojk" w:date="2012-05-29T18:02:00Z">
              <w:tcPr>
                <w:tcW w:w="1849" w:type="dxa"/>
                <w:shd w:val="clear" w:color="auto" w:fill="4F6228"/>
              </w:tcPr>
            </w:tcPrChange>
          </w:tcPr>
          <w:p w:rsidR="00000000" w:rsidRDefault="00DF6216">
            <w:pPr>
              <w:rPr>
                <w:ins w:id="6332" w:author="Atul Duggal" w:date="2012-04-27T19:43:00Z"/>
                <w:rFonts w:cs="Calibri"/>
                <w:b/>
                <w:bCs/>
                <w:color w:val="EBF1DE"/>
                <w:szCs w:val="22"/>
                <w:shd w:val="clear" w:color="auto" w:fill="auto"/>
                <w:lang w:val="en-IN"/>
                <w:rPrChange w:id="6333" w:author="manojk" w:date="2012-05-14T09:27:00Z">
                  <w:rPr>
                    <w:ins w:id="6334" w:author="Atul Duggal" w:date="2012-04-27T19:43:00Z"/>
                    <w:sz w:val="20"/>
                  </w:rPr>
                </w:rPrChange>
              </w:rPr>
              <w:pPrChange w:id="6335" w:author="manojk" w:date="2012-05-14T09:27:00Z">
                <w:pPr>
                  <w:pStyle w:val="NormalIndent"/>
                  <w:ind w:left="0"/>
                </w:pPr>
              </w:pPrChange>
            </w:pPr>
            <w:ins w:id="6336" w:author="Atul Duggal" w:date="2012-04-27T19:44:00Z">
              <w:r w:rsidRPr="00DF6216">
                <w:rPr>
                  <w:rFonts w:cs="Calibri"/>
                  <w:b/>
                  <w:bCs/>
                  <w:color w:val="EBF1DE"/>
                  <w:szCs w:val="22"/>
                  <w:shd w:val="clear" w:color="auto" w:fill="auto"/>
                  <w:lang w:val="en-IN"/>
                  <w:rPrChange w:id="6337" w:author="manojk" w:date="2012-05-14T09:27:00Z">
                    <w:rPr>
                      <w:i/>
                      <w:color w:val="004080"/>
                      <w:sz w:val="20"/>
                    </w:rPr>
                  </w:rPrChange>
                </w:rPr>
                <w:t>LOCALE_NME</w:t>
              </w:r>
            </w:ins>
          </w:p>
        </w:tc>
      </w:tr>
      <w:tr w:rsidR="0039590C" w:rsidTr="0039590C">
        <w:trPr>
          <w:ins w:id="6338" w:author="Atul Duggal" w:date="2012-04-27T19:43:00Z"/>
        </w:trPr>
        <w:tc>
          <w:tcPr>
            <w:tcW w:w="1783" w:type="dxa"/>
            <w:shd w:val="clear" w:color="auto" w:fill="auto"/>
            <w:tcPrChange w:id="6339" w:author="manojk" w:date="2012-05-14T13:32:00Z">
              <w:tcPr>
                <w:tcW w:w="1849" w:type="dxa"/>
                <w:shd w:val="clear" w:color="auto" w:fill="auto"/>
              </w:tcPr>
            </w:tcPrChange>
          </w:tcPr>
          <w:p w:rsidR="0039590C" w:rsidRPr="00E76745" w:rsidRDefault="0039590C" w:rsidP="00E76745">
            <w:pPr>
              <w:pStyle w:val="NormalIndent"/>
              <w:ind w:left="0"/>
              <w:rPr>
                <w:ins w:id="6340" w:author="Atul Duggal" w:date="2012-04-27T19:43:00Z"/>
                <w:sz w:val="20"/>
              </w:rPr>
            </w:pPr>
            <w:ins w:id="6341" w:author="Atul Duggal" w:date="2012-04-27T19:45:00Z">
              <w:r w:rsidRPr="00E76745">
                <w:rPr>
                  <w:sz w:val="20"/>
                </w:rPr>
                <w:t>CTRL_LABEL_ID</w:t>
              </w:r>
            </w:ins>
          </w:p>
        </w:tc>
        <w:tc>
          <w:tcPr>
            <w:tcW w:w="1662" w:type="dxa"/>
            <w:shd w:val="clear" w:color="auto" w:fill="auto"/>
            <w:tcPrChange w:id="6342" w:author="manojk" w:date="2012-05-14T13:32:00Z">
              <w:tcPr>
                <w:tcW w:w="1849" w:type="dxa"/>
                <w:shd w:val="clear" w:color="auto" w:fill="auto"/>
              </w:tcPr>
            </w:tcPrChange>
          </w:tcPr>
          <w:p w:rsidR="0039590C" w:rsidRPr="00AD720D" w:rsidRDefault="00DF6216" w:rsidP="00E76745">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rPr>
                <w:ins w:id="6343" w:author="Atul Duggal" w:date="2012-04-27T19:43:00Z"/>
                <w:color w:val="943634"/>
                <w:sz w:val="20"/>
                <w:rPrChange w:id="6344" w:author="manojk" w:date="2012-05-14T13:33:00Z">
                  <w:rPr>
                    <w:ins w:id="6345" w:author="Atul Duggal" w:date="2012-04-27T19:43:00Z"/>
                    <w:rFonts w:ascii="Times New Roman" w:hAnsi="Times New Roman"/>
                    <w:sz w:val="20"/>
                    <w:szCs w:val="18"/>
                  </w:rPr>
                </w:rPrChange>
              </w:rPr>
            </w:pPr>
            <w:ins w:id="6346" w:author="Atul Duggal" w:date="2012-04-27T19:44:00Z">
              <w:r w:rsidRPr="00DF6216">
                <w:rPr>
                  <w:color w:val="943634"/>
                  <w:sz w:val="20"/>
                  <w:rPrChange w:id="6347" w:author="manojk" w:date="2012-05-14T13:33:00Z">
                    <w:rPr>
                      <w:i/>
                      <w:color w:val="004080"/>
                      <w:sz w:val="20"/>
                    </w:rPr>
                  </w:rPrChange>
                </w:rPr>
                <w:t>Username</w:t>
              </w:r>
            </w:ins>
          </w:p>
        </w:tc>
        <w:tc>
          <w:tcPr>
            <w:tcW w:w="1728" w:type="dxa"/>
            <w:shd w:val="clear" w:color="auto" w:fill="auto"/>
            <w:tcPrChange w:id="6348" w:author="manojk" w:date="2012-05-14T13:32:00Z">
              <w:tcPr>
                <w:tcW w:w="1849" w:type="dxa"/>
                <w:shd w:val="clear" w:color="auto" w:fill="auto"/>
              </w:tcPr>
            </w:tcPrChange>
          </w:tcPr>
          <w:p w:rsidR="0039590C" w:rsidRPr="00AD720D" w:rsidRDefault="00DF6216" w:rsidP="00E76745">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rPr>
                <w:ins w:id="6349" w:author="Atul Duggal" w:date="2012-04-27T19:43:00Z"/>
                <w:color w:val="943634"/>
                <w:sz w:val="20"/>
                <w:rPrChange w:id="6350" w:author="manojk" w:date="2012-05-14T13:33:00Z">
                  <w:rPr>
                    <w:ins w:id="6351" w:author="Atul Duggal" w:date="2012-04-27T19:43:00Z"/>
                    <w:rFonts w:ascii="Times New Roman" w:hAnsi="Times New Roman"/>
                    <w:sz w:val="20"/>
                    <w:szCs w:val="18"/>
                  </w:rPr>
                </w:rPrChange>
              </w:rPr>
            </w:pPr>
            <w:ins w:id="6352" w:author="Atul Duggal" w:date="2012-04-27T19:44:00Z">
              <w:r w:rsidRPr="00DF6216">
                <w:rPr>
                  <w:color w:val="943634"/>
                  <w:sz w:val="20"/>
                  <w:rPrChange w:id="6353" w:author="manojk" w:date="2012-05-14T13:33:00Z">
                    <w:rPr>
                      <w:i/>
                      <w:color w:val="004080"/>
                      <w:sz w:val="20"/>
                    </w:rPr>
                  </w:rPrChange>
                </w:rPr>
                <w:t>VER</w:t>
              </w:r>
            </w:ins>
            <w:ins w:id="6354" w:author="manojk" w:date="2012-05-14T13:33:00Z">
              <w:r w:rsidRPr="00DF6216">
                <w:rPr>
                  <w:color w:val="943634"/>
                  <w:sz w:val="20"/>
                  <w:rPrChange w:id="6355" w:author="manojk" w:date="2012-05-14T13:33:00Z">
                    <w:rPr>
                      <w:i/>
                      <w:color w:val="004080"/>
                      <w:sz w:val="20"/>
                    </w:rPr>
                  </w:rPrChange>
                </w:rPr>
                <w:t>IO</w:t>
              </w:r>
            </w:ins>
          </w:p>
        </w:tc>
        <w:tc>
          <w:tcPr>
            <w:tcW w:w="1608" w:type="dxa"/>
            <w:shd w:val="clear" w:color="auto" w:fill="auto"/>
            <w:tcPrChange w:id="6356" w:author="manojk" w:date="2012-05-14T13:32:00Z">
              <w:tcPr>
                <w:tcW w:w="1849" w:type="dxa"/>
                <w:shd w:val="clear" w:color="auto" w:fill="auto"/>
              </w:tcPr>
            </w:tcPrChange>
          </w:tcPr>
          <w:p w:rsidR="0039590C" w:rsidRPr="00E76745" w:rsidRDefault="0039590C" w:rsidP="00E76745">
            <w:pPr>
              <w:pStyle w:val="NormalIndent"/>
              <w:ind w:left="0"/>
              <w:rPr>
                <w:ins w:id="6357" w:author="Atul Duggal" w:date="2012-04-27T19:43:00Z"/>
                <w:sz w:val="20"/>
              </w:rPr>
            </w:pPr>
            <w:proofErr w:type="spellStart"/>
            <w:ins w:id="6358" w:author="Atul Duggal" w:date="2012-04-27T19:44:00Z">
              <w:r w:rsidRPr="00E76745">
                <w:rPr>
                  <w:sz w:val="20"/>
                </w:rPr>
                <w:t>en_us</w:t>
              </w:r>
            </w:ins>
            <w:proofErr w:type="spellEnd"/>
          </w:p>
        </w:tc>
      </w:tr>
      <w:tr w:rsidR="0039590C" w:rsidTr="0039590C">
        <w:trPr>
          <w:ins w:id="6359" w:author="manojk" w:date="2012-05-14T13:28:00Z"/>
        </w:trPr>
        <w:tc>
          <w:tcPr>
            <w:tcW w:w="1783" w:type="dxa"/>
            <w:shd w:val="clear" w:color="auto" w:fill="auto"/>
            <w:tcPrChange w:id="6360" w:author="manojk" w:date="2012-05-14T13:32:00Z">
              <w:tcPr>
                <w:tcW w:w="1849" w:type="dxa"/>
                <w:shd w:val="clear" w:color="auto" w:fill="auto"/>
              </w:tcPr>
            </w:tcPrChange>
          </w:tcPr>
          <w:p w:rsidR="0039590C" w:rsidRPr="00E76745" w:rsidRDefault="0039590C" w:rsidP="00E76745">
            <w:pPr>
              <w:pStyle w:val="NormalIndent"/>
              <w:ind w:left="0"/>
              <w:rPr>
                <w:ins w:id="6361" w:author="manojk" w:date="2012-05-14T13:28:00Z"/>
                <w:sz w:val="20"/>
              </w:rPr>
            </w:pPr>
            <w:ins w:id="6362" w:author="manojk" w:date="2012-05-14T13:33:00Z">
              <w:r w:rsidRPr="00E76745">
                <w:rPr>
                  <w:sz w:val="20"/>
                </w:rPr>
                <w:t>CTRL_LABEL_ID</w:t>
              </w:r>
            </w:ins>
          </w:p>
        </w:tc>
        <w:tc>
          <w:tcPr>
            <w:tcW w:w="1662" w:type="dxa"/>
            <w:shd w:val="clear" w:color="auto" w:fill="auto"/>
            <w:tcPrChange w:id="6363" w:author="manojk" w:date="2012-05-14T13:32:00Z">
              <w:tcPr>
                <w:tcW w:w="1849" w:type="dxa"/>
                <w:shd w:val="clear" w:color="auto" w:fill="auto"/>
              </w:tcPr>
            </w:tcPrChange>
          </w:tcPr>
          <w:p w:rsidR="0039590C" w:rsidRPr="00AD720D" w:rsidRDefault="00DF6216" w:rsidP="00E76745">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rPr>
                <w:ins w:id="6364" w:author="manojk" w:date="2012-05-14T13:28:00Z"/>
                <w:color w:val="943634"/>
                <w:sz w:val="20"/>
                <w:rPrChange w:id="6365" w:author="manojk" w:date="2012-05-14T13:33:00Z">
                  <w:rPr>
                    <w:ins w:id="6366" w:author="manojk" w:date="2012-05-14T13:28:00Z"/>
                    <w:rFonts w:ascii="Times New Roman" w:hAnsi="Times New Roman"/>
                    <w:sz w:val="20"/>
                    <w:szCs w:val="18"/>
                  </w:rPr>
                </w:rPrChange>
              </w:rPr>
            </w:pPr>
            <w:ins w:id="6367" w:author="manojk" w:date="2012-05-14T13:33:00Z">
              <w:r w:rsidRPr="00DF6216">
                <w:rPr>
                  <w:color w:val="943634"/>
                  <w:sz w:val="20"/>
                  <w:rPrChange w:id="6368" w:author="manojk" w:date="2012-05-14T13:33:00Z">
                    <w:rPr>
                      <w:i/>
                      <w:color w:val="004080"/>
                      <w:sz w:val="20"/>
                    </w:rPr>
                  </w:rPrChange>
                </w:rPr>
                <w:t>User Name</w:t>
              </w:r>
            </w:ins>
          </w:p>
        </w:tc>
        <w:tc>
          <w:tcPr>
            <w:tcW w:w="1728" w:type="dxa"/>
            <w:shd w:val="clear" w:color="auto" w:fill="auto"/>
            <w:tcPrChange w:id="6369" w:author="manojk" w:date="2012-05-14T13:32:00Z">
              <w:tcPr>
                <w:tcW w:w="1849" w:type="dxa"/>
                <w:shd w:val="clear" w:color="auto" w:fill="auto"/>
              </w:tcPr>
            </w:tcPrChange>
          </w:tcPr>
          <w:p w:rsidR="0039590C" w:rsidRPr="00AD720D" w:rsidRDefault="00DF6216" w:rsidP="00E76745">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rPr>
                <w:ins w:id="6370" w:author="manojk" w:date="2012-05-14T13:28:00Z"/>
                <w:color w:val="943634"/>
                <w:sz w:val="20"/>
                <w:rPrChange w:id="6371" w:author="manojk" w:date="2012-05-14T13:33:00Z">
                  <w:rPr>
                    <w:ins w:id="6372" w:author="manojk" w:date="2012-05-14T13:28:00Z"/>
                    <w:rFonts w:ascii="Times New Roman" w:hAnsi="Times New Roman"/>
                    <w:sz w:val="20"/>
                    <w:szCs w:val="18"/>
                  </w:rPr>
                </w:rPrChange>
              </w:rPr>
            </w:pPr>
            <w:proofErr w:type="spellStart"/>
            <w:ins w:id="6373" w:author="manojk" w:date="2012-05-14T13:33:00Z">
              <w:r w:rsidRPr="00DF6216">
                <w:rPr>
                  <w:color w:val="943634"/>
                  <w:sz w:val="20"/>
                  <w:rPrChange w:id="6374" w:author="manojk" w:date="2012-05-14T13:33:00Z">
                    <w:rPr>
                      <w:i/>
                      <w:color w:val="004080"/>
                      <w:sz w:val="20"/>
                    </w:rPr>
                  </w:rPrChange>
                </w:rPr>
                <w:t>YellowBook</w:t>
              </w:r>
            </w:ins>
            <w:proofErr w:type="spellEnd"/>
          </w:p>
        </w:tc>
        <w:tc>
          <w:tcPr>
            <w:tcW w:w="1608" w:type="dxa"/>
            <w:shd w:val="clear" w:color="auto" w:fill="auto"/>
            <w:tcPrChange w:id="6375" w:author="manojk" w:date="2012-05-14T13:32:00Z">
              <w:tcPr>
                <w:tcW w:w="1849" w:type="dxa"/>
                <w:shd w:val="clear" w:color="auto" w:fill="auto"/>
              </w:tcPr>
            </w:tcPrChange>
          </w:tcPr>
          <w:p w:rsidR="0039590C" w:rsidRPr="00E76745" w:rsidRDefault="0039590C" w:rsidP="00E76745">
            <w:pPr>
              <w:pStyle w:val="NormalIndent"/>
              <w:ind w:left="0"/>
              <w:rPr>
                <w:ins w:id="6376" w:author="manojk" w:date="2012-05-14T13:28:00Z"/>
                <w:sz w:val="20"/>
              </w:rPr>
            </w:pPr>
            <w:proofErr w:type="spellStart"/>
            <w:ins w:id="6377" w:author="manojk" w:date="2012-05-14T13:33:00Z">
              <w:r w:rsidRPr="00E76745">
                <w:rPr>
                  <w:sz w:val="20"/>
                </w:rPr>
                <w:t>en_us</w:t>
              </w:r>
            </w:ins>
            <w:proofErr w:type="spellEnd"/>
          </w:p>
        </w:tc>
      </w:tr>
    </w:tbl>
    <w:p w:rsidR="00000000" w:rsidRDefault="0039590C">
      <w:pPr>
        <w:pStyle w:val="Heading5"/>
        <w:numPr>
          <w:numberingChange w:id="6378" w:author="atuld" w:date="2012-04-26T11:16:00Z" w:original="%1:3:0:.%2:6:0:.%3:5:0:.%4:2:0:"/>
        </w:numPr>
        <w:rPr>
          <w:del w:id="6379" w:author="manojk" w:date="2012-05-14T12:08:00Z"/>
        </w:rPr>
        <w:pPrChange w:id="6380" w:author="manojk" w:date="2012-05-14T12:07:00Z">
          <w:pPr>
            <w:pStyle w:val="Heading4"/>
          </w:pPr>
        </w:pPrChange>
      </w:pPr>
      <w:ins w:id="6381" w:author="manojk" w:date="2012-05-14T13:34:00Z">
        <w:r>
          <w:t>As an example we can see the label name being customized based upon profile.</w:t>
        </w:r>
      </w:ins>
    </w:p>
    <w:p w:rsidR="00000000" w:rsidRDefault="006A5941">
      <w:pPr>
        <w:numPr>
          <w:ins w:id="6382" w:author="atuld" w:date="2012-04-26T17:40:00Z"/>
        </w:numPr>
        <w:rPr>
          <w:ins w:id="6383" w:author="manojk" w:date="2012-05-14T13:34:00Z"/>
        </w:rPr>
        <w:pPrChange w:id="6384" w:author="manojk" w:date="2012-05-14T13:34:00Z">
          <w:pPr>
            <w:pStyle w:val="Heading4"/>
            <w:numPr>
              <w:numId w:val="0"/>
            </w:numPr>
            <w:ind w:left="0" w:firstLine="0"/>
          </w:pPr>
        </w:pPrChange>
      </w:pPr>
    </w:p>
    <w:p w:rsidR="00F64F03" w:rsidDel="00885983" w:rsidRDefault="00F64F03" w:rsidP="00840AC2">
      <w:pPr>
        <w:pStyle w:val="Heading4"/>
        <w:numPr>
          <w:ilvl w:val="0"/>
          <w:numId w:val="0"/>
          <w:ins w:id="6385" w:author="atuld" w:date="2012-04-26T17:40:00Z"/>
        </w:numPr>
        <w:rPr>
          <w:ins w:id="6386" w:author="atuld" w:date="2012-04-26T17:40:00Z"/>
          <w:del w:id="6387" w:author="manojk" w:date="2012-05-14T12:08:00Z"/>
        </w:rPr>
      </w:pPr>
    </w:p>
    <w:p w:rsidR="00000000" w:rsidRDefault="00F64F03">
      <w:pPr>
        <w:pStyle w:val="Heading5"/>
        <w:numPr>
          <w:numberingChange w:id="6388" w:author="atuld" w:date="2012-04-26T11:16:00Z" w:original="%1:3:0:.%2:6:0:.%3:5:0:.%4:2:0:"/>
        </w:numPr>
        <w:pPrChange w:id="6389" w:author="manojk" w:date="2012-05-14T12:07:00Z">
          <w:pPr>
            <w:pStyle w:val="Heading4"/>
          </w:pPr>
        </w:pPrChange>
      </w:pPr>
      <w:r>
        <w:t>Object Structure</w:t>
      </w:r>
    </w:p>
    <w:p w:rsidR="00F64F03" w:rsidRPr="00C67392" w:rsidRDefault="00F64F03" w:rsidP="00C67392"/>
    <w:p w:rsidR="00F64F03" w:rsidDel="00462453" w:rsidRDefault="00F64F03" w:rsidP="00AA2C81">
      <w:pPr>
        <w:pStyle w:val="Heading3"/>
        <w:numPr>
          <w:numberingChange w:id="6390" w:author="atuld" w:date="2012-04-26T11:16:00Z" w:original="%1:3:0:.%2:6:0:.%3:6:0:"/>
        </w:numPr>
        <w:rPr>
          <w:del w:id="6391" w:author="manojk" w:date="2012-05-30T19:06:00Z"/>
        </w:rPr>
      </w:pPr>
      <w:ins w:id="6392" w:author="atuld" w:date="2012-04-26T17:39:00Z">
        <w:del w:id="6393" w:author="manojk" w:date="2012-05-30T19:06:00Z">
          <w:r w:rsidDel="00462453">
            <w:delText>&lt;To be elaborated&gt;</w:delText>
          </w:r>
        </w:del>
      </w:ins>
      <w:del w:id="6394" w:author="manojk" w:date="2012-05-30T19:06:00Z">
        <w:r w:rsidDel="00462453">
          <w:delText>Customized Containers / Controls</w:delText>
        </w:r>
      </w:del>
    </w:p>
    <w:p w:rsidR="00F64F03" w:rsidDel="00462453" w:rsidRDefault="00F64F03" w:rsidP="00C67392">
      <w:pPr>
        <w:pStyle w:val="Heading4"/>
        <w:numPr>
          <w:numberingChange w:id="6395" w:author="atuld" w:date="2012-04-26T11:16:00Z" w:original="%1:3:0:.%2:6:0:.%3:6:0:.%4:1:0:"/>
        </w:numPr>
        <w:rPr>
          <w:del w:id="6396" w:author="manojk" w:date="2012-05-30T19:06:00Z"/>
        </w:rPr>
      </w:pPr>
      <w:del w:id="6397" w:author="manojk" w:date="2012-05-30T19:06:00Z">
        <w:r w:rsidDel="00462453">
          <w:delText>Database Design</w:delText>
        </w:r>
      </w:del>
    </w:p>
    <w:p w:rsidR="00F64F03" w:rsidRPr="00C67392" w:rsidDel="00462453" w:rsidRDefault="00F64F03" w:rsidP="00C67392">
      <w:pPr>
        <w:pStyle w:val="Heading4"/>
        <w:numPr>
          <w:numberingChange w:id="6398" w:author="atuld" w:date="2012-04-26T11:16:00Z" w:original="%1:3:0:.%2:6:0:.%3:6:0:.%4:1:0:"/>
        </w:numPr>
        <w:rPr>
          <w:del w:id="6399" w:author="manojk" w:date="2012-05-30T19:06:00Z"/>
        </w:rPr>
      </w:pPr>
      <w:del w:id="6400" w:author="manojk" w:date="2012-05-30T19:06:00Z">
        <w:r w:rsidDel="00462453">
          <w:delText>Object Structure</w:delText>
        </w:r>
      </w:del>
    </w:p>
    <w:p w:rsidR="00F64F03" w:rsidRPr="00C67392" w:rsidRDefault="00462453" w:rsidP="00C67392">
      <w:ins w:id="6401" w:author="manojk" w:date="2012-05-30T19:06:00Z">
        <w:r>
          <w:t>Please refer section 3.8..1.2</w:t>
        </w:r>
      </w:ins>
      <w:ins w:id="6402" w:author="manojk" w:date="2012-05-30T19:07:00Z">
        <w:r w:rsidR="00033642">
          <w:t>.</w:t>
        </w:r>
      </w:ins>
    </w:p>
    <w:p w:rsidR="00F64F03" w:rsidDel="0039590C" w:rsidRDefault="00F64F03" w:rsidP="005B3B03">
      <w:pPr>
        <w:pStyle w:val="Heading3"/>
        <w:numPr>
          <w:ins w:id="6403" w:author="atuld" w:date="2012-04-26T17:39:00Z"/>
        </w:numPr>
        <w:rPr>
          <w:ins w:id="6404" w:author="atuld" w:date="2012-04-26T17:39:00Z"/>
          <w:del w:id="6405" w:author="manojk" w:date="2012-05-14T13:35:00Z"/>
        </w:rPr>
      </w:pPr>
      <w:ins w:id="6406" w:author="atuld" w:date="2012-04-26T17:39:00Z">
        <w:r>
          <w:br w:type="page"/>
        </w:r>
        <w:del w:id="6407" w:author="manojk" w:date="2012-05-14T13:35:00Z">
          <w:r w:rsidDel="0039590C">
            <w:delText>Customized Containers / Controls</w:delText>
          </w:r>
        </w:del>
      </w:ins>
    </w:p>
    <w:p w:rsidR="00000000" w:rsidRDefault="00F64F03">
      <w:pPr>
        <w:pStyle w:val="Heading3"/>
        <w:numPr>
          <w:ins w:id="6408" w:author="atuld" w:date="2012-04-26T17:39:00Z"/>
        </w:numPr>
        <w:rPr>
          <w:ins w:id="6409" w:author="Atul Duggal" w:date="2012-04-27T19:46:00Z"/>
          <w:del w:id="6410" w:author="manojk" w:date="2012-05-14T13:35:00Z"/>
        </w:rPr>
        <w:pPrChange w:id="6411" w:author="manojk" w:date="2012-05-14T13:35:00Z">
          <w:pPr>
            <w:pStyle w:val="Heading4"/>
          </w:pPr>
        </w:pPrChange>
      </w:pPr>
      <w:ins w:id="6412" w:author="atuld" w:date="2012-04-26T17:39:00Z">
        <w:del w:id="6413" w:author="manojk" w:date="2012-05-14T13:35:00Z">
          <w:r w:rsidDel="0039590C">
            <w:delText>Database Design</w:delText>
          </w:r>
        </w:del>
      </w:ins>
      <w:bookmarkStart w:id="6414" w:name="_Toc326167478"/>
      <w:bookmarkEnd w:id="6414"/>
    </w:p>
    <w:p w:rsidR="00000000" w:rsidRDefault="00D50E88">
      <w:pPr>
        <w:pStyle w:val="Heading3"/>
        <w:rPr>
          <w:ins w:id="6415" w:author="Atul Duggal" w:date="2012-04-27T19:47:00Z"/>
          <w:del w:id="6416" w:author="manojk" w:date="2012-05-14T13:35:00Z"/>
        </w:rPr>
        <w:pPrChange w:id="6417" w:author="manojk" w:date="2012-05-14T13:35:00Z">
          <w:pPr/>
        </w:pPrChange>
      </w:pPr>
      <w:ins w:id="6418" w:author="Atul Duggal" w:date="2012-04-27T19:47:00Z">
        <w:del w:id="6419" w:author="manojk" w:date="2012-05-14T13:35:00Z">
          <w:r w:rsidDel="0039590C">
            <w:delText xml:space="preserve">   Following table would support customized container/controls.</w:delText>
          </w:r>
          <w:bookmarkStart w:id="6420" w:name="_Toc326167479"/>
          <w:bookmarkEnd w:id="6420"/>
        </w:del>
      </w:ins>
    </w:p>
    <w:p w:rsidR="00000000" w:rsidRDefault="006A5941">
      <w:pPr>
        <w:pStyle w:val="Heading3"/>
        <w:numPr>
          <w:ins w:id="6421" w:author="atuld" w:date="2012-04-26T17:39:00Z"/>
        </w:numPr>
        <w:rPr>
          <w:ins w:id="6422" w:author="Atul Duggal" w:date="2012-04-27T19:47:00Z"/>
          <w:del w:id="6423" w:author="manojk" w:date="2012-05-14T13:35:00Z"/>
        </w:rPr>
        <w:pPrChange w:id="6424" w:author="manojk" w:date="2012-05-14T13:35:00Z">
          <w:pPr>
            <w:pStyle w:val="Heading4"/>
          </w:pPr>
        </w:pPrChange>
      </w:pPr>
      <w:bookmarkStart w:id="6425" w:name="_Toc326167480"/>
      <w:bookmarkEnd w:id="6425"/>
    </w:p>
    <w:p w:rsidR="00000000" w:rsidRDefault="003F07B7">
      <w:pPr>
        <w:pStyle w:val="Heading3"/>
        <w:numPr>
          <w:ins w:id="6426" w:author="atuld" w:date="2012-04-26T17:39:00Z"/>
        </w:numPr>
        <w:rPr>
          <w:ins w:id="6427" w:author="atuld" w:date="2012-04-26T17:47:00Z"/>
          <w:del w:id="6428" w:author="manojk" w:date="2012-05-14T13:35:00Z"/>
        </w:rPr>
        <w:pPrChange w:id="6429" w:author="manojk" w:date="2012-05-14T13:35:00Z">
          <w:pPr>
            <w:pStyle w:val="Heading4"/>
          </w:pPr>
        </w:pPrChange>
      </w:pPr>
      <w:ins w:id="6430" w:author="Atul Duggal" w:date="2012-04-27T19:46:00Z">
        <w:del w:id="6431" w:author="manojk" w:date="2012-05-14T13:35:00Z">
          <w:r w:rsidDel="0039590C">
            <w:delText>CTRL_TRANS</w:delText>
          </w:r>
        </w:del>
      </w:ins>
      <w:bookmarkStart w:id="6432" w:name="_Toc326167481"/>
      <w:bookmarkEnd w:id="643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433" w:author="manojk" w:date="2012-05-14T09:28:00Z">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1789"/>
        <w:gridCol w:w="1763"/>
        <w:gridCol w:w="1653"/>
        <w:gridCol w:w="1727"/>
        <w:gridCol w:w="1593"/>
        <w:tblGridChange w:id="6434">
          <w:tblGrid>
            <w:gridCol w:w="720"/>
            <w:gridCol w:w="1063"/>
            <w:gridCol w:w="726"/>
            <w:gridCol w:w="1018"/>
            <w:gridCol w:w="745"/>
            <w:gridCol w:w="917"/>
            <w:gridCol w:w="736"/>
            <w:gridCol w:w="992"/>
            <w:gridCol w:w="735"/>
            <w:gridCol w:w="873"/>
            <w:gridCol w:w="720"/>
          </w:tblGrid>
        </w:tblGridChange>
      </w:tblGrid>
      <w:tr w:rsidR="00E76745" w:rsidDel="0039590C" w:rsidTr="00F132AD">
        <w:trPr>
          <w:ins w:id="6435" w:author="Atul Duggal" w:date="2012-04-27T19:46:00Z"/>
          <w:del w:id="6436" w:author="manojk" w:date="2012-05-14T13:35:00Z"/>
          <w:trPrChange w:id="6437" w:author="manojk" w:date="2012-05-14T09:28:00Z">
            <w:trPr>
              <w:gridAfter w:val="0"/>
            </w:trPr>
          </w:trPrChange>
        </w:trPr>
        <w:tc>
          <w:tcPr>
            <w:tcW w:w="1849" w:type="dxa"/>
            <w:shd w:val="clear" w:color="auto" w:fill="4F6228"/>
            <w:tcPrChange w:id="6438" w:author="manojk" w:date="2012-05-14T09:28:00Z">
              <w:tcPr>
                <w:tcW w:w="1849" w:type="dxa"/>
                <w:gridSpan w:val="2"/>
                <w:shd w:val="clear" w:color="auto" w:fill="auto"/>
              </w:tcPr>
            </w:tcPrChange>
          </w:tcPr>
          <w:p w:rsidR="00000000" w:rsidRDefault="00DF6216">
            <w:pPr>
              <w:pStyle w:val="Heading3"/>
              <w:rPr>
                <w:ins w:id="6439" w:author="Atul Duggal" w:date="2012-04-27T19:46:00Z"/>
                <w:del w:id="6440" w:author="manojk" w:date="2012-05-14T13:35:00Z"/>
                <w:rFonts w:cs="Calibri"/>
                <w:color w:val="EBF1DE"/>
                <w:sz w:val="22"/>
                <w:szCs w:val="22"/>
                <w:shd w:val="clear" w:color="auto" w:fill="auto"/>
                <w:lang w:val="en-IN"/>
                <w:rPrChange w:id="6441" w:author="manojk" w:date="2012-05-14T09:27:00Z">
                  <w:rPr>
                    <w:ins w:id="6442" w:author="Atul Duggal" w:date="2012-04-27T19:46:00Z"/>
                    <w:del w:id="6443" w:author="manojk" w:date="2012-05-14T13:35:00Z"/>
                    <w:sz w:val="20"/>
                  </w:rPr>
                </w:rPrChange>
              </w:rPr>
              <w:pPrChange w:id="6444" w:author="manojk" w:date="2012-05-14T13:35:00Z">
                <w:pPr>
                  <w:pStyle w:val="NormalIndent"/>
                  <w:ind w:left="0"/>
                </w:pPr>
              </w:pPrChange>
            </w:pPr>
            <w:ins w:id="6445" w:author="Atul Duggal" w:date="2012-04-27T19:46:00Z">
              <w:del w:id="6446" w:author="manojk" w:date="2012-05-14T13:35:00Z">
                <w:r w:rsidRPr="00DF6216">
                  <w:rPr>
                    <w:rFonts w:cs="Calibri"/>
                    <w:color w:val="EBF1DE"/>
                    <w:sz w:val="22"/>
                    <w:szCs w:val="22"/>
                    <w:shd w:val="clear" w:color="auto" w:fill="auto"/>
                    <w:lang w:val="en-IN"/>
                    <w:rPrChange w:id="6447" w:author="manojk" w:date="2012-05-14T09:27:00Z">
                      <w:rPr>
                        <w:i/>
                        <w:color w:val="004080"/>
                        <w:sz w:val="20"/>
                      </w:rPr>
                    </w:rPrChange>
                  </w:rPr>
                  <w:delText>COLUMN_NAME</w:delText>
                </w:r>
                <w:bookmarkStart w:id="6448" w:name="_Toc326167482"/>
                <w:bookmarkEnd w:id="6448"/>
              </w:del>
            </w:ins>
          </w:p>
        </w:tc>
        <w:tc>
          <w:tcPr>
            <w:tcW w:w="1849" w:type="dxa"/>
            <w:shd w:val="clear" w:color="auto" w:fill="4F6228"/>
            <w:tcPrChange w:id="6449" w:author="manojk" w:date="2012-05-14T09:28:00Z">
              <w:tcPr>
                <w:tcW w:w="1849" w:type="dxa"/>
                <w:gridSpan w:val="2"/>
                <w:shd w:val="clear" w:color="auto" w:fill="auto"/>
              </w:tcPr>
            </w:tcPrChange>
          </w:tcPr>
          <w:p w:rsidR="00000000" w:rsidRDefault="00DF6216">
            <w:pPr>
              <w:pStyle w:val="Heading3"/>
              <w:rPr>
                <w:ins w:id="6450" w:author="Atul Duggal" w:date="2012-04-27T19:46:00Z"/>
                <w:del w:id="6451" w:author="manojk" w:date="2012-05-14T13:35:00Z"/>
                <w:rFonts w:cs="Calibri"/>
                <w:color w:val="EBF1DE"/>
                <w:sz w:val="22"/>
                <w:szCs w:val="22"/>
                <w:shd w:val="clear" w:color="auto" w:fill="auto"/>
                <w:lang w:val="en-IN"/>
                <w:rPrChange w:id="6452" w:author="manojk" w:date="2012-05-14T09:27:00Z">
                  <w:rPr>
                    <w:ins w:id="6453" w:author="Atul Duggal" w:date="2012-04-27T19:46:00Z"/>
                    <w:del w:id="6454" w:author="manojk" w:date="2012-05-14T13:35:00Z"/>
                    <w:sz w:val="20"/>
                  </w:rPr>
                </w:rPrChange>
              </w:rPr>
              <w:pPrChange w:id="6455" w:author="manojk" w:date="2012-05-14T13:35:00Z">
                <w:pPr>
                  <w:pStyle w:val="NormalIndent"/>
                  <w:ind w:left="0"/>
                </w:pPr>
              </w:pPrChange>
            </w:pPr>
            <w:ins w:id="6456" w:author="Atul Duggal" w:date="2012-04-27T19:46:00Z">
              <w:del w:id="6457" w:author="manojk" w:date="2012-05-14T13:35:00Z">
                <w:r w:rsidRPr="00DF6216">
                  <w:rPr>
                    <w:rFonts w:cs="Calibri"/>
                    <w:color w:val="EBF1DE"/>
                    <w:sz w:val="22"/>
                    <w:szCs w:val="22"/>
                    <w:shd w:val="clear" w:color="auto" w:fill="auto"/>
                    <w:lang w:val="en-IN"/>
                    <w:rPrChange w:id="6458" w:author="manojk" w:date="2012-05-14T09:27:00Z">
                      <w:rPr>
                        <w:i/>
                        <w:color w:val="004080"/>
                        <w:sz w:val="20"/>
                      </w:rPr>
                    </w:rPrChange>
                  </w:rPr>
                  <w:delText>TABLE_NAME</w:delText>
                </w:r>
                <w:bookmarkStart w:id="6459" w:name="_Toc326167483"/>
                <w:bookmarkEnd w:id="6459"/>
              </w:del>
            </w:ins>
          </w:p>
        </w:tc>
        <w:tc>
          <w:tcPr>
            <w:tcW w:w="1849" w:type="dxa"/>
            <w:shd w:val="clear" w:color="auto" w:fill="4F6228"/>
            <w:tcPrChange w:id="6460" w:author="manojk" w:date="2012-05-14T09:28:00Z">
              <w:tcPr>
                <w:tcW w:w="1849" w:type="dxa"/>
                <w:gridSpan w:val="2"/>
                <w:shd w:val="clear" w:color="auto" w:fill="auto"/>
              </w:tcPr>
            </w:tcPrChange>
          </w:tcPr>
          <w:p w:rsidR="00000000" w:rsidRDefault="00DF6216">
            <w:pPr>
              <w:pStyle w:val="Heading3"/>
              <w:rPr>
                <w:ins w:id="6461" w:author="Atul Duggal" w:date="2012-04-27T19:46:00Z"/>
                <w:del w:id="6462" w:author="manojk" w:date="2012-05-14T13:35:00Z"/>
                <w:rFonts w:cs="Calibri"/>
                <w:color w:val="EBF1DE"/>
                <w:sz w:val="22"/>
                <w:szCs w:val="22"/>
                <w:shd w:val="clear" w:color="auto" w:fill="auto"/>
                <w:lang w:val="en-IN"/>
                <w:rPrChange w:id="6463" w:author="manojk" w:date="2012-05-14T09:27:00Z">
                  <w:rPr>
                    <w:ins w:id="6464" w:author="Atul Duggal" w:date="2012-04-27T19:46:00Z"/>
                    <w:del w:id="6465" w:author="manojk" w:date="2012-05-14T13:35:00Z"/>
                    <w:sz w:val="20"/>
                  </w:rPr>
                </w:rPrChange>
              </w:rPr>
              <w:pPrChange w:id="6466" w:author="manojk" w:date="2012-05-14T13:35:00Z">
                <w:pPr>
                  <w:pStyle w:val="NormalIndent"/>
                  <w:ind w:left="0"/>
                </w:pPr>
              </w:pPrChange>
            </w:pPr>
            <w:ins w:id="6467" w:author="Atul Duggal" w:date="2012-04-27T19:46:00Z">
              <w:del w:id="6468" w:author="manojk" w:date="2012-05-14T13:35:00Z">
                <w:r w:rsidRPr="00DF6216">
                  <w:rPr>
                    <w:rFonts w:cs="Calibri"/>
                    <w:color w:val="EBF1DE"/>
                    <w:sz w:val="22"/>
                    <w:szCs w:val="22"/>
                    <w:shd w:val="clear" w:color="auto" w:fill="auto"/>
                    <w:lang w:val="en-IN"/>
                    <w:rPrChange w:id="6469" w:author="manojk" w:date="2012-05-14T09:27:00Z">
                      <w:rPr>
                        <w:i/>
                        <w:color w:val="004080"/>
                        <w:sz w:val="20"/>
                      </w:rPr>
                    </w:rPrChange>
                  </w:rPr>
                  <w:delText>TRANS_VALUE</w:delText>
                </w:r>
                <w:bookmarkStart w:id="6470" w:name="_Toc326167484"/>
                <w:bookmarkEnd w:id="6470"/>
              </w:del>
            </w:ins>
          </w:p>
        </w:tc>
        <w:tc>
          <w:tcPr>
            <w:tcW w:w="1849" w:type="dxa"/>
            <w:shd w:val="clear" w:color="auto" w:fill="4F6228"/>
            <w:tcPrChange w:id="6471" w:author="manojk" w:date="2012-05-14T09:28:00Z">
              <w:tcPr>
                <w:tcW w:w="1849" w:type="dxa"/>
                <w:gridSpan w:val="2"/>
                <w:shd w:val="clear" w:color="auto" w:fill="auto"/>
              </w:tcPr>
            </w:tcPrChange>
          </w:tcPr>
          <w:p w:rsidR="00000000" w:rsidRDefault="00DF6216">
            <w:pPr>
              <w:pStyle w:val="Heading3"/>
              <w:rPr>
                <w:ins w:id="6472" w:author="Atul Duggal" w:date="2012-04-27T19:46:00Z"/>
                <w:del w:id="6473" w:author="manojk" w:date="2012-05-14T13:35:00Z"/>
                <w:rFonts w:cs="Calibri"/>
                <w:color w:val="EBF1DE"/>
                <w:sz w:val="22"/>
                <w:szCs w:val="22"/>
                <w:shd w:val="clear" w:color="auto" w:fill="auto"/>
                <w:lang w:val="en-IN"/>
                <w:rPrChange w:id="6474" w:author="manojk" w:date="2012-05-14T09:27:00Z">
                  <w:rPr>
                    <w:ins w:id="6475" w:author="Atul Duggal" w:date="2012-04-27T19:46:00Z"/>
                    <w:del w:id="6476" w:author="manojk" w:date="2012-05-14T13:35:00Z"/>
                    <w:sz w:val="20"/>
                  </w:rPr>
                </w:rPrChange>
              </w:rPr>
              <w:pPrChange w:id="6477" w:author="manojk" w:date="2012-05-14T13:35:00Z">
                <w:pPr>
                  <w:pStyle w:val="NormalIndent"/>
                  <w:ind w:left="0"/>
                </w:pPr>
              </w:pPrChange>
            </w:pPr>
            <w:ins w:id="6478" w:author="Atul Duggal" w:date="2012-04-27T19:46:00Z">
              <w:del w:id="6479" w:author="manojk" w:date="2012-05-14T13:35:00Z">
                <w:r w:rsidRPr="00DF6216">
                  <w:rPr>
                    <w:rFonts w:cs="Calibri"/>
                    <w:color w:val="EBF1DE"/>
                    <w:sz w:val="22"/>
                    <w:szCs w:val="22"/>
                    <w:shd w:val="clear" w:color="auto" w:fill="auto"/>
                    <w:lang w:val="en-IN"/>
                    <w:rPrChange w:id="6480" w:author="manojk" w:date="2012-05-14T09:27:00Z">
                      <w:rPr>
                        <w:i/>
                        <w:color w:val="004080"/>
                        <w:sz w:val="20"/>
                      </w:rPr>
                    </w:rPrChange>
                  </w:rPr>
                  <w:delText>PROFILE_NAME</w:delText>
                </w:r>
                <w:bookmarkStart w:id="6481" w:name="_Toc326167485"/>
                <w:bookmarkEnd w:id="6481"/>
              </w:del>
            </w:ins>
          </w:p>
        </w:tc>
        <w:tc>
          <w:tcPr>
            <w:tcW w:w="1849" w:type="dxa"/>
            <w:shd w:val="clear" w:color="auto" w:fill="4F6228"/>
            <w:tcPrChange w:id="6482" w:author="manojk" w:date="2012-05-14T09:28:00Z">
              <w:tcPr>
                <w:tcW w:w="1849" w:type="dxa"/>
                <w:gridSpan w:val="2"/>
                <w:shd w:val="clear" w:color="auto" w:fill="auto"/>
              </w:tcPr>
            </w:tcPrChange>
          </w:tcPr>
          <w:p w:rsidR="00000000" w:rsidRDefault="00DF6216">
            <w:pPr>
              <w:pStyle w:val="Heading3"/>
              <w:rPr>
                <w:ins w:id="6483" w:author="Atul Duggal" w:date="2012-04-27T19:46:00Z"/>
                <w:del w:id="6484" w:author="manojk" w:date="2012-05-14T13:35:00Z"/>
                <w:rFonts w:cs="Calibri"/>
                <w:color w:val="EBF1DE"/>
                <w:sz w:val="22"/>
                <w:szCs w:val="22"/>
                <w:shd w:val="clear" w:color="auto" w:fill="auto"/>
                <w:lang w:val="en-IN"/>
                <w:rPrChange w:id="6485" w:author="manojk" w:date="2012-05-14T09:27:00Z">
                  <w:rPr>
                    <w:ins w:id="6486" w:author="Atul Duggal" w:date="2012-04-27T19:46:00Z"/>
                    <w:del w:id="6487" w:author="manojk" w:date="2012-05-14T13:35:00Z"/>
                    <w:sz w:val="20"/>
                  </w:rPr>
                </w:rPrChange>
              </w:rPr>
              <w:pPrChange w:id="6488" w:author="manojk" w:date="2012-05-14T13:35:00Z">
                <w:pPr>
                  <w:pStyle w:val="NormalIndent"/>
                  <w:ind w:left="0"/>
                </w:pPr>
              </w:pPrChange>
            </w:pPr>
            <w:ins w:id="6489" w:author="Atul Duggal" w:date="2012-04-27T19:46:00Z">
              <w:del w:id="6490" w:author="manojk" w:date="2012-05-14T13:35:00Z">
                <w:r w:rsidRPr="00DF6216">
                  <w:rPr>
                    <w:rFonts w:cs="Calibri"/>
                    <w:color w:val="EBF1DE"/>
                    <w:sz w:val="22"/>
                    <w:szCs w:val="22"/>
                    <w:shd w:val="clear" w:color="auto" w:fill="auto"/>
                    <w:lang w:val="en-IN"/>
                    <w:rPrChange w:id="6491" w:author="manojk" w:date="2012-05-14T09:27:00Z">
                      <w:rPr>
                        <w:i/>
                        <w:color w:val="004080"/>
                        <w:sz w:val="20"/>
                      </w:rPr>
                    </w:rPrChange>
                  </w:rPr>
                  <w:delText>LOCALE_NME</w:delText>
                </w:r>
                <w:bookmarkStart w:id="6492" w:name="_Toc326167486"/>
                <w:bookmarkEnd w:id="6492"/>
              </w:del>
            </w:ins>
          </w:p>
        </w:tc>
        <w:bookmarkStart w:id="6493" w:name="_Toc326167487"/>
        <w:bookmarkEnd w:id="6493"/>
      </w:tr>
      <w:tr w:rsidR="00E76745" w:rsidDel="0039590C" w:rsidTr="00E76745">
        <w:trPr>
          <w:ins w:id="6494" w:author="Atul Duggal" w:date="2012-04-27T19:46:00Z"/>
          <w:del w:id="6495" w:author="manojk" w:date="2012-05-14T13:35:00Z"/>
        </w:trPr>
        <w:tc>
          <w:tcPr>
            <w:tcW w:w="1849" w:type="dxa"/>
            <w:shd w:val="clear" w:color="auto" w:fill="auto"/>
          </w:tcPr>
          <w:p w:rsidR="00000000" w:rsidRDefault="003F07B7">
            <w:pPr>
              <w:pStyle w:val="Heading3"/>
              <w:rPr>
                <w:ins w:id="6496" w:author="Atul Duggal" w:date="2012-04-27T19:46:00Z"/>
                <w:del w:id="6497" w:author="manojk" w:date="2012-05-14T13:35:00Z"/>
                <w:sz w:val="20"/>
              </w:rPr>
              <w:pPrChange w:id="6498" w:author="manojk" w:date="2012-05-14T13:35:00Z">
                <w:pPr>
                  <w:pStyle w:val="NormalIndent"/>
                  <w:ind w:left="0"/>
                </w:pPr>
              </w:pPrChange>
            </w:pPr>
            <w:ins w:id="6499" w:author="Atul Duggal" w:date="2012-04-27T19:46:00Z">
              <w:del w:id="6500" w:author="manojk" w:date="2012-05-14T13:35:00Z">
                <w:r w:rsidRPr="00E76745" w:rsidDel="0039590C">
                  <w:rPr>
                    <w:sz w:val="20"/>
                  </w:rPr>
                  <w:delText>CTRL_LABEL_ID</w:delText>
                </w:r>
                <w:bookmarkStart w:id="6501" w:name="_Toc326167488"/>
                <w:bookmarkEnd w:id="6501"/>
              </w:del>
            </w:ins>
          </w:p>
        </w:tc>
        <w:tc>
          <w:tcPr>
            <w:tcW w:w="1849" w:type="dxa"/>
            <w:shd w:val="clear" w:color="auto" w:fill="auto"/>
          </w:tcPr>
          <w:p w:rsidR="00000000" w:rsidRDefault="003F07B7">
            <w:pPr>
              <w:pStyle w:val="Heading3"/>
              <w:rPr>
                <w:ins w:id="6502" w:author="Atul Duggal" w:date="2012-04-27T19:46:00Z"/>
                <w:del w:id="6503" w:author="manojk" w:date="2012-05-14T13:35:00Z"/>
                <w:rFonts w:ascii="Times New Roman" w:hAnsi="Times New Roman"/>
                <w:sz w:val="20"/>
                <w:szCs w:val="18"/>
              </w:rPr>
              <w:pPrChange w:id="6504" w:author="manojk" w:date="2012-05-14T13:35: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6505" w:author="Atul Duggal" w:date="2012-04-27T19:46:00Z">
              <w:del w:id="6506" w:author="manojk" w:date="2012-05-14T13:35:00Z">
                <w:r w:rsidRPr="00E76745" w:rsidDel="0039590C">
                  <w:rPr>
                    <w:sz w:val="20"/>
                  </w:rPr>
                  <w:delText>CONTAINER_CTRL</w:delText>
                </w:r>
                <w:bookmarkStart w:id="6507" w:name="_Toc326167489"/>
                <w:bookmarkEnd w:id="6507"/>
              </w:del>
            </w:ins>
          </w:p>
        </w:tc>
        <w:tc>
          <w:tcPr>
            <w:tcW w:w="1849" w:type="dxa"/>
            <w:shd w:val="clear" w:color="auto" w:fill="auto"/>
          </w:tcPr>
          <w:p w:rsidR="00000000" w:rsidRDefault="003F07B7">
            <w:pPr>
              <w:pStyle w:val="Heading3"/>
              <w:rPr>
                <w:ins w:id="6508" w:author="Atul Duggal" w:date="2012-04-27T19:46:00Z"/>
                <w:del w:id="6509" w:author="manojk" w:date="2012-05-14T13:35:00Z"/>
                <w:rFonts w:ascii="Times New Roman" w:hAnsi="Times New Roman"/>
                <w:sz w:val="20"/>
                <w:szCs w:val="18"/>
              </w:rPr>
              <w:pPrChange w:id="6510" w:author="manojk" w:date="2012-05-14T13:35: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6511" w:author="Atul Duggal" w:date="2012-04-27T19:46:00Z">
              <w:del w:id="6512" w:author="manojk" w:date="2012-05-14T13:35:00Z">
                <w:r w:rsidRPr="00E76745" w:rsidDel="0039590C">
                  <w:rPr>
                    <w:sz w:val="20"/>
                  </w:rPr>
                  <w:delText>Username</w:delText>
                </w:r>
                <w:bookmarkStart w:id="6513" w:name="_Toc326167490"/>
                <w:bookmarkEnd w:id="6513"/>
              </w:del>
            </w:ins>
          </w:p>
        </w:tc>
        <w:tc>
          <w:tcPr>
            <w:tcW w:w="1849" w:type="dxa"/>
            <w:shd w:val="clear" w:color="auto" w:fill="auto"/>
          </w:tcPr>
          <w:p w:rsidR="00000000" w:rsidRDefault="003F07B7">
            <w:pPr>
              <w:pStyle w:val="Heading3"/>
              <w:rPr>
                <w:ins w:id="6514" w:author="Atul Duggal" w:date="2012-04-27T19:46:00Z"/>
                <w:del w:id="6515" w:author="manojk" w:date="2012-05-14T13:35:00Z"/>
                <w:rFonts w:ascii="Times New Roman" w:hAnsi="Times New Roman"/>
                <w:sz w:val="20"/>
                <w:szCs w:val="18"/>
              </w:rPr>
              <w:pPrChange w:id="6516" w:author="manojk" w:date="2012-05-14T13:35: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6517" w:author="Atul Duggal" w:date="2012-04-27T19:46:00Z">
              <w:del w:id="6518" w:author="manojk" w:date="2012-05-14T13:35:00Z">
                <w:r w:rsidRPr="00E76745" w:rsidDel="0039590C">
                  <w:rPr>
                    <w:sz w:val="20"/>
                  </w:rPr>
                  <w:delText>VER</w:delText>
                </w:r>
                <w:bookmarkStart w:id="6519" w:name="_Toc326167491"/>
                <w:bookmarkEnd w:id="6519"/>
              </w:del>
            </w:ins>
          </w:p>
        </w:tc>
        <w:tc>
          <w:tcPr>
            <w:tcW w:w="1849" w:type="dxa"/>
            <w:shd w:val="clear" w:color="auto" w:fill="auto"/>
          </w:tcPr>
          <w:p w:rsidR="00000000" w:rsidRDefault="003F07B7">
            <w:pPr>
              <w:pStyle w:val="Heading3"/>
              <w:rPr>
                <w:ins w:id="6520" w:author="Atul Duggal" w:date="2012-04-27T19:46:00Z"/>
                <w:del w:id="6521" w:author="manojk" w:date="2012-05-14T13:35:00Z"/>
                <w:rFonts w:ascii="Times New Roman" w:hAnsi="Times New Roman"/>
                <w:sz w:val="20"/>
                <w:szCs w:val="18"/>
              </w:rPr>
              <w:pPrChange w:id="6522" w:author="manojk" w:date="2012-05-14T13:35: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6523" w:author="Atul Duggal" w:date="2012-04-27T19:46:00Z">
              <w:del w:id="6524" w:author="manojk" w:date="2012-05-14T13:35:00Z">
                <w:r w:rsidRPr="00E76745" w:rsidDel="0039590C">
                  <w:rPr>
                    <w:sz w:val="20"/>
                  </w:rPr>
                  <w:delText>en_us</w:delText>
                </w:r>
                <w:bookmarkStart w:id="6525" w:name="_Toc326167492"/>
                <w:bookmarkEnd w:id="6525"/>
              </w:del>
            </w:ins>
          </w:p>
        </w:tc>
        <w:bookmarkStart w:id="6526" w:name="_Toc326167493"/>
        <w:bookmarkEnd w:id="6526"/>
      </w:tr>
    </w:tbl>
    <w:p w:rsidR="00000000" w:rsidRDefault="006A5941">
      <w:pPr>
        <w:pStyle w:val="Heading3"/>
        <w:numPr>
          <w:ins w:id="6527" w:author="atuld" w:date="2012-04-26T17:47:00Z"/>
        </w:numPr>
        <w:rPr>
          <w:ins w:id="6528" w:author="atuld" w:date="2012-04-26T17:47:00Z"/>
          <w:del w:id="6529" w:author="manojk" w:date="2012-05-14T13:35:00Z"/>
          <w:rFonts w:cs="Arial"/>
          <w:b w:val="0"/>
          <w:bCs w:val="0"/>
          <w:color w:val="FF0000"/>
          <w:sz w:val="22"/>
          <w:szCs w:val="20"/>
          <w:rPrChange w:id="6530" w:author="manojk" w:date="2012-04-27T12:49:00Z">
            <w:rPr>
              <w:ins w:id="6531" w:author="atuld" w:date="2012-04-26T17:47:00Z"/>
              <w:del w:id="6532" w:author="manojk" w:date="2012-05-14T13:35:00Z"/>
            </w:rPr>
          </w:rPrChange>
        </w:rPr>
        <w:pPrChange w:id="6533" w:author="manojk" w:date="2012-05-14T13:35:00Z">
          <w:pPr>
            <w:pStyle w:val="Heading4"/>
          </w:pPr>
        </w:pPrChange>
      </w:pPr>
      <w:bookmarkStart w:id="6534" w:name="_Toc326167494"/>
      <w:bookmarkEnd w:id="6534"/>
    </w:p>
    <w:p w:rsidR="00000000" w:rsidRDefault="006A5941">
      <w:pPr>
        <w:pStyle w:val="Heading3"/>
        <w:numPr>
          <w:ins w:id="6535" w:author="atuld" w:date="2012-04-26T17:47:00Z"/>
        </w:numPr>
        <w:rPr>
          <w:ins w:id="6536" w:author="atuld" w:date="2012-04-26T17:47:00Z"/>
          <w:del w:id="6537" w:author="manojk" w:date="2012-05-14T13:35:00Z"/>
        </w:rPr>
        <w:pPrChange w:id="6538" w:author="manojk" w:date="2012-05-14T13:35:00Z">
          <w:pPr>
            <w:pStyle w:val="Heading4"/>
          </w:pPr>
        </w:pPrChange>
      </w:pPr>
      <w:bookmarkStart w:id="6539" w:name="_Toc326167495"/>
      <w:bookmarkEnd w:id="6539"/>
    </w:p>
    <w:p w:rsidR="00000000" w:rsidRDefault="00F64F03">
      <w:pPr>
        <w:pStyle w:val="Heading3"/>
        <w:numPr>
          <w:ins w:id="6540" w:author="atuld" w:date="2012-04-26T17:47:00Z"/>
        </w:numPr>
        <w:rPr>
          <w:ins w:id="6541" w:author="atuld" w:date="2012-04-26T17:47:00Z"/>
          <w:del w:id="6542" w:author="manojk" w:date="2012-05-14T13:35:00Z"/>
        </w:rPr>
        <w:pPrChange w:id="6543" w:author="manojk" w:date="2012-05-14T13:35:00Z">
          <w:pPr>
            <w:pStyle w:val="Heading4"/>
          </w:pPr>
        </w:pPrChange>
      </w:pPr>
      <w:ins w:id="6544" w:author="atuld" w:date="2012-04-26T17:47:00Z">
        <w:del w:id="6545" w:author="manojk" w:date="2012-05-14T13:35:00Z">
          <w:r w:rsidDel="0039590C">
            <w:delText>Following table would support customized container/controls.</w:delText>
          </w:r>
          <w:bookmarkStart w:id="6546" w:name="_Toc326167496"/>
          <w:bookmarkEnd w:id="6546"/>
        </w:del>
      </w:ins>
    </w:p>
    <w:p w:rsidR="00000000" w:rsidRDefault="006A5941">
      <w:pPr>
        <w:pStyle w:val="Heading3"/>
        <w:numPr>
          <w:ins w:id="6547" w:author="atuld" w:date="2012-04-26T17:47:00Z"/>
        </w:numPr>
        <w:rPr>
          <w:ins w:id="6548" w:author="atuld" w:date="2012-04-26T17:47:00Z"/>
          <w:del w:id="6549" w:author="manojk" w:date="2012-05-14T13:35:00Z"/>
        </w:rPr>
        <w:pPrChange w:id="6550" w:author="manojk" w:date="2012-05-14T13:35:00Z">
          <w:pPr>
            <w:pStyle w:val="Heading4"/>
          </w:pPr>
        </w:pPrChange>
      </w:pPr>
      <w:bookmarkStart w:id="6551" w:name="_Toc326167497"/>
      <w:bookmarkEnd w:id="6551"/>
    </w:p>
    <w:p w:rsidR="00000000" w:rsidRDefault="006A5941">
      <w:pPr>
        <w:pStyle w:val="Heading3"/>
        <w:numPr>
          <w:ins w:id="6552" w:author="atuld" w:date="2012-04-26T17:47:00Z"/>
        </w:numPr>
        <w:rPr>
          <w:ins w:id="6553" w:author="atuld" w:date="2012-04-26T17:39:00Z"/>
          <w:del w:id="6554" w:author="manojk" w:date="2012-05-14T13:35:00Z"/>
        </w:rPr>
        <w:pPrChange w:id="6555" w:author="manojk" w:date="2012-05-14T13:35:00Z">
          <w:pPr>
            <w:pStyle w:val="Heading4"/>
          </w:pPr>
        </w:pPrChange>
      </w:pPr>
      <w:ins w:id="6556" w:author="atuld" w:date="2012-04-26T17:47:00Z">
        <w:del w:id="6557" w:author="manojk" w:date="2012-05-14T13:35:00Z">
          <w:r w:rsidRPr="00DF6216">
            <w:pict>
              <v:shape id="_x0000_i1057" type="#_x0000_t75" style="width:542.25pt;height:55.5pt">
                <v:imagedata r:id="rId43" o:title=""/>
              </v:shape>
            </w:pict>
          </w:r>
        </w:del>
      </w:ins>
      <w:bookmarkStart w:id="6558" w:name="_Toc326167498"/>
      <w:bookmarkEnd w:id="6558"/>
    </w:p>
    <w:p w:rsidR="00000000" w:rsidRDefault="00F64F03">
      <w:pPr>
        <w:pStyle w:val="Heading3"/>
        <w:numPr>
          <w:ins w:id="6559" w:author="atuld" w:date="2012-04-26T17:39:00Z"/>
        </w:numPr>
        <w:rPr>
          <w:ins w:id="6560" w:author="atuld" w:date="2012-04-26T17:39:00Z"/>
          <w:del w:id="6561" w:author="manojk" w:date="2012-05-14T13:35:00Z"/>
        </w:rPr>
        <w:pPrChange w:id="6562" w:author="manojk" w:date="2012-05-14T13:35:00Z">
          <w:pPr>
            <w:pStyle w:val="Heading4"/>
          </w:pPr>
        </w:pPrChange>
      </w:pPr>
      <w:ins w:id="6563" w:author="atuld" w:date="2012-04-26T17:39:00Z">
        <w:del w:id="6564" w:author="manojk" w:date="2012-05-14T13:35:00Z">
          <w:r w:rsidDel="0039590C">
            <w:delText>Object Structure</w:delText>
          </w:r>
          <w:bookmarkStart w:id="6565" w:name="_Toc326167499"/>
          <w:bookmarkEnd w:id="6565"/>
        </w:del>
      </w:ins>
    </w:p>
    <w:p w:rsidR="00000000" w:rsidRDefault="00F64F03">
      <w:pPr>
        <w:pStyle w:val="Heading3"/>
        <w:numPr>
          <w:ins w:id="6566" w:author="Unknown"/>
        </w:numPr>
        <w:rPr>
          <w:del w:id="6567" w:author="manojk" w:date="2012-05-14T13:35:00Z"/>
        </w:rPr>
        <w:pPrChange w:id="6568" w:author="manojk" w:date="2012-05-14T13:35:00Z">
          <w:pPr>
            <w:pStyle w:val="Heading2"/>
            <w:ind w:left="0"/>
          </w:pPr>
        </w:pPrChange>
      </w:pPr>
      <w:ins w:id="6569" w:author="atuld" w:date="2012-04-26T17:48:00Z">
        <w:del w:id="6570" w:author="manojk" w:date="2012-05-14T13:35:00Z">
          <w:r w:rsidDel="0039590C">
            <w:delText>&lt;to be elaborat</w:delText>
          </w:r>
        </w:del>
      </w:ins>
      <w:ins w:id="6571" w:author="atuld" w:date="2012-04-26T17:49:00Z">
        <w:del w:id="6572" w:author="manojk" w:date="2012-05-14T13:35:00Z">
          <w:r w:rsidDel="0039590C">
            <w:delText>ed&gt;</w:delText>
          </w:r>
        </w:del>
      </w:ins>
      <w:del w:id="6573" w:author="manojk" w:date="2012-05-14T13:35:00Z">
        <w:r w:rsidDel="0039590C">
          <w:br w:type="page"/>
        </w:r>
        <w:bookmarkStart w:id="6574" w:name="_Toc326167500"/>
        <w:bookmarkEnd w:id="6574"/>
      </w:del>
    </w:p>
    <w:p w:rsidR="00F64F03" w:rsidRDefault="00F64F03" w:rsidP="00AA2C81">
      <w:pPr>
        <w:pStyle w:val="Heading2"/>
        <w:numPr>
          <w:numberingChange w:id="6575" w:author="atuld" w:date="2012-04-26T11:16:00Z" w:original="%1:3:0:.%2:8:0:"/>
        </w:numPr>
      </w:pPr>
      <w:bookmarkStart w:id="6576" w:name="_Toc326167501"/>
      <w:r>
        <w:t>Globalization Design Implementation</w:t>
      </w:r>
      <w:bookmarkEnd w:id="6576"/>
    </w:p>
    <w:p w:rsidR="00F64F03" w:rsidRDefault="00F64F03" w:rsidP="008A6DF2">
      <w:pPr>
        <w:pStyle w:val="Heading3"/>
        <w:numPr>
          <w:numberingChange w:id="6577" w:author="atuld" w:date="2012-04-26T11:16:00Z" w:original="%1:3:0:.%2:8:0:.%3:1:0:"/>
        </w:numPr>
      </w:pPr>
      <w:bookmarkStart w:id="6578" w:name="_Toc326167502"/>
      <w:r>
        <w:t>Locale</w:t>
      </w:r>
      <w:bookmarkEnd w:id="6578"/>
    </w:p>
    <w:p w:rsidR="00000000" w:rsidRDefault="006A5941">
      <w:pPr>
        <w:numPr>
          <w:ins w:id="6579" w:author="atuld" w:date="2012-04-26T17:50:00Z"/>
        </w:numPr>
        <w:rPr>
          <w:ins w:id="6580" w:author="atuld" w:date="2012-04-26T17:50:00Z"/>
          <w:del w:id="6581" w:author="manojk" w:date="2012-05-14T13:35:00Z"/>
        </w:rPr>
        <w:pPrChange w:id="6582" w:author="atuld" w:date="2012-04-26T17:50:00Z">
          <w:pPr>
            <w:pStyle w:val="Heading3"/>
          </w:pPr>
        </w:pPrChange>
      </w:pPr>
    </w:p>
    <w:p w:rsidR="00000000" w:rsidRDefault="00F64F03">
      <w:pPr>
        <w:numPr>
          <w:ins w:id="6583" w:author="atuld" w:date="2012-04-26T17:50:00Z"/>
        </w:numPr>
        <w:rPr>
          <w:ins w:id="6584" w:author="atuld" w:date="2012-04-26T17:50:00Z"/>
        </w:rPr>
        <w:pPrChange w:id="6585" w:author="atuld" w:date="2012-04-26T17:50:00Z">
          <w:pPr>
            <w:pStyle w:val="Heading3"/>
          </w:pPr>
        </w:pPrChange>
      </w:pPr>
      <w:ins w:id="6586" w:author="atuld" w:date="2012-04-26T17:50:00Z">
        <w:r>
          <w:t xml:space="preserve">Locale indicates multilingual content </w:t>
        </w:r>
      </w:ins>
      <w:ins w:id="6587" w:author="manojk" w:date="2012-05-14T13:36:00Z">
        <w:r w:rsidR="0039590C">
          <w:t xml:space="preserve">that will appear on screen controls. It could be in form of labels, tooltip, </w:t>
        </w:r>
      </w:ins>
      <w:ins w:id="6588" w:author="manojk" w:date="2012-05-14T13:37:00Z">
        <w:r w:rsidR="0039590C">
          <w:t>help text</w:t>
        </w:r>
      </w:ins>
      <w:ins w:id="6589" w:author="manojk" w:date="2012-05-14T13:36:00Z">
        <w:r w:rsidR="0039590C">
          <w:t xml:space="preserve"> etc.</w:t>
        </w:r>
      </w:ins>
      <w:ins w:id="6590" w:author="atuld" w:date="2012-04-26T17:50:00Z">
        <w:del w:id="6591" w:author="manojk" w:date="2012-05-14T13:36:00Z">
          <w:r w:rsidDel="0039590C">
            <w:delText>that would supported  with the widgets</w:delText>
          </w:r>
        </w:del>
      </w:ins>
    </w:p>
    <w:p w:rsidR="00000000" w:rsidRDefault="00F64F03">
      <w:pPr>
        <w:pStyle w:val="Heading5"/>
        <w:numPr>
          <w:numberingChange w:id="6592" w:author="atuld" w:date="2012-04-26T11:16:00Z" w:original="%1:3:0:.%2:8:0:.%3:1:0:.%4:1:0:"/>
        </w:numPr>
        <w:pPrChange w:id="6593" w:author="manojk" w:date="2012-05-14T12:10:00Z">
          <w:pPr>
            <w:pStyle w:val="Heading4"/>
          </w:pPr>
        </w:pPrChange>
      </w:pPr>
      <w:r>
        <w:t>Database Design</w:t>
      </w:r>
    </w:p>
    <w:p w:rsidR="00F64F03" w:rsidDel="0039590C" w:rsidRDefault="0039590C" w:rsidP="004D1879">
      <w:pPr>
        <w:widowControl/>
        <w:numPr>
          <w:ins w:id="6594" w:author="atuld" w:date="2012-04-26T17:53:00Z"/>
        </w:numPr>
        <w:autoSpaceDE/>
        <w:autoSpaceDN/>
        <w:adjustRightInd/>
        <w:rPr>
          <w:del w:id="6595" w:author="manojk" w:date="2012-05-14T13:37:00Z"/>
        </w:rPr>
      </w:pPr>
      <w:ins w:id="6596" w:author="manojk" w:date="2012-05-14T13:37:00Z">
        <w:r>
          <w:t>Globalization will be achieved by configuring multilingual content in database based upon locale with a profile.</w:t>
        </w:r>
      </w:ins>
    </w:p>
    <w:p w:rsidR="0039590C" w:rsidRDefault="0039590C" w:rsidP="008A6DF2">
      <w:pPr>
        <w:numPr>
          <w:ins w:id="6597" w:author="atuld" w:date="2012-04-26T17:52:00Z"/>
        </w:numPr>
        <w:rPr>
          <w:ins w:id="6598" w:author="manojk" w:date="2012-05-14T13:37:00Z"/>
        </w:rPr>
      </w:pPr>
    </w:p>
    <w:p w:rsidR="00F64F03" w:rsidDel="0039590C" w:rsidRDefault="00F64F03" w:rsidP="004D1879">
      <w:pPr>
        <w:widowControl/>
        <w:numPr>
          <w:ins w:id="6599" w:author="atuld" w:date="2012-04-26T17:53:00Z"/>
        </w:numPr>
        <w:autoSpaceDE/>
        <w:autoSpaceDN/>
        <w:adjustRightInd/>
        <w:rPr>
          <w:ins w:id="6600" w:author="atuld" w:date="2012-04-26T17:53:00Z"/>
          <w:del w:id="6601" w:author="manojk" w:date="2012-05-14T13:38:00Z"/>
        </w:rPr>
      </w:pPr>
      <w:ins w:id="6602" w:author="atuld" w:date="2012-04-26T17:53:00Z">
        <w:del w:id="6603" w:author="manojk" w:date="2012-05-14T13:38:00Z">
          <w:r w:rsidDel="0039590C">
            <w:delText>At Database level   , Globalisation is achieved in following  manner:-</w:delText>
          </w:r>
        </w:del>
      </w:ins>
    </w:p>
    <w:p w:rsidR="00F64F03" w:rsidDel="0039590C" w:rsidRDefault="00F64F03" w:rsidP="004D1879">
      <w:pPr>
        <w:rPr>
          <w:ins w:id="6604" w:author="atuld" w:date="2012-04-26T17:54:00Z"/>
          <w:del w:id="6605" w:author="manojk" w:date="2012-05-14T13:38:00Z"/>
        </w:rPr>
      </w:pPr>
      <w:ins w:id="6606" w:author="atuld" w:date="2012-04-26T17:53:00Z">
        <w:del w:id="6607" w:author="manojk" w:date="2012-05-14T13:38:00Z">
          <w:r w:rsidDel="0039590C">
            <w:delText>A master table named REF_LOCALE  has been created with following dataset:</w:delText>
          </w:r>
        </w:del>
      </w:ins>
    </w:p>
    <w:p w:rsidR="00F64F03" w:rsidDel="0039590C" w:rsidRDefault="00F64F03" w:rsidP="004D1879">
      <w:pPr>
        <w:numPr>
          <w:ins w:id="6608" w:author="atuld" w:date="2012-04-26T17:54:00Z"/>
        </w:numPr>
        <w:rPr>
          <w:ins w:id="6609" w:author="atuld" w:date="2012-04-26T17:54:00Z"/>
          <w:del w:id="6610" w:author="manojk" w:date="2012-05-14T13:38:00Z"/>
        </w:rPr>
      </w:pPr>
    </w:p>
    <w:p w:rsidR="00D50E88" w:rsidDel="0039590C" w:rsidRDefault="006A5941" w:rsidP="004D1879">
      <w:pPr>
        <w:numPr>
          <w:ins w:id="6611" w:author="atuld" w:date="2012-04-26T17:54:00Z"/>
        </w:numPr>
        <w:rPr>
          <w:ins w:id="6612" w:author="Atul Duggal" w:date="2012-04-27T19:47:00Z"/>
          <w:del w:id="6613" w:author="manojk" w:date="2012-05-14T13:38:00Z"/>
        </w:rPr>
      </w:pPr>
      <w:ins w:id="6614" w:author="atuld" w:date="2012-04-26T17:54:00Z">
        <w:del w:id="6615" w:author="manojk" w:date="2012-05-14T13:38:00Z">
          <w:r>
            <w:pict>
              <v:shape id="_x0000_i1058" type="#_x0000_t75" style="width:534.75pt;height:48pt">
                <v:imagedata r:id="rId44" o:title=""/>
              </v:shape>
            </w:pic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616" w:author="manojk" w:date="2012-05-14T09:28: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3082"/>
        <w:gridCol w:w="3082"/>
        <w:tblGridChange w:id="6617">
          <w:tblGrid>
            <w:gridCol w:w="3082"/>
            <w:gridCol w:w="3082"/>
          </w:tblGrid>
        </w:tblGridChange>
      </w:tblGrid>
      <w:tr w:rsidR="00D50E88" w:rsidDel="0039590C" w:rsidTr="00F132AD">
        <w:trPr>
          <w:trHeight w:val="254"/>
          <w:ins w:id="6618" w:author="Atul Duggal" w:date="2012-04-27T19:47:00Z"/>
          <w:del w:id="6619" w:author="manojk" w:date="2012-05-14T13:38:00Z"/>
          <w:trPrChange w:id="6620" w:author="manojk" w:date="2012-05-14T09:28:00Z">
            <w:trPr>
              <w:trHeight w:val="254"/>
            </w:trPr>
          </w:trPrChange>
        </w:trPr>
        <w:tc>
          <w:tcPr>
            <w:tcW w:w="3082" w:type="dxa"/>
            <w:shd w:val="clear" w:color="auto" w:fill="4F6228"/>
            <w:tcPrChange w:id="6621" w:author="manojk" w:date="2012-05-14T09:28:00Z">
              <w:tcPr>
                <w:tcW w:w="3082" w:type="dxa"/>
                <w:shd w:val="clear" w:color="auto" w:fill="auto"/>
              </w:tcPr>
            </w:tcPrChange>
          </w:tcPr>
          <w:p w:rsidR="00D50E88" w:rsidRPr="00F132AD" w:rsidDel="0039590C" w:rsidRDefault="00DF6216" w:rsidP="004D1879">
            <w:pPr>
              <w:rPr>
                <w:ins w:id="6622" w:author="Atul Duggal" w:date="2012-04-27T19:47:00Z"/>
                <w:del w:id="6623" w:author="manojk" w:date="2012-05-14T13:38:00Z"/>
                <w:rFonts w:cs="Calibri"/>
                <w:b/>
                <w:bCs/>
                <w:color w:val="EBF1DE"/>
                <w:szCs w:val="22"/>
                <w:shd w:val="clear" w:color="auto" w:fill="auto"/>
                <w:lang w:val="en-IN"/>
                <w:rPrChange w:id="6624" w:author="manojk" w:date="2012-05-14T09:28:00Z">
                  <w:rPr>
                    <w:ins w:id="6625" w:author="Atul Duggal" w:date="2012-04-27T19:47:00Z"/>
                    <w:del w:id="6626" w:author="manojk" w:date="2012-05-14T13:38:00Z"/>
                    <w:sz w:val="20"/>
                  </w:rPr>
                </w:rPrChange>
              </w:rPr>
            </w:pPr>
            <w:ins w:id="6627" w:author="Atul Duggal" w:date="2012-04-27T19:47:00Z">
              <w:del w:id="6628" w:author="manojk" w:date="2012-05-14T13:38:00Z">
                <w:r w:rsidRPr="00DF6216">
                  <w:rPr>
                    <w:rFonts w:cs="Calibri"/>
                    <w:b/>
                    <w:bCs/>
                    <w:color w:val="EBF1DE"/>
                    <w:szCs w:val="22"/>
                    <w:shd w:val="clear" w:color="auto" w:fill="auto"/>
                    <w:lang w:val="en-IN"/>
                    <w:rPrChange w:id="6629" w:author="manojk" w:date="2012-05-14T09:28:00Z">
                      <w:rPr>
                        <w:rFonts w:cs="Times New Roman"/>
                        <w:b/>
                        <w:bCs/>
                        <w:i/>
                        <w:color w:val="004080"/>
                        <w:sz w:val="20"/>
                        <w:szCs w:val="28"/>
                      </w:rPr>
                    </w:rPrChange>
                  </w:rPr>
                  <w:delText>LOCALE_NAME</w:delText>
                </w:r>
              </w:del>
            </w:ins>
          </w:p>
        </w:tc>
        <w:tc>
          <w:tcPr>
            <w:tcW w:w="3082" w:type="dxa"/>
            <w:shd w:val="clear" w:color="auto" w:fill="4F6228"/>
            <w:tcPrChange w:id="6630" w:author="manojk" w:date="2012-05-14T09:28:00Z">
              <w:tcPr>
                <w:tcW w:w="3082" w:type="dxa"/>
                <w:shd w:val="clear" w:color="auto" w:fill="auto"/>
              </w:tcPr>
            </w:tcPrChange>
          </w:tcPr>
          <w:p w:rsidR="00D50E88" w:rsidRPr="00F132AD" w:rsidDel="0039590C" w:rsidRDefault="00DF6216" w:rsidP="004D1879">
            <w:pPr>
              <w:rPr>
                <w:ins w:id="6631" w:author="Atul Duggal" w:date="2012-04-27T19:47:00Z"/>
                <w:del w:id="6632" w:author="manojk" w:date="2012-05-14T13:38:00Z"/>
                <w:rFonts w:cs="Calibri"/>
                <w:b/>
                <w:bCs/>
                <w:color w:val="EBF1DE"/>
                <w:szCs w:val="22"/>
                <w:shd w:val="clear" w:color="auto" w:fill="auto"/>
                <w:lang w:val="en-IN"/>
                <w:rPrChange w:id="6633" w:author="manojk" w:date="2012-05-14T09:28:00Z">
                  <w:rPr>
                    <w:ins w:id="6634" w:author="Atul Duggal" w:date="2012-04-27T19:47:00Z"/>
                    <w:del w:id="6635" w:author="manojk" w:date="2012-05-14T13:38:00Z"/>
                    <w:sz w:val="20"/>
                  </w:rPr>
                </w:rPrChange>
              </w:rPr>
            </w:pPr>
            <w:ins w:id="6636" w:author="Atul Duggal" w:date="2012-04-27T19:47:00Z">
              <w:del w:id="6637" w:author="manojk" w:date="2012-05-14T13:38:00Z">
                <w:r w:rsidRPr="00DF6216">
                  <w:rPr>
                    <w:rFonts w:cs="Calibri"/>
                    <w:b/>
                    <w:bCs/>
                    <w:color w:val="EBF1DE"/>
                    <w:szCs w:val="22"/>
                    <w:shd w:val="clear" w:color="auto" w:fill="auto"/>
                    <w:lang w:val="en-IN"/>
                    <w:rPrChange w:id="6638" w:author="manojk" w:date="2012-05-14T09:28:00Z">
                      <w:rPr>
                        <w:rFonts w:cs="Times New Roman"/>
                        <w:b/>
                        <w:bCs/>
                        <w:i/>
                        <w:color w:val="004080"/>
                        <w:sz w:val="20"/>
                        <w:szCs w:val="28"/>
                      </w:rPr>
                    </w:rPrChange>
                  </w:rPr>
                  <w:delText>DESCRIPTION</w:delText>
                </w:r>
              </w:del>
            </w:ins>
          </w:p>
        </w:tc>
      </w:tr>
      <w:tr w:rsidR="00D50E88" w:rsidDel="0039590C" w:rsidTr="00E76745">
        <w:trPr>
          <w:trHeight w:val="269"/>
          <w:ins w:id="6639" w:author="Atul Duggal" w:date="2012-04-27T19:47:00Z"/>
          <w:del w:id="6640" w:author="manojk" w:date="2012-05-14T13:38:00Z"/>
        </w:trPr>
        <w:tc>
          <w:tcPr>
            <w:tcW w:w="3082" w:type="dxa"/>
            <w:shd w:val="clear" w:color="auto" w:fill="auto"/>
          </w:tcPr>
          <w:p w:rsidR="00D50E88" w:rsidRPr="00E76745" w:rsidDel="0039590C" w:rsidRDefault="00D50E88" w:rsidP="004D1879">
            <w:pPr>
              <w:rPr>
                <w:ins w:id="6641" w:author="Atul Duggal" w:date="2012-04-27T19:47:00Z"/>
                <w:del w:id="6642" w:author="manojk" w:date="2012-05-14T13:38:00Z"/>
                <w:sz w:val="20"/>
              </w:rPr>
            </w:pPr>
            <w:ins w:id="6643" w:author="Atul Duggal" w:date="2012-04-27T19:47:00Z">
              <w:del w:id="6644" w:author="manojk" w:date="2012-05-14T13:38:00Z">
                <w:r w:rsidRPr="00E76745" w:rsidDel="0039590C">
                  <w:rPr>
                    <w:sz w:val="20"/>
                  </w:rPr>
                  <w:delText>En_us</w:delText>
                </w:r>
              </w:del>
            </w:ins>
          </w:p>
        </w:tc>
        <w:tc>
          <w:tcPr>
            <w:tcW w:w="3082" w:type="dxa"/>
            <w:shd w:val="clear" w:color="auto" w:fill="auto"/>
          </w:tcPr>
          <w:p w:rsidR="00D50E88" w:rsidRPr="00E76745" w:rsidDel="0039590C" w:rsidRDefault="00D50E88" w:rsidP="004D1879">
            <w:pPr>
              <w:rPr>
                <w:ins w:id="6645" w:author="Atul Duggal" w:date="2012-04-27T19:47:00Z"/>
                <w:del w:id="6646" w:author="manojk" w:date="2012-05-14T13:38:00Z"/>
                <w:sz w:val="20"/>
              </w:rPr>
            </w:pPr>
            <w:ins w:id="6647" w:author="Atul Duggal" w:date="2012-04-27T19:48:00Z">
              <w:del w:id="6648" w:author="manojk" w:date="2012-05-14T13:38:00Z">
                <w:r w:rsidRPr="00E76745" w:rsidDel="0039590C">
                  <w:rPr>
                    <w:sz w:val="20"/>
                  </w:rPr>
                  <w:delText>English</w:delText>
                </w:r>
              </w:del>
            </w:ins>
          </w:p>
        </w:tc>
      </w:tr>
    </w:tbl>
    <w:p w:rsidR="00F64F03" w:rsidDel="0039590C" w:rsidRDefault="00F64F03" w:rsidP="004D1879">
      <w:pPr>
        <w:numPr>
          <w:ins w:id="6649" w:author="atuld" w:date="2012-04-26T17:54:00Z"/>
        </w:numPr>
        <w:rPr>
          <w:ins w:id="6650" w:author="atuld" w:date="2012-04-26T17:54:00Z"/>
          <w:del w:id="6651" w:author="manojk" w:date="2012-05-14T13:38:00Z"/>
        </w:rPr>
      </w:pPr>
    </w:p>
    <w:p w:rsidR="00F64F03" w:rsidDel="0039590C" w:rsidRDefault="00F64F03" w:rsidP="004D1879">
      <w:pPr>
        <w:numPr>
          <w:ins w:id="6652" w:author="atuld" w:date="2012-04-26T17:54:00Z"/>
        </w:numPr>
        <w:rPr>
          <w:ins w:id="6653" w:author="atuld" w:date="2012-04-26T17:54:00Z"/>
          <w:del w:id="6654" w:author="manojk" w:date="2012-05-14T13:39:00Z"/>
        </w:rPr>
      </w:pPr>
    </w:p>
    <w:p w:rsidR="00F64F03" w:rsidDel="0039590C" w:rsidRDefault="00F64F03" w:rsidP="004D1879">
      <w:pPr>
        <w:numPr>
          <w:ins w:id="6655" w:author="atuld" w:date="2012-04-26T17:54:00Z"/>
        </w:numPr>
        <w:rPr>
          <w:ins w:id="6656" w:author="atuld" w:date="2012-04-26T18:11:00Z"/>
          <w:del w:id="6657" w:author="manojk" w:date="2012-05-14T13:39:00Z"/>
        </w:rPr>
      </w:pPr>
      <w:ins w:id="6658" w:author="atuld" w:date="2012-04-26T17:55:00Z">
        <w:del w:id="6659" w:author="manojk" w:date="2012-05-14T13:39:00Z">
          <w:r w:rsidDel="0039590C">
            <w:delText xml:space="preserve">These translation are then  applied  to the controls and menus </w:delText>
          </w:r>
        </w:del>
      </w:ins>
      <w:ins w:id="6660" w:author="atuld" w:date="2012-04-26T17:56:00Z">
        <w:del w:id="6661" w:author="manojk" w:date="2012-05-14T13:39:00Z">
          <w:r w:rsidDel="0039590C">
            <w:delText xml:space="preserve"> in following manner</w:delText>
          </w:r>
        </w:del>
      </w:ins>
      <w:ins w:id="6662" w:author="atuld" w:date="2012-04-26T18:11:00Z">
        <w:del w:id="6663" w:author="manojk" w:date="2012-05-14T13:39:00Z">
          <w:r w:rsidDel="0039590C">
            <w:delText>:-</w:delText>
          </w:r>
        </w:del>
      </w:ins>
    </w:p>
    <w:p w:rsidR="00F64F03" w:rsidDel="0039590C" w:rsidRDefault="00F64F03" w:rsidP="004D1879">
      <w:pPr>
        <w:numPr>
          <w:ins w:id="6664" w:author="atuld" w:date="2012-04-26T17:54:00Z"/>
        </w:numPr>
        <w:rPr>
          <w:ins w:id="6665" w:author="atuld" w:date="2012-04-26T17:56:00Z"/>
          <w:del w:id="6666" w:author="manojk" w:date="2012-05-14T13:39:00Z"/>
        </w:rPr>
      </w:pPr>
      <w:ins w:id="6667" w:author="atuld" w:date="2012-04-26T18:11:00Z">
        <w:del w:id="6668" w:author="manojk" w:date="2012-05-14T13:39:00Z">
          <w:r w:rsidDel="0039590C">
            <w:delText>CTRL_TRANS</w:delText>
          </w:r>
        </w:del>
      </w:ins>
      <w:ins w:id="6669" w:author="atuld" w:date="2012-04-26T18:12:00Z">
        <w:del w:id="6670" w:author="manojk" w:date="2012-05-14T13:39:00Z">
          <w:r w:rsidDel="0039590C">
            <w:delText xml:space="preserve"> table</w:delText>
          </w:r>
        </w:del>
      </w:ins>
    </w:p>
    <w:p w:rsidR="00D50E88" w:rsidDel="0039590C" w:rsidRDefault="00D50E88" w:rsidP="00D50E88">
      <w:pPr>
        <w:ind w:left="720"/>
        <w:rPr>
          <w:ins w:id="6671" w:author="Atul Duggal" w:date="2012-04-27T19:48:00Z"/>
          <w:del w:id="6672" w:author="manojk" w:date="2012-05-14T13:39:00Z"/>
        </w:rPr>
      </w:pPr>
    </w:p>
    <w:p w:rsidR="00000000" w:rsidRDefault="00D50E88">
      <w:pPr>
        <w:rPr>
          <w:ins w:id="6673" w:author="Atul Duggal" w:date="2012-04-27T19:48:00Z"/>
        </w:rPr>
        <w:pPrChange w:id="6674" w:author="Atul Duggal" w:date="2012-04-27T19:49:00Z">
          <w:pPr>
            <w:ind w:left="720"/>
          </w:pPr>
        </w:pPrChange>
      </w:pPr>
      <w:ins w:id="6675" w:author="Atul Duggal" w:date="2012-04-27T19:48:00Z">
        <w:r>
          <w:t>CTRL_TRANS</w:t>
        </w:r>
      </w:ins>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676" w:author="manojk" w:date="2012-05-29T18:01:00Z">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2440"/>
        <w:gridCol w:w="1664"/>
        <w:gridCol w:w="1705"/>
        <w:gridCol w:w="1638"/>
        <w:tblGridChange w:id="6677">
          <w:tblGrid>
            <w:gridCol w:w="18"/>
            <w:gridCol w:w="2422"/>
            <w:gridCol w:w="18"/>
            <w:gridCol w:w="1646"/>
            <w:gridCol w:w="18"/>
            <w:gridCol w:w="1687"/>
            <w:gridCol w:w="18"/>
            <w:gridCol w:w="1620"/>
            <w:gridCol w:w="18"/>
          </w:tblGrid>
        </w:tblGridChange>
      </w:tblGrid>
      <w:tr w:rsidR="0039590C" w:rsidTr="006708A0">
        <w:trPr>
          <w:ins w:id="6678" w:author="Atul Duggal" w:date="2012-04-27T19:48:00Z"/>
          <w:trPrChange w:id="6679" w:author="manojk" w:date="2012-05-29T18:01:00Z">
            <w:trPr>
              <w:gridAfter w:val="0"/>
            </w:trPr>
          </w:trPrChange>
        </w:trPr>
        <w:tc>
          <w:tcPr>
            <w:tcW w:w="2440" w:type="dxa"/>
            <w:shd w:val="clear" w:color="auto" w:fill="948A54"/>
            <w:tcPrChange w:id="6680" w:author="manojk" w:date="2012-05-29T18:01:00Z">
              <w:tcPr>
                <w:tcW w:w="2440" w:type="dxa"/>
                <w:gridSpan w:val="2"/>
                <w:shd w:val="clear" w:color="auto" w:fill="4F6228"/>
              </w:tcPr>
            </w:tcPrChange>
          </w:tcPr>
          <w:p w:rsidR="00000000" w:rsidRDefault="00DF6216">
            <w:pPr>
              <w:rPr>
                <w:ins w:id="6681" w:author="Atul Duggal" w:date="2012-04-27T19:48:00Z"/>
                <w:rFonts w:cs="Calibri"/>
                <w:b/>
                <w:bCs/>
                <w:color w:val="EBF1DE"/>
                <w:szCs w:val="22"/>
                <w:shd w:val="clear" w:color="auto" w:fill="auto"/>
                <w:lang w:val="en-IN"/>
                <w:rPrChange w:id="6682" w:author="manojk" w:date="2012-05-14T09:32:00Z">
                  <w:rPr>
                    <w:ins w:id="6683" w:author="Atul Duggal" w:date="2012-04-27T19:48:00Z"/>
                    <w:sz w:val="20"/>
                  </w:rPr>
                </w:rPrChange>
              </w:rPr>
              <w:pPrChange w:id="6684" w:author="manojk" w:date="2012-05-14T09:32:00Z">
                <w:pPr>
                  <w:pStyle w:val="NormalIndent"/>
                  <w:ind w:left="0"/>
                </w:pPr>
              </w:pPrChange>
            </w:pPr>
            <w:ins w:id="6685" w:author="Atul Duggal" w:date="2012-04-27T19:48:00Z">
              <w:r w:rsidRPr="00DF6216">
                <w:rPr>
                  <w:rFonts w:cs="Calibri"/>
                  <w:b/>
                  <w:bCs/>
                  <w:color w:val="EBF1DE"/>
                  <w:szCs w:val="22"/>
                  <w:shd w:val="clear" w:color="auto" w:fill="auto"/>
                  <w:lang w:val="en-IN"/>
                  <w:rPrChange w:id="6686" w:author="manojk" w:date="2012-05-14T09:32:00Z">
                    <w:rPr>
                      <w:i/>
                      <w:color w:val="004080"/>
                      <w:sz w:val="20"/>
                    </w:rPr>
                  </w:rPrChange>
                </w:rPr>
                <w:t>COLUMN_NAME</w:t>
              </w:r>
            </w:ins>
          </w:p>
        </w:tc>
        <w:tc>
          <w:tcPr>
            <w:tcW w:w="1664" w:type="dxa"/>
            <w:shd w:val="clear" w:color="auto" w:fill="948A54"/>
            <w:tcPrChange w:id="6687" w:author="manojk" w:date="2012-05-29T18:01:00Z">
              <w:tcPr>
                <w:tcW w:w="1664" w:type="dxa"/>
                <w:gridSpan w:val="2"/>
                <w:shd w:val="clear" w:color="auto" w:fill="4F6228"/>
              </w:tcPr>
            </w:tcPrChange>
          </w:tcPr>
          <w:p w:rsidR="00000000" w:rsidRDefault="00DF6216">
            <w:pPr>
              <w:rPr>
                <w:ins w:id="6688" w:author="Atul Duggal" w:date="2012-04-27T19:48:00Z"/>
                <w:rFonts w:cs="Calibri"/>
                <w:b/>
                <w:bCs/>
                <w:color w:val="EBF1DE"/>
                <w:szCs w:val="22"/>
                <w:shd w:val="clear" w:color="auto" w:fill="auto"/>
                <w:lang w:val="en-IN"/>
                <w:rPrChange w:id="6689" w:author="manojk" w:date="2012-05-14T09:32:00Z">
                  <w:rPr>
                    <w:ins w:id="6690" w:author="Atul Duggal" w:date="2012-04-27T19:48:00Z"/>
                    <w:sz w:val="20"/>
                  </w:rPr>
                </w:rPrChange>
              </w:rPr>
              <w:pPrChange w:id="6691" w:author="manojk" w:date="2012-05-14T09:32:00Z">
                <w:pPr>
                  <w:pStyle w:val="NormalIndent"/>
                  <w:ind w:left="0"/>
                </w:pPr>
              </w:pPrChange>
            </w:pPr>
            <w:ins w:id="6692" w:author="Atul Duggal" w:date="2012-04-27T19:48:00Z">
              <w:r w:rsidRPr="00DF6216">
                <w:rPr>
                  <w:rFonts w:cs="Calibri"/>
                  <w:b/>
                  <w:bCs/>
                  <w:color w:val="EBF1DE"/>
                  <w:szCs w:val="22"/>
                  <w:shd w:val="clear" w:color="auto" w:fill="auto"/>
                  <w:lang w:val="en-IN"/>
                  <w:rPrChange w:id="6693" w:author="manojk" w:date="2012-05-14T09:32:00Z">
                    <w:rPr>
                      <w:i/>
                      <w:color w:val="004080"/>
                      <w:sz w:val="20"/>
                    </w:rPr>
                  </w:rPrChange>
                </w:rPr>
                <w:t>TRANS_VALUE</w:t>
              </w:r>
            </w:ins>
          </w:p>
        </w:tc>
        <w:tc>
          <w:tcPr>
            <w:tcW w:w="1705" w:type="dxa"/>
            <w:shd w:val="clear" w:color="auto" w:fill="948A54"/>
            <w:tcPrChange w:id="6694" w:author="manojk" w:date="2012-05-29T18:01:00Z">
              <w:tcPr>
                <w:tcW w:w="1705" w:type="dxa"/>
                <w:gridSpan w:val="2"/>
                <w:shd w:val="clear" w:color="auto" w:fill="4F6228"/>
              </w:tcPr>
            </w:tcPrChange>
          </w:tcPr>
          <w:p w:rsidR="00000000" w:rsidRDefault="00DF6216">
            <w:pPr>
              <w:rPr>
                <w:ins w:id="6695" w:author="Atul Duggal" w:date="2012-04-27T19:48:00Z"/>
                <w:rFonts w:cs="Calibri"/>
                <w:b/>
                <w:bCs/>
                <w:color w:val="EBF1DE"/>
                <w:szCs w:val="22"/>
                <w:shd w:val="clear" w:color="auto" w:fill="auto"/>
                <w:lang w:val="en-IN"/>
                <w:rPrChange w:id="6696" w:author="manojk" w:date="2012-05-14T09:32:00Z">
                  <w:rPr>
                    <w:ins w:id="6697" w:author="Atul Duggal" w:date="2012-04-27T19:48:00Z"/>
                    <w:sz w:val="20"/>
                  </w:rPr>
                </w:rPrChange>
              </w:rPr>
              <w:pPrChange w:id="6698" w:author="manojk" w:date="2012-05-14T09:32:00Z">
                <w:pPr>
                  <w:pStyle w:val="NormalIndent"/>
                  <w:ind w:left="0"/>
                </w:pPr>
              </w:pPrChange>
            </w:pPr>
            <w:ins w:id="6699" w:author="Atul Duggal" w:date="2012-04-27T19:48:00Z">
              <w:r w:rsidRPr="00DF6216">
                <w:rPr>
                  <w:rFonts w:cs="Calibri"/>
                  <w:b/>
                  <w:bCs/>
                  <w:color w:val="EBF1DE"/>
                  <w:szCs w:val="22"/>
                  <w:shd w:val="clear" w:color="auto" w:fill="auto"/>
                  <w:lang w:val="en-IN"/>
                  <w:rPrChange w:id="6700" w:author="manojk" w:date="2012-05-14T09:32:00Z">
                    <w:rPr>
                      <w:i/>
                      <w:color w:val="004080"/>
                      <w:sz w:val="20"/>
                    </w:rPr>
                  </w:rPrChange>
                </w:rPr>
                <w:t>PROFILE_NAME</w:t>
              </w:r>
            </w:ins>
          </w:p>
        </w:tc>
        <w:tc>
          <w:tcPr>
            <w:tcW w:w="1638" w:type="dxa"/>
            <w:shd w:val="clear" w:color="auto" w:fill="948A54"/>
            <w:tcPrChange w:id="6701" w:author="manojk" w:date="2012-05-29T18:01:00Z">
              <w:tcPr>
                <w:tcW w:w="1638" w:type="dxa"/>
                <w:gridSpan w:val="2"/>
                <w:shd w:val="clear" w:color="auto" w:fill="4F6228"/>
              </w:tcPr>
            </w:tcPrChange>
          </w:tcPr>
          <w:p w:rsidR="00000000" w:rsidRDefault="00DF6216">
            <w:pPr>
              <w:rPr>
                <w:ins w:id="6702" w:author="Atul Duggal" w:date="2012-04-27T19:48:00Z"/>
                <w:rFonts w:cs="Calibri"/>
                <w:b/>
                <w:bCs/>
                <w:color w:val="EBF1DE"/>
                <w:szCs w:val="22"/>
                <w:shd w:val="clear" w:color="auto" w:fill="auto"/>
                <w:lang w:val="en-IN"/>
                <w:rPrChange w:id="6703" w:author="manojk" w:date="2012-05-14T09:32:00Z">
                  <w:rPr>
                    <w:ins w:id="6704" w:author="Atul Duggal" w:date="2012-04-27T19:48:00Z"/>
                    <w:sz w:val="20"/>
                  </w:rPr>
                </w:rPrChange>
              </w:rPr>
              <w:pPrChange w:id="6705" w:author="manojk" w:date="2012-05-14T09:32:00Z">
                <w:pPr>
                  <w:pStyle w:val="NormalIndent"/>
                  <w:ind w:left="0"/>
                </w:pPr>
              </w:pPrChange>
            </w:pPr>
            <w:ins w:id="6706" w:author="Atul Duggal" w:date="2012-04-27T19:48:00Z">
              <w:r w:rsidRPr="00DF6216">
                <w:rPr>
                  <w:rFonts w:cs="Calibri"/>
                  <w:b/>
                  <w:bCs/>
                  <w:color w:val="EBF1DE"/>
                  <w:szCs w:val="22"/>
                  <w:shd w:val="clear" w:color="auto" w:fill="auto"/>
                  <w:lang w:val="en-IN"/>
                  <w:rPrChange w:id="6707" w:author="manojk" w:date="2012-05-14T09:32:00Z">
                    <w:rPr>
                      <w:i/>
                      <w:color w:val="004080"/>
                      <w:sz w:val="20"/>
                    </w:rPr>
                  </w:rPrChange>
                </w:rPr>
                <w:t>LOCALE_N</w:t>
              </w:r>
            </w:ins>
            <w:ins w:id="6708" w:author="manojk" w:date="2012-05-30T19:04:00Z">
              <w:r w:rsidR="00770C9E">
                <w:rPr>
                  <w:rFonts w:cs="Calibri"/>
                  <w:b/>
                  <w:bCs/>
                  <w:color w:val="EBF1DE"/>
                  <w:szCs w:val="22"/>
                  <w:shd w:val="clear" w:color="auto" w:fill="auto"/>
                  <w:lang w:val="en-IN"/>
                </w:rPr>
                <w:t>A</w:t>
              </w:r>
            </w:ins>
            <w:ins w:id="6709" w:author="Atul Duggal" w:date="2012-04-27T19:48:00Z">
              <w:r w:rsidRPr="00DF6216">
                <w:rPr>
                  <w:rFonts w:cs="Calibri"/>
                  <w:b/>
                  <w:bCs/>
                  <w:color w:val="EBF1DE"/>
                  <w:szCs w:val="22"/>
                  <w:shd w:val="clear" w:color="auto" w:fill="auto"/>
                  <w:lang w:val="en-IN"/>
                  <w:rPrChange w:id="6710" w:author="manojk" w:date="2012-05-14T09:32:00Z">
                    <w:rPr>
                      <w:i/>
                      <w:color w:val="004080"/>
                      <w:sz w:val="20"/>
                    </w:rPr>
                  </w:rPrChange>
                </w:rPr>
                <w:t>ME</w:t>
              </w:r>
            </w:ins>
          </w:p>
        </w:tc>
      </w:tr>
      <w:tr w:rsidR="0039590C" w:rsidTr="00E76745">
        <w:trPr>
          <w:ins w:id="6711" w:author="Atul Duggal" w:date="2012-04-27T19:48:00Z"/>
        </w:trPr>
        <w:tc>
          <w:tcPr>
            <w:tcW w:w="2440" w:type="dxa"/>
            <w:shd w:val="clear" w:color="auto" w:fill="auto"/>
          </w:tcPr>
          <w:p w:rsidR="0039590C" w:rsidRPr="00E76745" w:rsidRDefault="0039590C" w:rsidP="00E76745">
            <w:pPr>
              <w:pStyle w:val="NormalIndent"/>
              <w:ind w:left="0"/>
              <w:rPr>
                <w:ins w:id="6712" w:author="Atul Duggal" w:date="2012-04-27T19:48:00Z"/>
                <w:sz w:val="20"/>
              </w:rPr>
            </w:pPr>
            <w:ins w:id="6713" w:author="Atul Duggal" w:date="2012-04-27T19:48:00Z">
              <w:r w:rsidRPr="00E76745">
                <w:rPr>
                  <w:sz w:val="20"/>
                </w:rPr>
                <w:t>CTRL_LABEL_ID</w:t>
              </w:r>
            </w:ins>
          </w:p>
        </w:tc>
        <w:tc>
          <w:tcPr>
            <w:tcW w:w="1664" w:type="dxa"/>
            <w:shd w:val="clear" w:color="auto" w:fill="auto"/>
          </w:tcPr>
          <w:p w:rsidR="0039590C" w:rsidRPr="00E76745" w:rsidRDefault="0039590C" w:rsidP="00E76745">
            <w:pPr>
              <w:pStyle w:val="NormalIndent"/>
              <w:ind w:left="0"/>
              <w:rPr>
                <w:ins w:id="6714" w:author="Atul Duggal" w:date="2012-04-27T19:48:00Z"/>
                <w:sz w:val="20"/>
              </w:rPr>
            </w:pPr>
            <w:ins w:id="6715" w:author="Atul Duggal" w:date="2012-04-27T19:48:00Z">
              <w:r w:rsidRPr="00E76745">
                <w:rPr>
                  <w:sz w:val="20"/>
                </w:rPr>
                <w:t>Username</w:t>
              </w:r>
            </w:ins>
          </w:p>
        </w:tc>
        <w:tc>
          <w:tcPr>
            <w:tcW w:w="1705" w:type="dxa"/>
            <w:shd w:val="clear" w:color="auto" w:fill="auto"/>
          </w:tcPr>
          <w:p w:rsidR="0039590C" w:rsidRPr="00E76745" w:rsidRDefault="0039590C" w:rsidP="00E76745">
            <w:pPr>
              <w:pStyle w:val="NormalIndent"/>
              <w:ind w:left="0"/>
              <w:rPr>
                <w:ins w:id="6716" w:author="Atul Duggal" w:date="2012-04-27T19:48:00Z"/>
                <w:sz w:val="20"/>
              </w:rPr>
            </w:pPr>
            <w:ins w:id="6717" w:author="Atul Duggal" w:date="2012-04-27T19:48:00Z">
              <w:r w:rsidRPr="00E76745">
                <w:rPr>
                  <w:sz w:val="20"/>
                </w:rPr>
                <w:t>VER</w:t>
              </w:r>
            </w:ins>
            <w:ins w:id="6718" w:author="manojk" w:date="2012-05-14T13:40:00Z">
              <w:r>
                <w:rPr>
                  <w:sz w:val="20"/>
                </w:rPr>
                <w:t>IO</w:t>
              </w:r>
            </w:ins>
          </w:p>
        </w:tc>
        <w:tc>
          <w:tcPr>
            <w:tcW w:w="1638" w:type="dxa"/>
            <w:shd w:val="clear" w:color="auto" w:fill="auto"/>
          </w:tcPr>
          <w:p w:rsidR="00000000" w:rsidRDefault="0039590C">
            <w:pPr>
              <w:pStyle w:val="NormalIndent"/>
              <w:ind w:left="0"/>
              <w:rPr>
                <w:ins w:id="6719" w:author="Atul Duggal" w:date="2012-04-27T19:48:00Z"/>
                <w:rFonts w:ascii="Times New Roman" w:hAnsi="Times New Roman"/>
                <w:sz w:val="20"/>
                <w:szCs w:val="18"/>
              </w:rPr>
              <w:pPrChange w:id="6720" w:author="manojk" w:date="2012-05-14T13:42:00Z">
                <w:pPr>
                  <w:pStyle w:val="NormalIndent"/>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pPrChange>
            </w:pPr>
            <w:ins w:id="6721" w:author="Atul Duggal" w:date="2012-04-27T19:48:00Z">
              <w:r w:rsidRPr="00E76745">
                <w:rPr>
                  <w:sz w:val="20"/>
                </w:rPr>
                <w:t>en</w:t>
              </w:r>
              <w:del w:id="6722" w:author="manojk" w:date="2012-05-14T13:42:00Z">
                <w:r w:rsidRPr="00E76745" w:rsidDel="0039590C">
                  <w:rPr>
                    <w:sz w:val="20"/>
                  </w:rPr>
                  <w:delText>_us</w:delText>
                </w:r>
              </w:del>
            </w:ins>
            <w:ins w:id="6723" w:author="manojk" w:date="2012-05-14T13:42:00Z">
              <w:r>
                <w:rPr>
                  <w:sz w:val="20"/>
                </w:rPr>
                <w:t>-US</w:t>
              </w:r>
            </w:ins>
          </w:p>
        </w:tc>
      </w:tr>
      <w:tr w:rsidR="0039590C" w:rsidTr="00E76745">
        <w:trPr>
          <w:ins w:id="6724" w:author="manojk" w:date="2012-05-14T13:40:00Z"/>
        </w:trPr>
        <w:tc>
          <w:tcPr>
            <w:tcW w:w="2440" w:type="dxa"/>
            <w:shd w:val="clear" w:color="auto" w:fill="auto"/>
          </w:tcPr>
          <w:p w:rsidR="0039590C" w:rsidRPr="00E76745" w:rsidRDefault="0039590C" w:rsidP="00E76745">
            <w:pPr>
              <w:pStyle w:val="NormalIndent"/>
              <w:ind w:left="0"/>
              <w:rPr>
                <w:ins w:id="6725" w:author="manojk" w:date="2012-05-14T13:40:00Z"/>
                <w:sz w:val="20"/>
              </w:rPr>
            </w:pPr>
            <w:ins w:id="6726" w:author="manojk" w:date="2012-05-14T13:40:00Z">
              <w:r w:rsidRPr="00E76745">
                <w:rPr>
                  <w:sz w:val="20"/>
                </w:rPr>
                <w:t>CTRL_LABEL_ID</w:t>
              </w:r>
            </w:ins>
          </w:p>
        </w:tc>
        <w:tc>
          <w:tcPr>
            <w:tcW w:w="1664" w:type="dxa"/>
            <w:shd w:val="clear" w:color="auto" w:fill="auto"/>
          </w:tcPr>
          <w:p w:rsidR="0039590C" w:rsidRPr="00E76745" w:rsidRDefault="0039590C" w:rsidP="00E76745">
            <w:pPr>
              <w:pStyle w:val="NormalIndent"/>
              <w:ind w:left="0"/>
              <w:rPr>
                <w:ins w:id="6727" w:author="manojk" w:date="2012-05-14T13:40:00Z"/>
                <w:sz w:val="20"/>
              </w:rPr>
            </w:pPr>
            <w:proofErr w:type="spellStart"/>
            <w:ins w:id="6728" w:author="manojk" w:date="2012-05-14T13:40:00Z">
              <w:r>
                <w:rPr>
                  <w:rStyle w:val="apple-style-span"/>
                  <w:rFonts w:ascii="MS Gothic" w:eastAsia="MS Gothic" w:hAnsi="MS Gothic" w:cs="MS Gothic" w:hint="eastAsia"/>
                  <w:b/>
                  <w:bCs/>
                  <w:sz w:val="20"/>
                </w:rPr>
                <w:t>ユーザー名</w:t>
              </w:r>
              <w:proofErr w:type="spellEnd"/>
            </w:ins>
          </w:p>
        </w:tc>
        <w:tc>
          <w:tcPr>
            <w:tcW w:w="1705" w:type="dxa"/>
            <w:shd w:val="clear" w:color="auto" w:fill="auto"/>
          </w:tcPr>
          <w:p w:rsidR="0039590C" w:rsidRPr="00E76745" w:rsidRDefault="0039590C" w:rsidP="00E76745">
            <w:pPr>
              <w:pStyle w:val="NormalIndent"/>
              <w:ind w:left="0"/>
              <w:rPr>
                <w:ins w:id="6729" w:author="manojk" w:date="2012-05-14T13:40:00Z"/>
                <w:sz w:val="20"/>
              </w:rPr>
            </w:pPr>
            <w:ins w:id="6730" w:author="manojk" w:date="2012-05-14T13:40:00Z">
              <w:r>
                <w:rPr>
                  <w:sz w:val="20"/>
                </w:rPr>
                <w:t>VERIO</w:t>
              </w:r>
            </w:ins>
          </w:p>
        </w:tc>
        <w:tc>
          <w:tcPr>
            <w:tcW w:w="1638" w:type="dxa"/>
            <w:shd w:val="clear" w:color="auto" w:fill="auto"/>
          </w:tcPr>
          <w:p w:rsidR="0039590C" w:rsidRPr="00E76745" w:rsidRDefault="0039590C" w:rsidP="00E76745">
            <w:pPr>
              <w:pStyle w:val="NormalIndent"/>
              <w:ind w:left="0"/>
              <w:rPr>
                <w:ins w:id="6731" w:author="manojk" w:date="2012-05-14T13:40:00Z"/>
                <w:sz w:val="20"/>
              </w:rPr>
            </w:pPr>
            <w:proofErr w:type="spellStart"/>
            <w:ins w:id="6732" w:author="manojk" w:date="2012-05-14T13:42:00Z">
              <w:r>
                <w:rPr>
                  <w:sz w:val="20"/>
                </w:rPr>
                <w:t>Ja</w:t>
              </w:r>
              <w:proofErr w:type="spellEnd"/>
              <w:r>
                <w:rPr>
                  <w:sz w:val="20"/>
                </w:rPr>
                <w:t>-JP</w:t>
              </w:r>
            </w:ins>
          </w:p>
        </w:tc>
      </w:tr>
    </w:tbl>
    <w:p w:rsidR="00D50E88" w:rsidRPr="00AC0411" w:rsidDel="0094545A" w:rsidRDefault="00D50E88" w:rsidP="00D50E88">
      <w:pPr>
        <w:rPr>
          <w:ins w:id="6733" w:author="Atul Duggal" w:date="2012-04-27T19:48:00Z"/>
          <w:del w:id="6734" w:author="manojk" w:date="2012-05-23T08:52:00Z"/>
          <w:color w:val="FF0000"/>
        </w:rPr>
      </w:pPr>
    </w:p>
    <w:p w:rsidR="00D50E88" w:rsidDel="000925E0" w:rsidRDefault="00D50E88" w:rsidP="00D50E88">
      <w:pPr>
        <w:rPr>
          <w:ins w:id="6735" w:author="Atul Duggal" w:date="2012-04-27T19:48:00Z"/>
          <w:del w:id="6736" w:author="manojk" w:date="2012-05-14T13:43:00Z"/>
        </w:rPr>
      </w:pPr>
    </w:p>
    <w:p w:rsidR="00F64F03" w:rsidDel="000925E0" w:rsidRDefault="006A5941" w:rsidP="004D1879">
      <w:pPr>
        <w:numPr>
          <w:ins w:id="6737" w:author="atuld" w:date="2012-04-26T17:54:00Z"/>
        </w:numPr>
        <w:rPr>
          <w:ins w:id="6738" w:author="atuld" w:date="2012-04-26T17:54:00Z"/>
          <w:del w:id="6739" w:author="manojk" w:date="2012-05-14T13:43:00Z"/>
        </w:rPr>
      </w:pPr>
      <w:ins w:id="6740" w:author="atuld" w:date="2012-04-26T17:56:00Z">
        <w:del w:id="6741" w:author="manojk" w:date="2012-05-14T13:43:00Z">
          <w:r>
            <w:pict>
              <v:shape id="_x0000_i1059" type="#_x0000_t75" style="width:530.25pt;height:192pt">
                <v:imagedata r:id="rId42" o:title=""/>
              </v:shape>
            </w:pict>
          </w:r>
        </w:del>
      </w:ins>
    </w:p>
    <w:p w:rsidR="00F64F03" w:rsidDel="000925E0" w:rsidRDefault="00F64F03" w:rsidP="004D1879">
      <w:pPr>
        <w:numPr>
          <w:ins w:id="6742" w:author="atuld" w:date="2012-04-26T17:54:00Z"/>
        </w:numPr>
        <w:rPr>
          <w:ins w:id="6743" w:author="atuld" w:date="2012-04-26T17:54:00Z"/>
          <w:del w:id="6744" w:author="manojk" w:date="2012-05-14T13:43:00Z"/>
        </w:rPr>
      </w:pPr>
    </w:p>
    <w:p w:rsidR="00F64F03" w:rsidDel="000925E0" w:rsidRDefault="00F64F03" w:rsidP="004D1879">
      <w:pPr>
        <w:numPr>
          <w:ins w:id="6745" w:author="atuld" w:date="2012-04-26T17:54:00Z"/>
        </w:numPr>
        <w:rPr>
          <w:ins w:id="6746" w:author="atuld" w:date="2012-04-26T17:56:00Z"/>
          <w:del w:id="6747" w:author="manojk" w:date="2012-05-14T13:43:00Z"/>
        </w:rPr>
      </w:pPr>
      <w:ins w:id="6748" w:author="atuld" w:date="2012-04-26T18:11:00Z">
        <w:del w:id="6749" w:author="manojk" w:date="2012-05-14T13:43:00Z">
          <w:r w:rsidDel="000925E0">
            <w:delText>MENU-TRANS table</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750" w:author="manojk" w:date="2012-05-14T09:32: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2311"/>
        <w:gridCol w:w="2311"/>
        <w:gridCol w:w="2311"/>
        <w:gridCol w:w="2312"/>
        <w:tblGridChange w:id="6751">
          <w:tblGrid>
            <w:gridCol w:w="2311"/>
            <w:gridCol w:w="2311"/>
            <w:gridCol w:w="2311"/>
            <w:gridCol w:w="2312"/>
          </w:tblGrid>
        </w:tblGridChange>
      </w:tblGrid>
      <w:tr w:rsidR="00E76745" w:rsidDel="000925E0" w:rsidTr="00F132AD">
        <w:trPr>
          <w:ins w:id="6752" w:author="Atul Duggal" w:date="2012-04-27T19:49:00Z"/>
          <w:del w:id="6753" w:author="manojk" w:date="2012-05-14T13:43:00Z"/>
        </w:trPr>
        <w:tc>
          <w:tcPr>
            <w:tcW w:w="2311" w:type="dxa"/>
            <w:shd w:val="clear" w:color="auto" w:fill="4F6228"/>
            <w:tcPrChange w:id="6754" w:author="manojk" w:date="2012-05-14T09:32:00Z">
              <w:tcPr>
                <w:tcW w:w="2311" w:type="dxa"/>
                <w:shd w:val="clear" w:color="auto" w:fill="auto"/>
              </w:tcPr>
            </w:tcPrChange>
          </w:tcPr>
          <w:p w:rsidR="00D50E88" w:rsidRPr="00F132AD" w:rsidDel="000925E0" w:rsidRDefault="00DF6216" w:rsidP="004D1879">
            <w:pPr>
              <w:pBdr>
                <w:top w:val="single" w:sz="4" w:space="0" w:color="auto"/>
                <w:left w:val="single" w:sz="4" w:space="0" w:color="auto"/>
                <w:bottom w:val="single" w:sz="4" w:space="0" w:color="auto"/>
                <w:right w:val="single" w:sz="4" w:space="0" w:color="auto"/>
              </w:pBdr>
              <w:spacing w:before="100" w:beforeAutospacing="1" w:after="100" w:afterAutospacing="1"/>
              <w:textAlignment w:val="top"/>
              <w:rPr>
                <w:ins w:id="6755" w:author="Atul Duggal" w:date="2012-04-27T19:49:00Z"/>
                <w:del w:id="6756" w:author="manojk" w:date="2012-05-14T13:43:00Z"/>
                <w:rFonts w:cs="Calibri"/>
                <w:b/>
                <w:bCs/>
                <w:color w:val="EBF1DE"/>
                <w:szCs w:val="22"/>
                <w:shd w:val="clear" w:color="auto" w:fill="auto"/>
                <w:lang w:val="en-IN"/>
                <w:rPrChange w:id="6757" w:author="manojk" w:date="2012-05-14T09:32:00Z">
                  <w:rPr>
                    <w:ins w:id="6758" w:author="Atul Duggal" w:date="2012-04-27T19:49:00Z"/>
                    <w:del w:id="6759" w:author="manojk" w:date="2012-05-14T13:43:00Z"/>
                    <w:rFonts w:ascii="Times New Roman" w:hAnsi="Times New Roman"/>
                    <w:sz w:val="20"/>
                    <w:szCs w:val="18"/>
                  </w:rPr>
                </w:rPrChange>
              </w:rPr>
            </w:pPr>
            <w:ins w:id="6760" w:author="Atul Duggal" w:date="2012-04-27T19:50:00Z">
              <w:del w:id="6761" w:author="manojk" w:date="2012-05-14T13:43:00Z">
                <w:r w:rsidRPr="00DF6216">
                  <w:rPr>
                    <w:rFonts w:cs="Calibri"/>
                    <w:b/>
                    <w:bCs/>
                    <w:color w:val="EBF1DE"/>
                    <w:szCs w:val="22"/>
                    <w:shd w:val="clear" w:color="auto" w:fill="auto"/>
                    <w:lang w:val="en-IN"/>
                    <w:rPrChange w:id="6762" w:author="manojk" w:date="2012-05-14T09:32:00Z">
                      <w:rPr>
                        <w:i/>
                        <w:color w:val="004080"/>
                        <w:sz w:val="20"/>
                      </w:rPr>
                    </w:rPrChange>
                  </w:rPr>
                  <w:delText>COLUMN_NAME</w:delText>
                </w:r>
              </w:del>
            </w:ins>
          </w:p>
        </w:tc>
        <w:tc>
          <w:tcPr>
            <w:tcW w:w="2311" w:type="dxa"/>
            <w:shd w:val="clear" w:color="auto" w:fill="4F6228"/>
            <w:tcPrChange w:id="6763" w:author="manojk" w:date="2012-05-14T09:32:00Z">
              <w:tcPr>
                <w:tcW w:w="2311" w:type="dxa"/>
                <w:shd w:val="clear" w:color="auto" w:fill="auto"/>
              </w:tcPr>
            </w:tcPrChange>
          </w:tcPr>
          <w:p w:rsidR="00D50E88" w:rsidRPr="00F132AD" w:rsidDel="000925E0" w:rsidRDefault="00DF6216" w:rsidP="004D1879">
            <w:pPr>
              <w:rPr>
                <w:ins w:id="6764" w:author="Atul Duggal" w:date="2012-04-27T19:49:00Z"/>
                <w:del w:id="6765" w:author="manojk" w:date="2012-05-14T13:43:00Z"/>
                <w:rFonts w:cs="Calibri"/>
                <w:b/>
                <w:bCs/>
                <w:color w:val="EBF1DE"/>
                <w:szCs w:val="22"/>
                <w:shd w:val="clear" w:color="auto" w:fill="auto"/>
                <w:lang w:val="en-IN"/>
                <w:rPrChange w:id="6766" w:author="manojk" w:date="2012-05-14T09:32:00Z">
                  <w:rPr>
                    <w:ins w:id="6767" w:author="Atul Duggal" w:date="2012-04-27T19:49:00Z"/>
                    <w:del w:id="6768" w:author="manojk" w:date="2012-05-14T13:43:00Z"/>
                    <w:sz w:val="20"/>
                  </w:rPr>
                </w:rPrChange>
              </w:rPr>
            </w:pPr>
            <w:ins w:id="6769" w:author="Atul Duggal" w:date="2012-04-27T19:50:00Z">
              <w:del w:id="6770" w:author="manojk" w:date="2012-05-14T13:43:00Z">
                <w:r w:rsidRPr="00DF6216">
                  <w:rPr>
                    <w:rFonts w:cs="Calibri"/>
                    <w:b/>
                    <w:bCs/>
                    <w:color w:val="EBF1DE"/>
                    <w:szCs w:val="22"/>
                    <w:shd w:val="clear" w:color="auto" w:fill="auto"/>
                    <w:lang w:val="en-IN"/>
                    <w:rPrChange w:id="6771" w:author="manojk" w:date="2012-05-14T09:32:00Z">
                      <w:rPr>
                        <w:i/>
                        <w:color w:val="004080"/>
                        <w:sz w:val="20"/>
                      </w:rPr>
                    </w:rPrChange>
                  </w:rPr>
                  <w:delText>TRANS_VALUE</w:delText>
                </w:r>
              </w:del>
            </w:ins>
          </w:p>
        </w:tc>
        <w:tc>
          <w:tcPr>
            <w:tcW w:w="2311" w:type="dxa"/>
            <w:shd w:val="clear" w:color="auto" w:fill="4F6228"/>
            <w:tcPrChange w:id="6772" w:author="manojk" w:date="2012-05-14T09:32:00Z">
              <w:tcPr>
                <w:tcW w:w="2311" w:type="dxa"/>
                <w:shd w:val="clear" w:color="auto" w:fill="auto"/>
              </w:tcPr>
            </w:tcPrChange>
          </w:tcPr>
          <w:p w:rsidR="00D50E88" w:rsidRPr="00F132AD" w:rsidDel="000925E0" w:rsidRDefault="00DF6216" w:rsidP="004D1879">
            <w:pPr>
              <w:rPr>
                <w:ins w:id="6773" w:author="Atul Duggal" w:date="2012-04-27T19:49:00Z"/>
                <w:del w:id="6774" w:author="manojk" w:date="2012-05-14T13:43:00Z"/>
                <w:rFonts w:cs="Calibri"/>
                <w:b/>
                <w:bCs/>
                <w:color w:val="EBF1DE"/>
                <w:szCs w:val="22"/>
                <w:shd w:val="clear" w:color="auto" w:fill="auto"/>
                <w:lang w:val="en-IN"/>
                <w:rPrChange w:id="6775" w:author="manojk" w:date="2012-05-14T09:32:00Z">
                  <w:rPr>
                    <w:ins w:id="6776" w:author="Atul Duggal" w:date="2012-04-27T19:49:00Z"/>
                    <w:del w:id="6777" w:author="manojk" w:date="2012-05-14T13:43:00Z"/>
                    <w:sz w:val="20"/>
                  </w:rPr>
                </w:rPrChange>
              </w:rPr>
            </w:pPr>
            <w:ins w:id="6778" w:author="Atul Duggal" w:date="2012-04-27T19:50:00Z">
              <w:del w:id="6779" w:author="manojk" w:date="2012-05-14T13:43:00Z">
                <w:r w:rsidRPr="00DF6216">
                  <w:rPr>
                    <w:rFonts w:cs="Calibri"/>
                    <w:b/>
                    <w:bCs/>
                    <w:color w:val="EBF1DE"/>
                    <w:szCs w:val="22"/>
                    <w:shd w:val="clear" w:color="auto" w:fill="auto"/>
                    <w:lang w:val="en-IN"/>
                    <w:rPrChange w:id="6780" w:author="manojk" w:date="2012-05-14T09:32:00Z">
                      <w:rPr>
                        <w:i/>
                        <w:color w:val="004080"/>
                        <w:sz w:val="20"/>
                      </w:rPr>
                    </w:rPrChange>
                  </w:rPr>
                  <w:delText>LOCALE_NAME</w:delText>
                </w:r>
              </w:del>
            </w:ins>
          </w:p>
        </w:tc>
        <w:tc>
          <w:tcPr>
            <w:tcW w:w="2312" w:type="dxa"/>
            <w:shd w:val="clear" w:color="auto" w:fill="4F6228"/>
            <w:tcPrChange w:id="6781" w:author="manojk" w:date="2012-05-14T09:32:00Z">
              <w:tcPr>
                <w:tcW w:w="2312" w:type="dxa"/>
                <w:shd w:val="clear" w:color="auto" w:fill="auto"/>
              </w:tcPr>
            </w:tcPrChange>
          </w:tcPr>
          <w:p w:rsidR="00D50E88" w:rsidRPr="00F132AD" w:rsidDel="000925E0" w:rsidRDefault="00DF6216" w:rsidP="004D1879">
            <w:pPr>
              <w:rPr>
                <w:ins w:id="6782" w:author="Atul Duggal" w:date="2012-04-27T19:49:00Z"/>
                <w:del w:id="6783" w:author="manojk" w:date="2012-05-14T13:43:00Z"/>
                <w:rFonts w:cs="Calibri"/>
                <w:b/>
                <w:bCs/>
                <w:color w:val="EBF1DE"/>
                <w:szCs w:val="22"/>
                <w:shd w:val="clear" w:color="auto" w:fill="auto"/>
                <w:lang w:val="en-IN"/>
                <w:rPrChange w:id="6784" w:author="manojk" w:date="2012-05-14T09:32:00Z">
                  <w:rPr>
                    <w:ins w:id="6785" w:author="Atul Duggal" w:date="2012-04-27T19:49:00Z"/>
                    <w:del w:id="6786" w:author="manojk" w:date="2012-05-14T13:43:00Z"/>
                    <w:sz w:val="20"/>
                  </w:rPr>
                </w:rPrChange>
              </w:rPr>
            </w:pPr>
            <w:ins w:id="6787" w:author="Atul Duggal" w:date="2012-04-27T19:50:00Z">
              <w:del w:id="6788" w:author="manojk" w:date="2012-05-14T13:43:00Z">
                <w:r w:rsidRPr="00DF6216">
                  <w:rPr>
                    <w:rFonts w:cs="Calibri"/>
                    <w:b/>
                    <w:bCs/>
                    <w:color w:val="EBF1DE"/>
                    <w:szCs w:val="22"/>
                    <w:shd w:val="clear" w:color="auto" w:fill="auto"/>
                    <w:lang w:val="en-IN"/>
                    <w:rPrChange w:id="6789" w:author="manojk" w:date="2012-05-14T09:32:00Z">
                      <w:rPr>
                        <w:i/>
                        <w:color w:val="004080"/>
                        <w:sz w:val="20"/>
                      </w:rPr>
                    </w:rPrChange>
                  </w:rPr>
                  <w:delText>PROFILE_NAME</w:delText>
                </w:r>
              </w:del>
            </w:ins>
          </w:p>
        </w:tc>
      </w:tr>
      <w:tr w:rsidR="00E76745" w:rsidDel="000925E0" w:rsidTr="00E76745">
        <w:trPr>
          <w:ins w:id="6790" w:author="Atul Duggal" w:date="2012-04-27T19:49:00Z"/>
          <w:del w:id="6791" w:author="manojk" w:date="2012-05-14T13:43:00Z"/>
        </w:trPr>
        <w:tc>
          <w:tcPr>
            <w:tcW w:w="2311" w:type="dxa"/>
            <w:shd w:val="clear" w:color="auto" w:fill="auto"/>
          </w:tcPr>
          <w:p w:rsidR="00D50E88" w:rsidRPr="00E76745" w:rsidDel="000925E0" w:rsidRDefault="00D50E88" w:rsidP="004D1879">
            <w:pPr>
              <w:rPr>
                <w:ins w:id="6792" w:author="Atul Duggal" w:date="2012-04-27T19:49:00Z"/>
                <w:del w:id="6793" w:author="manojk" w:date="2012-05-14T13:43:00Z"/>
                <w:sz w:val="20"/>
              </w:rPr>
            </w:pPr>
            <w:ins w:id="6794" w:author="Atul Duggal" w:date="2012-04-27T19:50:00Z">
              <w:del w:id="6795" w:author="manojk" w:date="2012-05-14T13:43:00Z">
                <w:r w:rsidRPr="00E76745" w:rsidDel="000925E0">
                  <w:rPr>
                    <w:sz w:val="20"/>
                  </w:rPr>
                  <w:delText>MENU_NAME_LANG</w:delText>
                </w:r>
              </w:del>
            </w:ins>
          </w:p>
        </w:tc>
        <w:tc>
          <w:tcPr>
            <w:tcW w:w="2311" w:type="dxa"/>
            <w:shd w:val="clear" w:color="auto" w:fill="auto"/>
          </w:tcPr>
          <w:p w:rsidR="00D50E88" w:rsidRPr="00E76745" w:rsidDel="000925E0" w:rsidRDefault="00D50E88" w:rsidP="004D1879">
            <w:pPr>
              <w:rPr>
                <w:ins w:id="6796" w:author="Atul Duggal" w:date="2012-04-27T19:49:00Z"/>
                <w:del w:id="6797" w:author="manojk" w:date="2012-05-14T13:43:00Z"/>
                <w:sz w:val="20"/>
              </w:rPr>
            </w:pPr>
            <w:ins w:id="6798" w:author="Atul Duggal" w:date="2012-04-27T19:50:00Z">
              <w:del w:id="6799" w:author="manojk" w:date="2012-05-14T13:43:00Z">
                <w:r w:rsidRPr="00E76745" w:rsidDel="000925E0">
                  <w:rPr>
                    <w:sz w:val="20"/>
                  </w:rPr>
                  <w:delText>Dashboard</w:delText>
                </w:r>
              </w:del>
            </w:ins>
          </w:p>
        </w:tc>
        <w:tc>
          <w:tcPr>
            <w:tcW w:w="2311" w:type="dxa"/>
            <w:shd w:val="clear" w:color="auto" w:fill="auto"/>
          </w:tcPr>
          <w:p w:rsidR="00D50E88" w:rsidRPr="00E76745" w:rsidDel="000925E0" w:rsidRDefault="00D50E88" w:rsidP="004D1879">
            <w:pPr>
              <w:rPr>
                <w:ins w:id="6800" w:author="Atul Duggal" w:date="2012-04-27T19:49:00Z"/>
                <w:del w:id="6801" w:author="manojk" w:date="2012-05-14T13:43:00Z"/>
                <w:sz w:val="20"/>
              </w:rPr>
            </w:pPr>
            <w:ins w:id="6802" w:author="Atul Duggal" w:date="2012-04-27T19:51:00Z">
              <w:del w:id="6803" w:author="manojk" w:date="2012-05-14T13:43:00Z">
                <w:r w:rsidRPr="00E76745" w:rsidDel="000925E0">
                  <w:rPr>
                    <w:sz w:val="20"/>
                  </w:rPr>
                  <w:delText>English</w:delText>
                </w:r>
              </w:del>
            </w:ins>
          </w:p>
        </w:tc>
        <w:tc>
          <w:tcPr>
            <w:tcW w:w="2312" w:type="dxa"/>
            <w:shd w:val="clear" w:color="auto" w:fill="auto"/>
          </w:tcPr>
          <w:p w:rsidR="00D50E88" w:rsidRPr="00E76745" w:rsidDel="000925E0" w:rsidRDefault="00D50E88" w:rsidP="004D1879">
            <w:pPr>
              <w:rPr>
                <w:ins w:id="6804" w:author="Atul Duggal" w:date="2012-04-27T19:49:00Z"/>
                <w:del w:id="6805" w:author="manojk" w:date="2012-05-14T13:43:00Z"/>
                <w:sz w:val="20"/>
              </w:rPr>
            </w:pPr>
            <w:ins w:id="6806" w:author="Atul Duggal" w:date="2012-04-27T19:51:00Z">
              <w:del w:id="6807" w:author="manojk" w:date="2012-05-14T13:43:00Z">
                <w:r w:rsidRPr="00E76745" w:rsidDel="000925E0">
                  <w:rPr>
                    <w:sz w:val="20"/>
                  </w:rPr>
                  <w:delText>VER</w:delText>
                </w:r>
              </w:del>
            </w:ins>
          </w:p>
        </w:tc>
      </w:tr>
    </w:tbl>
    <w:p w:rsidR="00F64F03" w:rsidDel="000925E0" w:rsidRDefault="00F64F03" w:rsidP="004D1879">
      <w:pPr>
        <w:numPr>
          <w:ins w:id="6808" w:author="atuld" w:date="2012-04-26T17:54:00Z"/>
        </w:numPr>
        <w:rPr>
          <w:ins w:id="6809" w:author="atuld" w:date="2012-04-26T17:56:00Z"/>
          <w:del w:id="6810" w:author="manojk" w:date="2012-05-14T13:43:00Z"/>
        </w:rPr>
      </w:pPr>
    </w:p>
    <w:p w:rsidR="00F64F03" w:rsidDel="000925E0" w:rsidRDefault="006A5941" w:rsidP="004D1879">
      <w:pPr>
        <w:numPr>
          <w:ins w:id="6811" w:author="atuld" w:date="2012-04-26T17:54:00Z"/>
        </w:numPr>
        <w:rPr>
          <w:ins w:id="6812" w:author="atuld" w:date="2012-04-26T17:54:00Z"/>
          <w:del w:id="6813" w:author="manojk" w:date="2012-05-14T13:43:00Z"/>
        </w:rPr>
      </w:pPr>
      <w:ins w:id="6814" w:author="atuld" w:date="2012-04-26T17:56:00Z">
        <w:del w:id="6815" w:author="manojk" w:date="2012-05-14T13:43:00Z">
          <w:r>
            <w:pict>
              <v:shape id="_x0000_i1060" type="#_x0000_t75" style="width:531pt;height:116.25pt">
                <v:imagedata r:id="rId45" o:title=""/>
              </v:shape>
            </w:pict>
          </w:r>
        </w:del>
      </w:ins>
    </w:p>
    <w:p w:rsidR="00F64F03" w:rsidRPr="008A6DF2" w:rsidDel="00BE1A70" w:rsidRDefault="00F64F03" w:rsidP="004D1879">
      <w:pPr>
        <w:numPr>
          <w:ins w:id="6816" w:author="atuld" w:date="2012-04-26T17:54:00Z"/>
        </w:numPr>
        <w:rPr>
          <w:del w:id="6817" w:author="manojk" w:date="2012-05-14T13:44:00Z"/>
        </w:rPr>
      </w:pPr>
    </w:p>
    <w:p w:rsidR="00F64F03" w:rsidDel="00316E99" w:rsidRDefault="00F64F03" w:rsidP="003A669D">
      <w:pPr>
        <w:pStyle w:val="Heading3"/>
        <w:numPr>
          <w:ilvl w:val="0"/>
          <w:numId w:val="0"/>
          <w:ins w:id="6818" w:author="atuld" w:date="2012-04-26T18:12:00Z"/>
        </w:numPr>
        <w:rPr>
          <w:ins w:id="6819" w:author="atuld" w:date="2012-04-26T18:12:00Z"/>
          <w:del w:id="6820" w:author="manojk" w:date="2012-05-14T12:08:00Z"/>
        </w:rPr>
      </w:pPr>
      <w:bookmarkStart w:id="6821" w:name="_Toc324760878"/>
      <w:bookmarkStart w:id="6822" w:name="_Toc324761091"/>
      <w:bookmarkEnd w:id="6821"/>
      <w:bookmarkEnd w:id="6822"/>
    </w:p>
    <w:p w:rsidR="00000000" w:rsidRDefault="00F64F03">
      <w:pPr>
        <w:pStyle w:val="Heading3"/>
        <w:numPr>
          <w:ins w:id="6823" w:author="Unknown"/>
        </w:numPr>
        <w:rPr>
          <w:del w:id="6824" w:author="manojk" w:date="2012-05-14T13:44:00Z"/>
        </w:rPr>
        <w:pPrChange w:id="6825" w:author="atuld" w:date="2012-04-26T18:12:00Z">
          <w:pPr>
            <w:pStyle w:val="Heading3"/>
            <w:ind w:left="0"/>
          </w:pPr>
        </w:pPrChange>
      </w:pPr>
      <w:del w:id="6826" w:author="manojk" w:date="2012-05-14T13:44:00Z">
        <w:r w:rsidRPr="003A669D" w:rsidDel="00BE1A70">
          <w:delText>Multi-lingual Content</w:delText>
        </w:r>
      </w:del>
    </w:p>
    <w:p w:rsidR="00000000" w:rsidRDefault="00F64F03">
      <w:pPr>
        <w:pStyle w:val="Heading3"/>
        <w:numPr>
          <w:numberingChange w:id="6827" w:author="atuld" w:date="2012-04-26T11:16:00Z" w:original="%1:3:0:.%2:8:0:.%3:2:0:.%4:1:0:"/>
        </w:numPr>
        <w:rPr>
          <w:del w:id="6828" w:author="manojk" w:date="2012-05-14T13:44:00Z"/>
        </w:rPr>
        <w:pPrChange w:id="6829" w:author="manojk" w:date="2012-05-13T23:01:00Z">
          <w:pPr>
            <w:pStyle w:val="Heading4"/>
          </w:pPr>
        </w:pPrChange>
      </w:pPr>
      <w:del w:id="6830" w:author="manojk" w:date="2012-05-14T13:44:00Z">
        <w:r w:rsidDel="00BE1A70">
          <w:delText>Database Design</w:delText>
        </w:r>
      </w:del>
    </w:p>
    <w:p w:rsidR="00000000" w:rsidRDefault="00F64F03">
      <w:pPr>
        <w:pStyle w:val="Heading3"/>
        <w:numPr>
          <w:numberingChange w:id="6831" w:author="atuld" w:date="2012-04-26T11:16:00Z" w:original="%1:3:0:.%2:8:0:.%3:2:0:.%4:1:0:"/>
        </w:numPr>
        <w:rPr>
          <w:del w:id="6832" w:author="manojk" w:date="2012-05-23T08:52:00Z"/>
        </w:rPr>
        <w:pPrChange w:id="6833" w:author="manojk" w:date="2012-05-13T23:00:00Z">
          <w:pPr>
            <w:pStyle w:val="Heading4"/>
          </w:pPr>
        </w:pPrChange>
      </w:pPr>
      <w:del w:id="6834" w:author="manojk" w:date="2012-05-23T08:52:00Z">
        <w:r w:rsidDel="0094545A">
          <w:delText>Object Structure</w:delText>
        </w:r>
      </w:del>
    </w:p>
    <w:p w:rsidR="00F64F03" w:rsidRPr="00C67392" w:rsidRDefault="00F64F03" w:rsidP="00C67392"/>
    <w:p w:rsidR="00F64F03" w:rsidRDefault="00F64F03" w:rsidP="00AA2C81">
      <w:pPr>
        <w:pStyle w:val="Heading3"/>
        <w:numPr>
          <w:numberingChange w:id="6835" w:author="atuld" w:date="2012-04-26T11:16:00Z" w:original="%1:3:0:.%2:8:0:.%3:3:0:"/>
        </w:numPr>
      </w:pPr>
      <w:bookmarkStart w:id="6836" w:name="_Toc326167503"/>
      <w:r>
        <w:t>Date Formats</w:t>
      </w:r>
      <w:bookmarkEnd w:id="6836"/>
    </w:p>
    <w:p w:rsidR="00F64F03" w:rsidRPr="00C67392" w:rsidRDefault="00F64F03" w:rsidP="00C67392">
      <w:pPr>
        <w:rPr>
          <w:i/>
        </w:rPr>
      </w:pPr>
      <w:r>
        <w:t>&lt;</w:t>
      </w:r>
      <w:r w:rsidRPr="00C67392">
        <w:rPr>
          <w:i/>
          <w:color w:val="0070C0"/>
        </w:rPr>
        <w:t xml:space="preserve">To be elaborated in Sprint </w:t>
      </w:r>
      <w:ins w:id="6837" w:author="manojk" w:date="2012-05-23T05:53:00Z">
        <w:r w:rsidR="00447578">
          <w:rPr>
            <w:i/>
            <w:color w:val="0070C0"/>
          </w:rPr>
          <w:t>3</w:t>
        </w:r>
      </w:ins>
      <w:del w:id="6838" w:author="manojk" w:date="2012-05-23T05:53:00Z">
        <w:r w:rsidRPr="00C67392" w:rsidDel="00447578">
          <w:rPr>
            <w:i/>
            <w:color w:val="0070C0"/>
          </w:rPr>
          <w:delText>2</w:delText>
        </w:r>
      </w:del>
      <w:r>
        <w:rPr>
          <w:i/>
        </w:rPr>
        <w:t>&gt;</w:t>
      </w:r>
      <w:bookmarkStart w:id="6839" w:name="_GoBack"/>
      <w:bookmarkEnd w:id="6839"/>
    </w:p>
    <w:p w:rsidR="00F64F03" w:rsidRDefault="00F64F03" w:rsidP="00AA2C81">
      <w:pPr>
        <w:pStyle w:val="Heading3"/>
        <w:numPr>
          <w:numberingChange w:id="6840" w:author="atuld" w:date="2012-04-26T11:16:00Z" w:original="%1:3:0:.%2:8:0:.%3:4:0:"/>
        </w:numPr>
      </w:pPr>
      <w:bookmarkStart w:id="6841" w:name="_Toc326167504"/>
      <w:r>
        <w:t>Currency Formats</w:t>
      </w:r>
      <w:bookmarkEnd w:id="6841"/>
    </w:p>
    <w:p w:rsidR="00F64F03" w:rsidRPr="00C67392" w:rsidRDefault="00F64F03" w:rsidP="00C67392">
      <w:pPr>
        <w:rPr>
          <w:i/>
        </w:rPr>
      </w:pPr>
      <w:r>
        <w:t>&lt;</w:t>
      </w:r>
      <w:r w:rsidRPr="00C67392">
        <w:rPr>
          <w:i/>
          <w:color w:val="0070C0"/>
        </w:rPr>
        <w:t xml:space="preserve">To be elaborated in Sprint </w:t>
      </w:r>
      <w:ins w:id="6842" w:author="manojk" w:date="2012-05-23T05:53:00Z">
        <w:r w:rsidR="00447578">
          <w:rPr>
            <w:i/>
            <w:color w:val="0070C0"/>
          </w:rPr>
          <w:t>3</w:t>
        </w:r>
      </w:ins>
      <w:del w:id="6843" w:author="manojk" w:date="2012-05-23T05:53:00Z">
        <w:r w:rsidRPr="00C67392" w:rsidDel="00447578">
          <w:rPr>
            <w:i/>
            <w:color w:val="0070C0"/>
          </w:rPr>
          <w:delText>2</w:delText>
        </w:r>
      </w:del>
      <w:r>
        <w:rPr>
          <w:i/>
        </w:rPr>
        <w:t>&gt;</w:t>
      </w:r>
    </w:p>
    <w:p w:rsidR="00000000" w:rsidRDefault="00F64F03">
      <w:pPr>
        <w:pStyle w:val="Heading2"/>
        <w:numPr>
          <w:ilvl w:val="0"/>
          <w:numId w:val="0"/>
          <w:numberingChange w:id="6844" w:author="atuld" w:date="2012-04-26T11:16:00Z" w:original="%1:3:0:.%2:8:0:.%3:5:0:"/>
        </w:numPr>
        <w:rPr>
          <w:ins w:id="6845" w:author="manojk" w:date="2012-05-23T08:51:00Z"/>
        </w:rPr>
        <w:pPrChange w:id="6846" w:author="manojk" w:date="2012-05-30T18:05:00Z">
          <w:pPr>
            <w:pStyle w:val="Heading2"/>
          </w:pPr>
        </w:pPrChange>
      </w:pPr>
      <w:r>
        <w:br w:type="page"/>
      </w:r>
    </w:p>
    <w:p w:rsidR="00F64F03" w:rsidDel="0094545A" w:rsidRDefault="00F64F03" w:rsidP="00491926">
      <w:pPr>
        <w:pStyle w:val="Heading3"/>
        <w:numPr>
          <w:ilvl w:val="0"/>
          <w:numId w:val="0"/>
          <w:numberingChange w:id="6847" w:author="atuld" w:date="2012-04-26T11:16:00Z" w:original="%1:3:0:.%2:8:0:.%3:5:0:"/>
        </w:numPr>
        <w:rPr>
          <w:del w:id="6848" w:author="manojk" w:date="2012-05-23T08:51:00Z"/>
        </w:rPr>
      </w:pPr>
      <w:bookmarkStart w:id="6849" w:name="_Toc326167505"/>
      <w:bookmarkEnd w:id="6849"/>
    </w:p>
    <w:p w:rsidR="00F64F03" w:rsidRDefault="00F64F03" w:rsidP="00AA2C81">
      <w:pPr>
        <w:pStyle w:val="Heading2"/>
        <w:numPr>
          <w:numberingChange w:id="6850" w:author="atuld" w:date="2012-04-26T11:16:00Z" w:original="%1:3:0:.%2:9:0:"/>
        </w:numPr>
      </w:pPr>
      <w:bookmarkStart w:id="6851" w:name="_Toc326167506"/>
      <w:r>
        <w:t>User Interface Components</w:t>
      </w:r>
      <w:bookmarkEnd w:id="6851"/>
    </w:p>
    <w:p w:rsidR="00F64F03" w:rsidRDefault="00F64F03" w:rsidP="00AA2C81">
      <w:pPr>
        <w:pStyle w:val="Heading3"/>
        <w:numPr>
          <w:numberingChange w:id="6852" w:author="atuld" w:date="2012-04-26T11:16:00Z" w:original="%1:3:0:.%2:9:0:.%3:1:0:"/>
        </w:numPr>
      </w:pPr>
      <w:bookmarkStart w:id="6853" w:name="_Toc326167507"/>
      <w:r>
        <w:t>Form / Containers</w:t>
      </w:r>
      <w:ins w:id="6854" w:author="manojk" w:date="2012-05-14T13:47:00Z">
        <w:r w:rsidR="00BE1A70">
          <w:t>/Control</w:t>
        </w:r>
      </w:ins>
      <w:r>
        <w:t xml:space="preserve"> Implementation</w:t>
      </w:r>
      <w:bookmarkEnd w:id="6853"/>
    </w:p>
    <w:p w:rsidR="00F64F03" w:rsidDel="00BE1A70" w:rsidRDefault="00F64F03" w:rsidP="008A6DF2">
      <w:pPr>
        <w:pStyle w:val="Heading4"/>
        <w:numPr>
          <w:numberingChange w:id="6855" w:author="atuld" w:date="2012-04-26T11:16:00Z" w:original="%1:3:0:.%2:9:0:.%3:1:0:.%4:1:0:"/>
        </w:numPr>
        <w:rPr>
          <w:del w:id="6856" w:author="manojk" w:date="2012-05-14T13:47:00Z"/>
        </w:rPr>
      </w:pPr>
      <w:del w:id="6857" w:author="manojk" w:date="2012-05-14T13:47:00Z">
        <w:r w:rsidDel="00BE1A70">
          <w:delText>Database Design</w:delText>
        </w:r>
      </w:del>
    </w:p>
    <w:p w:rsidR="00000000" w:rsidRDefault="00E62051">
      <w:pPr>
        <w:numPr>
          <w:numberingChange w:id="6858" w:author="atuld" w:date="2012-04-26T11:16:00Z" w:original="%1:3:0:.%2:9:0:.%3:1:0:.%4:1:0:"/>
        </w:numPr>
        <w:rPr>
          <w:del w:id="6859" w:author="manojk" w:date="2012-05-14T13:47:00Z"/>
        </w:rPr>
        <w:pPrChange w:id="6860" w:author="Atul Duggal" w:date="2012-04-27T19:55:00Z">
          <w:pPr>
            <w:pStyle w:val="Heading4"/>
          </w:pPr>
        </w:pPrChange>
      </w:pPr>
      <w:ins w:id="6861" w:author="Atul Duggal" w:date="2012-04-27T19:55:00Z">
        <w:del w:id="6862" w:author="manojk" w:date="2012-05-14T13:47:00Z">
          <w:r w:rsidDel="00BE1A70">
            <w:delText>CONTAINER_CTRL</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6863" w:author="manojk" w:date="2012-05-14T09:3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2699"/>
        <w:gridCol w:w="2699"/>
        <w:tblGridChange w:id="6864">
          <w:tblGrid>
            <w:gridCol w:w="2699"/>
            <w:gridCol w:w="2699"/>
          </w:tblGrid>
        </w:tblGridChange>
      </w:tblGrid>
      <w:tr w:rsidR="00E76745" w:rsidDel="00BE1A70" w:rsidTr="00F132AD">
        <w:trPr>
          <w:trHeight w:val="282"/>
          <w:ins w:id="6865" w:author="Atul Duggal" w:date="2012-04-27T19:53:00Z"/>
          <w:del w:id="6866" w:author="manojk" w:date="2012-05-14T13:47:00Z"/>
          <w:trPrChange w:id="6867" w:author="manojk" w:date="2012-05-14T09:33:00Z">
            <w:trPr>
              <w:trHeight w:val="282"/>
            </w:trPr>
          </w:trPrChange>
        </w:trPr>
        <w:tc>
          <w:tcPr>
            <w:tcW w:w="2699" w:type="dxa"/>
            <w:shd w:val="clear" w:color="auto" w:fill="4F6228"/>
            <w:tcPrChange w:id="6868" w:author="manojk" w:date="2012-05-14T09:33:00Z">
              <w:tcPr>
                <w:tcW w:w="2699" w:type="dxa"/>
                <w:shd w:val="clear" w:color="auto" w:fill="auto"/>
              </w:tcPr>
            </w:tcPrChange>
          </w:tcPr>
          <w:p w:rsidR="00E62051" w:rsidRPr="00F132AD" w:rsidDel="00BE1A70" w:rsidRDefault="00DF6216" w:rsidP="00E62051">
            <w:pPr>
              <w:rPr>
                <w:ins w:id="6869" w:author="Atul Duggal" w:date="2012-04-27T19:53:00Z"/>
                <w:del w:id="6870" w:author="manojk" w:date="2012-05-14T13:47:00Z"/>
                <w:rFonts w:cs="Calibri"/>
                <w:b/>
                <w:bCs/>
                <w:color w:val="EBF1DE"/>
                <w:szCs w:val="22"/>
                <w:shd w:val="clear" w:color="auto" w:fill="auto"/>
                <w:lang w:val="en-IN"/>
                <w:rPrChange w:id="6871" w:author="manojk" w:date="2012-05-14T09:32:00Z">
                  <w:rPr>
                    <w:ins w:id="6872" w:author="Atul Duggal" w:date="2012-04-27T19:53:00Z"/>
                    <w:del w:id="6873" w:author="manojk" w:date="2012-05-14T13:47:00Z"/>
                    <w:sz w:val="20"/>
                  </w:rPr>
                </w:rPrChange>
              </w:rPr>
            </w:pPr>
            <w:ins w:id="6874" w:author="Atul Duggal" w:date="2012-04-27T19:53:00Z">
              <w:del w:id="6875" w:author="manojk" w:date="2012-05-14T13:47:00Z">
                <w:r w:rsidRPr="00DF6216">
                  <w:rPr>
                    <w:rFonts w:cs="Calibri"/>
                    <w:b/>
                    <w:bCs/>
                    <w:color w:val="EBF1DE"/>
                    <w:szCs w:val="22"/>
                    <w:shd w:val="clear" w:color="auto" w:fill="auto"/>
                    <w:lang w:val="en-IN"/>
                    <w:rPrChange w:id="6876" w:author="manojk" w:date="2012-05-14T09:32:00Z">
                      <w:rPr>
                        <w:rFonts w:cs="Times New Roman"/>
                        <w:b/>
                        <w:bCs/>
                        <w:i/>
                        <w:color w:val="004080"/>
                        <w:sz w:val="20"/>
                        <w:szCs w:val="28"/>
                      </w:rPr>
                    </w:rPrChange>
                  </w:rPr>
                  <w:delText>CTRL_NAME</w:delText>
                </w:r>
              </w:del>
            </w:ins>
          </w:p>
        </w:tc>
        <w:tc>
          <w:tcPr>
            <w:tcW w:w="2699" w:type="dxa"/>
            <w:shd w:val="clear" w:color="auto" w:fill="4F6228"/>
            <w:tcPrChange w:id="6877" w:author="manojk" w:date="2012-05-14T09:33:00Z">
              <w:tcPr>
                <w:tcW w:w="2699" w:type="dxa"/>
                <w:shd w:val="clear" w:color="auto" w:fill="auto"/>
              </w:tcPr>
            </w:tcPrChange>
          </w:tcPr>
          <w:p w:rsidR="00E62051" w:rsidRPr="00F132AD" w:rsidDel="00BE1A70" w:rsidRDefault="00DF6216" w:rsidP="00E62051">
            <w:pPr>
              <w:rPr>
                <w:ins w:id="6878" w:author="Atul Duggal" w:date="2012-04-27T19:53:00Z"/>
                <w:del w:id="6879" w:author="manojk" w:date="2012-05-14T13:47:00Z"/>
                <w:rFonts w:cs="Calibri"/>
                <w:b/>
                <w:bCs/>
                <w:color w:val="EBF1DE"/>
                <w:szCs w:val="22"/>
                <w:shd w:val="clear" w:color="auto" w:fill="auto"/>
                <w:lang w:val="en-IN"/>
                <w:rPrChange w:id="6880" w:author="manojk" w:date="2012-05-14T09:32:00Z">
                  <w:rPr>
                    <w:ins w:id="6881" w:author="Atul Duggal" w:date="2012-04-27T19:53:00Z"/>
                    <w:del w:id="6882" w:author="manojk" w:date="2012-05-14T13:47:00Z"/>
                    <w:sz w:val="20"/>
                  </w:rPr>
                </w:rPrChange>
              </w:rPr>
            </w:pPr>
            <w:ins w:id="6883" w:author="Atul Duggal" w:date="2012-04-27T19:53:00Z">
              <w:del w:id="6884" w:author="manojk" w:date="2012-05-14T13:47:00Z">
                <w:r w:rsidRPr="00DF6216">
                  <w:rPr>
                    <w:rFonts w:cs="Calibri"/>
                    <w:b/>
                    <w:bCs/>
                    <w:color w:val="EBF1DE"/>
                    <w:szCs w:val="22"/>
                    <w:shd w:val="clear" w:color="auto" w:fill="auto"/>
                    <w:lang w:val="en-IN"/>
                    <w:rPrChange w:id="6885" w:author="manojk" w:date="2012-05-14T09:32:00Z">
                      <w:rPr>
                        <w:rFonts w:cs="Times New Roman"/>
                        <w:b/>
                        <w:bCs/>
                        <w:i/>
                        <w:color w:val="004080"/>
                        <w:sz w:val="20"/>
                        <w:szCs w:val="28"/>
                      </w:rPr>
                    </w:rPrChange>
                  </w:rPr>
                  <w:delText>CTRL_CD</w:delText>
                </w:r>
              </w:del>
            </w:ins>
          </w:p>
        </w:tc>
      </w:tr>
      <w:tr w:rsidR="00E76745" w:rsidDel="00BE1A70" w:rsidTr="00E76745">
        <w:trPr>
          <w:trHeight w:val="299"/>
          <w:ins w:id="6886" w:author="Atul Duggal" w:date="2012-04-27T19:53:00Z"/>
          <w:del w:id="6887" w:author="manojk" w:date="2012-05-14T13:47:00Z"/>
        </w:trPr>
        <w:tc>
          <w:tcPr>
            <w:tcW w:w="2699" w:type="dxa"/>
            <w:shd w:val="clear" w:color="auto" w:fill="auto"/>
          </w:tcPr>
          <w:p w:rsidR="00E62051" w:rsidRPr="00E76745" w:rsidDel="00BE1A70" w:rsidRDefault="00E62051" w:rsidP="00E62051">
            <w:pPr>
              <w:rPr>
                <w:ins w:id="6888" w:author="Atul Duggal" w:date="2012-04-27T19:53:00Z"/>
                <w:del w:id="6889" w:author="manojk" w:date="2012-05-14T13:47:00Z"/>
                <w:sz w:val="20"/>
              </w:rPr>
            </w:pPr>
            <w:ins w:id="6890" w:author="Atul Duggal" w:date="2012-04-27T19:53:00Z">
              <w:del w:id="6891" w:author="manojk" w:date="2012-05-14T13:47:00Z">
                <w:r w:rsidRPr="00E76745" w:rsidDel="00BE1A70">
                  <w:rPr>
                    <w:sz w:val="20"/>
                  </w:rPr>
                  <w:delText>USERNAME</w:delText>
                </w:r>
              </w:del>
            </w:ins>
          </w:p>
        </w:tc>
        <w:tc>
          <w:tcPr>
            <w:tcW w:w="2699" w:type="dxa"/>
            <w:shd w:val="clear" w:color="auto" w:fill="auto"/>
          </w:tcPr>
          <w:p w:rsidR="00E62051" w:rsidRPr="00E76745" w:rsidDel="00BE1A70" w:rsidRDefault="00E62051" w:rsidP="00E62051">
            <w:pPr>
              <w:rPr>
                <w:ins w:id="6892" w:author="Atul Duggal" w:date="2012-04-27T19:53:00Z"/>
                <w:del w:id="6893" w:author="manojk" w:date="2012-05-14T13:47:00Z"/>
                <w:sz w:val="20"/>
              </w:rPr>
            </w:pPr>
            <w:ins w:id="6894" w:author="Atul Duggal" w:date="2012-04-27T19:53:00Z">
              <w:del w:id="6895" w:author="manojk" w:date="2012-05-14T13:47:00Z">
                <w:r w:rsidRPr="00E76745" w:rsidDel="00BE1A70">
                  <w:rPr>
                    <w:sz w:val="20"/>
                  </w:rPr>
                  <w:delText>USERNAME</w:delText>
                </w:r>
              </w:del>
            </w:ins>
          </w:p>
        </w:tc>
      </w:tr>
    </w:tbl>
    <w:p w:rsidR="00F40D65" w:rsidRDefault="00F40D65" w:rsidP="00F40D65">
      <w:pPr>
        <w:pStyle w:val="Heading5"/>
        <w:rPr>
          <w:ins w:id="6896" w:author="manojk" w:date="2012-05-29T05:51:00Z"/>
        </w:rPr>
      </w:pPr>
      <w:ins w:id="6897" w:author="manojk" w:date="2012-05-29T05:43:00Z">
        <w:r>
          <w:t>Database Design</w:t>
        </w:r>
      </w:ins>
    </w:p>
    <w:p w:rsidR="00000000" w:rsidRDefault="002753BA">
      <w:pPr>
        <w:rPr>
          <w:ins w:id="6898" w:author="manojk" w:date="2012-05-29T05:53:00Z"/>
        </w:rPr>
        <w:pPrChange w:id="6899" w:author="manojk" w:date="2012-05-29T05:51:00Z">
          <w:pPr>
            <w:pStyle w:val="Heading5"/>
          </w:pPr>
        </w:pPrChange>
      </w:pPr>
      <w:ins w:id="6900" w:author="manojk" w:date="2012-05-29T05:51:00Z">
        <w:r>
          <w:t xml:space="preserve">Based upon the relationship defined among container controls, here is </w:t>
        </w:r>
      </w:ins>
      <w:ins w:id="6901" w:author="manojk" w:date="2012-05-29T05:52:00Z">
        <w:r>
          <w:t xml:space="preserve">DB schema depicting relationship among </w:t>
        </w:r>
      </w:ins>
      <w:ins w:id="6902" w:author="manojk" w:date="2012-05-29T05:53:00Z">
        <w:r>
          <w:t>variousentities around Forms/Containers/Controls</w:t>
        </w:r>
      </w:ins>
      <w:ins w:id="6903" w:author="manojk" w:date="2012-05-29T15:30:00Z">
        <w:r w:rsidR="006028E6">
          <w:t xml:space="preserve">. The tables given below are </w:t>
        </w:r>
      </w:ins>
      <w:ins w:id="6904" w:author="manojk" w:date="2012-05-29T15:31:00Z">
        <w:r w:rsidR="006028E6">
          <w:t xml:space="preserve">from understanding perspective and do not map to DB table as is. Similarly </w:t>
        </w:r>
      </w:ins>
      <w:ins w:id="6905" w:author="manojk" w:date="2012-05-29T15:30:00Z">
        <w:r w:rsidR="006028E6">
          <w:t>column</w:t>
        </w:r>
      </w:ins>
      <w:ins w:id="6906" w:author="manojk" w:date="2012-05-29T15:32:00Z">
        <w:r w:rsidR="006028E6">
          <w:t xml:space="preserve"> name</w:t>
        </w:r>
      </w:ins>
      <w:ins w:id="6907" w:author="manojk" w:date="2012-05-29T15:30:00Z">
        <w:r w:rsidR="006028E6">
          <w:t xml:space="preserve">s and data </w:t>
        </w:r>
      </w:ins>
      <w:ins w:id="6908" w:author="manojk" w:date="2012-05-29T15:34:00Z">
        <w:r w:rsidR="00583CE0">
          <w:t>have</w:t>
        </w:r>
      </w:ins>
      <w:ins w:id="6909" w:author="manojk" w:date="2012-05-29T15:32:00Z">
        <w:r w:rsidR="006028E6">
          <w:t xml:space="preserve"> been expanded to make it interpretable.</w:t>
        </w:r>
      </w:ins>
    </w:p>
    <w:p w:rsidR="00000000" w:rsidRDefault="006A5941">
      <w:pPr>
        <w:rPr>
          <w:ins w:id="6910" w:author="manojk" w:date="2012-05-29T15:28:00Z"/>
        </w:rPr>
        <w:pPrChange w:id="6911" w:author="manojk" w:date="2012-05-29T05:51:00Z">
          <w:pPr>
            <w:pStyle w:val="Heading5"/>
          </w:pPr>
        </w:pPrChange>
      </w:pPr>
    </w:p>
    <w:p w:rsidR="00000000" w:rsidRDefault="00583CE0">
      <w:pPr>
        <w:rPr>
          <w:ins w:id="6912" w:author="manojk" w:date="2012-05-29T15:28:00Z"/>
        </w:rPr>
        <w:pPrChange w:id="6913" w:author="manojk" w:date="2012-05-29T05:51:00Z">
          <w:pPr>
            <w:pStyle w:val="Heading5"/>
          </w:pPr>
        </w:pPrChange>
      </w:pPr>
      <w:ins w:id="6914" w:author="manojk" w:date="2012-05-29T15:35:00Z">
        <w:r>
          <w:t>A profile is assigned to an account and if no profile is given for an account, same is inherited from parent account.</w:t>
        </w:r>
      </w:ins>
    </w:p>
    <w:tbl>
      <w:tblPr>
        <w:tblW w:w="5840" w:type="dxa"/>
        <w:tblInd w:w="93" w:type="dxa"/>
        <w:tblLook w:val="04A0"/>
        <w:tblPrChange w:id="6915" w:author="manojk" w:date="2012-05-29T18:01:00Z">
          <w:tblPr>
            <w:tblW w:w="5840" w:type="dxa"/>
            <w:tblInd w:w="93" w:type="dxa"/>
            <w:tblLook w:val="04A0"/>
          </w:tblPr>
        </w:tblPrChange>
      </w:tblPr>
      <w:tblGrid>
        <w:gridCol w:w="2320"/>
        <w:gridCol w:w="1820"/>
        <w:gridCol w:w="1700"/>
        <w:tblGridChange w:id="6916">
          <w:tblGrid>
            <w:gridCol w:w="93"/>
            <w:gridCol w:w="2227"/>
            <w:gridCol w:w="93"/>
            <w:gridCol w:w="1727"/>
            <w:gridCol w:w="93"/>
            <w:gridCol w:w="1607"/>
            <w:gridCol w:w="93"/>
          </w:tblGrid>
        </w:tblGridChange>
      </w:tblGrid>
      <w:tr w:rsidR="006028E6" w:rsidRPr="006028E6" w:rsidTr="006708A0">
        <w:trPr>
          <w:trHeight w:val="300"/>
          <w:ins w:id="6917" w:author="manojk" w:date="2012-05-29T15:28:00Z"/>
          <w:trPrChange w:id="6918" w:author="manojk" w:date="2012-05-29T18:01:00Z">
            <w:trPr>
              <w:gridAfter w:val="0"/>
              <w:trHeight w:val="300"/>
            </w:trPr>
          </w:trPrChange>
        </w:trPr>
        <w:tc>
          <w:tcPr>
            <w:tcW w:w="2320" w:type="dxa"/>
            <w:tcBorders>
              <w:top w:val="single" w:sz="4" w:space="0" w:color="auto"/>
              <w:left w:val="single" w:sz="4" w:space="0" w:color="auto"/>
              <w:bottom w:val="single" w:sz="4" w:space="0" w:color="auto"/>
              <w:right w:val="single" w:sz="4" w:space="0" w:color="auto"/>
            </w:tcBorders>
            <w:shd w:val="clear" w:color="auto" w:fill="948A54"/>
            <w:noWrap/>
            <w:vAlign w:val="bottom"/>
            <w:hideMark/>
            <w:tcPrChange w:id="6919" w:author="manojk" w:date="2012-05-29T18:01:00Z">
              <w:tcPr>
                <w:tcW w:w="2320" w:type="dxa"/>
                <w:gridSpan w:val="2"/>
                <w:tcBorders>
                  <w:top w:val="single" w:sz="4" w:space="0" w:color="auto"/>
                  <w:left w:val="single" w:sz="4" w:space="0" w:color="auto"/>
                  <w:bottom w:val="single" w:sz="4" w:space="0" w:color="auto"/>
                  <w:right w:val="single" w:sz="4" w:space="0" w:color="auto"/>
                </w:tcBorders>
                <w:shd w:val="clear" w:color="000000" w:fill="948A54"/>
                <w:noWrap/>
                <w:vAlign w:val="bottom"/>
                <w:hideMark/>
              </w:tcPr>
            </w:tcPrChange>
          </w:tcPr>
          <w:p w:rsidR="006028E6" w:rsidRPr="006028E6" w:rsidRDefault="006028E6" w:rsidP="006028E6">
            <w:pPr>
              <w:widowControl/>
              <w:autoSpaceDE/>
              <w:autoSpaceDN/>
              <w:adjustRightInd/>
              <w:rPr>
                <w:ins w:id="6920" w:author="manojk" w:date="2012-05-29T15:28:00Z"/>
                <w:rFonts w:cs="Calibri"/>
                <w:b/>
                <w:bCs/>
                <w:color w:val="FFFFFF"/>
                <w:szCs w:val="22"/>
                <w:shd w:val="clear" w:color="auto" w:fill="auto"/>
                <w:lang w:val="en-US" w:eastAsia="en-US"/>
              </w:rPr>
            </w:pPr>
            <w:proofErr w:type="spellStart"/>
            <w:ins w:id="6921" w:author="manojk" w:date="2012-05-29T15:28:00Z">
              <w:r w:rsidRPr="006028E6">
                <w:rPr>
                  <w:rFonts w:cs="Calibri"/>
                  <w:b/>
                  <w:bCs/>
                  <w:color w:val="FFFFFF"/>
                  <w:szCs w:val="22"/>
                  <w:shd w:val="clear" w:color="auto" w:fill="auto"/>
                  <w:lang w:val="en-US" w:eastAsia="en-US"/>
                </w:rPr>
                <w:t>Cust</w:t>
              </w:r>
              <w:proofErr w:type="spellEnd"/>
              <w:r w:rsidRPr="006028E6">
                <w:rPr>
                  <w:rFonts w:cs="Calibri"/>
                  <w:b/>
                  <w:bCs/>
                  <w:color w:val="FFFFFF"/>
                  <w:szCs w:val="22"/>
                  <w:shd w:val="clear" w:color="auto" w:fill="auto"/>
                  <w:lang w:val="en-US" w:eastAsia="en-US"/>
                </w:rPr>
                <w:t xml:space="preserve"> Account</w:t>
              </w:r>
            </w:ins>
          </w:p>
        </w:tc>
        <w:tc>
          <w:tcPr>
            <w:tcW w:w="1820" w:type="dxa"/>
            <w:tcBorders>
              <w:top w:val="single" w:sz="4" w:space="0" w:color="auto"/>
              <w:left w:val="nil"/>
              <w:bottom w:val="single" w:sz="4" w:space="0" w:color="auto"/>
              <w:right w:val="single" w:sz="4" w:space="0" w:color="auto"/>
            </w:tcBorders>
            <w:shd w:val="clear" w:color="000000" w:fill="948A54"/>
            <w:noWrap/>
            <w:vAlign w:val="bottom"/>
            <w:hideMark/>
            <w:tcPrChange w:id="6922" w:author="manojk" w:date="2012-05-29T18:01:00Z">
              <w:tcPr>
                <w:tcW w:w="1820"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6028E6" w:rsidRPr="006028E6" w:rsidRDefault="006028E6" w:rsidP="006028E6">
            <w:pPr>
              <w:widowControl/>
              <w:autoSpaceDE/>
              <w:autoSpaceDN/>
              <w:adjustRightInd/>
              <w:rPr>
                <w:ins w:id="6923" w:author="manojk" w:date="2012-05-29T15:28:00Z"/>
                <w:rFonts w:cs="Calibri"/>
                <w:b/>
                <w:bCs/>
                <w:color w:val="FFFFFF"/>
                <w:szCs w:val="22"/>
                <w:shd w:val="clear" w:color="auto" w:fill="auto"/>
                <w:lang w:val="en-US" w:eastAsia="en-US"/>
              </w:rPr>
            </w:pPr>
            <w:ins w:id="6924" w:author="manojk" w:date="2012-05-29T15:28:00Z">
              <w:r w:rsidRPr="006028E6">
                <w:rPr>
                  <w:rFonts w:cs="Calibri"/>
                  <w:b/>
                  <w:bCs/>
                  <w:color w:val="FFFFFF"/>
                  <w:szCs w:val="22"/>
                  <w:shd w:val="clear" w:color="auto" w:fill="auto"/>
                  <w:lang w:val="en-US" w:eastAsia="en-US"/>
                </w:rPr>
                <w:t>Parent Account</w:t>
              </w:r>
            </w:ins>
          </w:p>
        </w:tc>
        <w:tc>
          <w:tcPr>
            <w:tcW w:w="1700" w:type="dxa"/>
            <w:tcBorders>
              <w:top w:val="single" w:sz="4" w:space="0" w:color="auto"/>
              <w:left w:val="nil"/>
              <w:bottom w:val="single" w:sz="4" w:space="0" w:color="auto"/>
              <w:right w:val="single" w:sz="4" w:space="0" w:color="auto"/>
            </w:tcBorders>
            <w:shd w:val="clear" w:color="000000" w:fill="948A54"/>
            <w:noWrap/>
            <w:vAlign w:val="bottom"/>
            <w:hideMark/>
            <w:tcPrChange w:id="6925" w:author="manojk" w:date="2012-05-29T18:01:00Z">
              <w:tcPr>
                <w:tcW w:w="1700"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6028E6" w:rsidRPr="006028E6" w:rsidRDefault="006028E6" w:rsidP="006028E6">
            <w:pPr>
              <w:widowControl/>
              <w:autoSpaceDE/>
              <w:autoSpaceDN/>
              <w:adjustRightInd/>
              <w:rPr>
                <w:ins w:id="6926" w:author="manojk" w:date="2012-05-29T15:28:00Z"/>
                <w:rFonts w:cs="Calibri"/>
                <w:b/>
                <w:bCs/>
                <w:color w:val="FFFFFF"/>
                <w:szCs w:val="22"/>
                <w:shd w:val="clear" w:color="auto" w:fill="auto"/>
                <w:lang w:val="en-US" w:eastAsia="en-US"/>
              </w:rPr>
            </w:pPr>
            <w:ins w:id="6927" w:author="manojk" w:date="2012-05-29T15:29:00Z">
              <w:r w:rsidRPr="006028E6">
                <w:rPr>
                  <w:rFonts w:cs="Calibri"/>
                  <w:b/>
                  <w:bCs/>
                  <w:color w:val="FFFFFF"/>
                  <w:szCs w:val="22"/>
                  <w:shd w:val="clear" w:color="auto" w:fill="auto"/>
                  <w:lang w:val="en-US" w:eastAsia="en-US"/>
                </w:rPr>
                <w:t>Default</w:t>
              </w:r>
            </w:ins>
            <w:ins w:id="6928" w:author="manojk" w:date="2012-05-29T15:28:00Z">
              <w:r w:rsidRPr="006028E6">
                <w:rPr>
                  <w:rFonts w:cs="Calibri"/>
                  <w:b/>
                  <w:bCs/>
                  <w:color w:val="FFFFFF"/>
                  <w:szCs w:val="22"/>
                  <w:shd w:val="clear" w:color="auto" w:fill="auto"/>
                  <w:lang w:val="en-US" w:eastAsia="en-US"/>
                </w:rPr>
                <w:t xml:space="preserve"> Profile</w:t>
              </w:r>
            </w:ins>
          </w:p>
        </w:tc>
      </w:tr>
      <w:tr w:rsidR="006028E6" w:rsidRPr="006028E6" w:rsidTr="006028E6">
        <w:trPr>
          <w:trHeight w:val="300"/>
          <w:ins w:id="6929" w:author="manojk" w:date="2012-05-29T15:28:00Z"/>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30" w:author="manojk" w:date="2012-05-29T15:28:00Z"/>
                <w:rFonts w:cs="Calibri"/>
                <w:szCs w:val="22"/>
                <w:shd w:val="clear" w:color="auto" w:fill="auto"/>
                <w:lang w:val="en-US" w:eastAsia="en-US"/>
              </w:rPr>
            </w:pPr>
            <w:ins w:id="6931" w:author="manojk" w:date="2012-05-29T15:28:00Z">
              <w:r w:rsidRPr="006028E6">
                <w:rPr>
                  <w:rFonts w:cs="Calibri"/>
                  <w:szCs w:val="22"/>
                  <w:shd w:val="clear" w:color="auto" w:fill="auto"/>
                  <w:lang w:val="en-US" w:eastAsia="en-US"/>
                </w:rPr>
                <w:t>ACC500155</w:t>
              </w:r>
            </w:ins>
          </w:p>
        </w:tc>
        <w:tc>
          <w:tcPr>
            <w:tcW w:w="1820" w:type="dxa"/>
            <w:tcBorders>
              <w:top w:val="nil"/>
              <w:left w:val="nil"/>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32" w:author="manojk" w:date="2012-05-29T15:28:00Z"/>
                <w:rFonts w:cs="Calibri"/>
                <w:szCs w:val="22"/>
                <w:shd w:val="clear" w:color="auto" w:fill="auto"/>
                <w:lang w:val="en-US" w:eastAsia="en-US"/>
              </w:rPr>
            </w:pPr>
            <w:ins w:id="6933" w:author="manojk" w:date="2012-05-29T15:28:00Z">
              <w:r w:rsidRPr="006028E6">
                <w:rPr>
                  <w:rFonts w:cs="Calibri"/>
                  <w:szCs w:val="22"/>
                  <w:shd w:val="clear" w:color="auto" w:fill="auto"/>
                  <w:lang w:val="en-US" w:eastAsia="en-US"/>
                </w:rPr>
                <w:t>Null</w:t>
              </w:r>
            </w:ins>
          </w:p>
        </w:tc>
        <w:tc>
          <w:tcPr>
            <w:tcW w:w="1700" w:type="dxa"/>
            <w:tcBorders>
              <w:top w:val="nil"/>
              <w:left w:val="nil"/>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34" w:author="manojk" w:date="2012-05-29T15:28:00Z"/>
                <w:rFonts w:cs="Calibri"/>
                <w:szCs w:val="22"/>
                <w:shd w:val="clear" w:color="auto" w:fill="auto"/>
                <w:lang w:val="en-US" w:eastAsia="en-US"/>
              </w:rPr>
            </w:pPr>
            <w:ins w:id="6935" w:author="manojk" w:date="2012-05-29T15:28:00Z">
              <w:r w:rsidRPr="006028E6">
                <w:rPr>
                  <w:rFonts w:cs="Calibri"/>
                  <w:szCs w:val="22"/>
                  <w:shd w:val="clear" w:color="auto" w:fill="auto"/>
                  <w:lang w:val="en-US" w:eastAsia="en-US"/>
                </w:rPr>
                <w:t>Verio</w:t>
              </w:r>
            </w:ins>
          </w:p>
        </w:tc>
      </w:tr>
      <w:tr w:rsidR="006028E6" w:rsidRPr="006028E6" w:rsidTr="006028E6">
        <w:trPr>
          <w:trHeight w:val="300"/>
          <w:ins w:id="6936" w:author="manojk" w:date="2012-05-29T15:28:00Z"/>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37" w:author="manojk" w:date="2012-05-29T15:28:00Z"/>
                <w:rFonts w:cs="Calibri"/>
                <w:szCs w:val="22"/>
                <w:shd w:val="clear" w:color="auto" w:fill="auto"/>
                <w:lang w:val="en-US" w:eastAsia="en-US"/>
              </w:rPr>
            </w:pPr>
            <w:ins w:id="6938" w:author="manojk" w:date="2012-05-29T15:28:00Z">
              <w:r w:rsidRPr="006028E6">
                <w:rPr>
                  <w:rFonts w:cs="Calibri"/>
                  <w:szCs w:val="22"/>
                  <w:shd w:val="clear" w:color="auto" w:fill="auto"/>
                  <w:lang w:val="en-US" w:eastAsia="en-US"/>
                </w:rPr>
                <w:t>ACC1166</w:t>
              </w:r>
            </w:ins>
          </w:p>
        </w:tc>
        <w:tc>
          <w:tcPr>
            <w:tcW w:w="1820" w:type="dxa"/>
            <w:tcBorders>
              <w:top w:val="nil"/>
              <w:left w:val="nil"/>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39" w:author="manojk" w:date="2012-05-29T15:28:00Z"/>
                <w:rFonts w:cs="Calibri"/>
                <w:szCs w:val="22"/>
                <w:shd w:val="clear" w:color="auto" w:fill="auto"/>
                <w:lang w:val="en-US" w:eastAsia="en-US"/>
              </w:rPr>
            </w:pPr>
            <w:ins w:id="6940" w:author="manojk" w:date="2012-05-29T15:28:00Z">
              <w:r w:rsidRPr="006028E6">
                <w:rPr>
                  <w:rFonts w:cs="Calibri"/>
                  <w:szCs w:val="22"/>
                  <w:shd w:val="clear" w:color="auto" w:fill="auto"/>
                  <w:lang w:val="en-US" w:eastAsia="en-US"/>
                </w:rPr>
                <w:t>ACC500155</w:t>
              </w:r>
            </w:ins>
          </w:p>
        </w:tc>
        <w:tc>
          <w:tcPr>
            <w:tcW w:w="1700" w:type="dxa"/>
            <w:tcBorders>
              <w:top w:val="nil"/>
              <w:left w:val="nil"/>
              <w:bottom w:val="single" w:sz="4" w:space="0" w:color="auto"/>
              <w:right w:val="single" w:sz="4" w:space="0" w:color="auto"/>
            </w:tcBorders>
            <w:shd w:val="clear" w:color="auto" w:fill="auto"/>
            <w:noWrap/>
            <w:vAlign w:val="bottom"/>
            <w:hideMark/>
          </w:tcPr>
          <w:p w:rsidR="006028E6" w:rsidRPr="006028E6" w:rsidRDefault="006028E6" w:rsidP="006028E6">
            <w:pPr>
              <w:widowControl/>
              <w:autoSpaceDE/>
              <w:autoSpaceDN/>
              <w:adjustRightInd/>
              <w:rPr>
                <w:ins w:id="6941" w:author="manojk" w:date="2012-05-29T15:28:00Z"/>
                <w:rFonts w:cs="Calibri"/>
                <w:szCs w:val="22"/>
                <w:shd w:val="clear" w:color="auto" w:fill="auto"/>
                <w:lang w:val="en-US" w:eastAsia="en-US"/>
              </w:rPr>
            </w:pPr>
            <w:ins w:id="6942" w:author="manojk" w:date="2012-05-29T15:28:00Z">
              <w:r w:rsidRPr="006028E6">
                <w:rPr>
                  <w:rFonts w:cs="Calibri"/>
                  <w:szCs w:val="22"/>
                  <w:shd w:val="clear" w:color="auto" w:fill="auto"/>
                  <w:lang w:val="en-US" w:eastAsia="en-US"/>
                </w:rPr>
                <w:t>Null</w:t>
              </w:r>
            </w:ins>
          </w:p>
        </w:tc>
      </w:tr>
    </w:tbl>
    <w:p w:rsidR="00000000" w:rsidRDefault="006A5941">
      <w:pPr>
        <w:rPr>
          <w:ins w:id="6943" w:author="manojk" w:date="2012-05-29T15:37:00Z"/>
        </w:rPr>
        <w:pPrChange w:id="6944" w:author="manojk" w:date="2012-05-29T05:51:00Z">
          <w:pPr>
            <w:pStyle w:val="Heading5"/>
          </w:pPr>
        </w:pPrChange>
      </w:pPr>
    </w:p>
    <w:p w:rsidR="00000000" w:rsidRDefault="006A5941">
      <w:pPr>
        <w:rPr>
          <w:ins w:id="6945" w:author="manojk" w:date="2012-05-29T15:37:00Z"/>
        </w:rPr>
        <w:pPrChange w:id="6946" w:author="manojk" w:date="2012-05-29T05:51:00Z">
          <w:pPr>
            <w:pStyle w:val="Heading5"/>
          </w:pPr>
        </w:pPrChange>
      </w:pPr>
    </w:p>
    <w:p w:rsidR="00000000" w:rsidRDefault="00583CE0">
      <w:pPr>
        <w:rPr>
          <w:ins w:id="6947" w:author="manojk" w:date="2012-05-29T15:36:00Z"/>
        </w:rPr>
        <w:pPrChange w:id="6948" w:author="manojk" w:date="2012-05-29T05:51:00Z">
          <w:pPr>
            <w:pStyle w:val="Heading5"/>
          </w:pPr>
        </w:pPrChange>
      </w:pPr>
      <w:ins w:id="6949" w:author="manojk" w:date="2012-05-29T15:37:00Z">
        <w:r>
          <w:t xml:space="preserve">Each UI page is </w:t>
        </w:r>
      </w:ins>
      <w:ins w:id="6950" w:author="manojk" w:date="2012-05-29T15:38:00Z">
        <w:r>
          <w:t xml:space="preserve">a </w:t>
        </w:r>
      </w:ins>
      <w:ins w:id="6951" w:author="manojk" w:date="2012-05-29T15:40:00Z">
        <w:r>
          <w:t>container,</w:t>
        </w:r>
      </w:ins>
      <w:ins w:id="6952" w:author="manojk" w:date="2012-05-29T15:38:00Z">
        <w:r>
          <w:t xml:space="preserve"> which </w:t>
        </w:r>
      </w:ins>
      <w:ins w:id="6953" w:author="manojk" w:date="2012-05-29T15:39:00Z">
        <w:r>
          <w:t xml:space="preserve">can </w:t>
        </w:r>
      </w:ins>
      <w:ins w:id="6954" w:author="manojk" w:date="2012-05-29T15:38:00Z">
        <w:r>
          <w:t xml:space="preserve">further can </w:t>
        </w:r>
      </w:ins>
      <w:ins w:id="6955" w:author="manojk" w:date="2012-05-29T15:40:00Z">
        <w:r>
          <w:t>containers to</w:t>
        </w:r>
      </w:ins>
      <w:ins w:id="6956" w:author="manojk" w:date="2012-05-29T15:39:00Z">
        <w:r>
          <w:t xml:space="preserve"> nth level.</w:t>
        </w:r>
      </w:ins>
      <w:ins w:id="6957" w:author="manojk" w:date="2012-05-29T15:40:00Z">
        <w:r>
          <w:t xml:space="preserve"> Containers are essentially placeholders for controls objects.</w:t>
        </w:r>
      </w:ins>
    </w:p>
    <w:tbl>
      <w:tblPr>
        <w:tblW w:w="6315" w:type="dxa"/>
        <w:tblInd w:w="93" w:type="dxa"/>
        <w:tblLook w:val="04A0"/>
        <w:tblPrChange w:id="6958" w:author="manojk" w:date="2012-05-29T15:36:00Z">
          <w:tblPr>
            <w:tblW w:w="5840" w:type="dxa"/>
            <w:tblInd w:w="93" w:type="dxa"/>
            <w:tblLook w:val="04A0"/>
          </w:tblPr>
        </w:tblPrChange>
      </w:tblPr>
      <w:tblGrid>
        <w:gridCol w:w="2320"/>
        <w:gridCol w:w="1878"/>
        <w:gridCol w:w="2117"/>
        <w:tblGridChange w:id="6959">
          <w:tblGrid>
            <w:gridCol w:w="93"/>
            <w:gridCol w:w="2227"/>
            <w:gridCol w:w="93"/>
            <w:gridCol w:w="1785"/>
            <w:gridCol w:w="93"/>
            <w:gridCol w:w="1607"/>
            <w:gridCol w:w="510"/>
          </w:tblGrid>
        </w:tblGridChange>
      </w:tblGrid>
      <w:tr w:rsidR="00583CE0" w:rsidRPr="00583CE0" w:rsidTr="00583CE0">
        <w:trPr>
          <w:trHeight w:val="300"/>
          <w:ins w:id="6960" w:author="manojk" w:date="2012-05-29T15:36:00Z"/>
          <w:trPrChange w:id="6961" w:author="manojk" w:date="2012-05-29T15:36:00Z">
            <w:trPr>
              <w:gridAfter w:val="0"/>
              <w:trHeight w:val="300"/>
            </w:trPr>
          </w:trPrChange>
        </w:trPr>
        <w:tc>
          <w:tcPr>
            <w:tcW w:w="232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Change w:id="6962" w:author="manojk" w:date="2012-05-29T15:36:00Z">
              <w:tcPr>
                <w:tcW w:w="2320" w:type="dxa"/>
                <w:gridSpan w:val="2"/>
                <w:tcBorders>
                  <w:top w:val="single" w:sz="4" w:space="0" w:color="auto"/>
                  <w:left w:val="single" w:sz="4" w:space="0" w:color="auto"/>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6963" w:author="manojk" w:date="2012-05-29T15:36:00Z"/>
                <w:rFonts w:cs="Calibri"/>
                <w:b/>
                <w:bCs/>
                <w:color w:val="FFFFFF"/>
                <w:szCs w:val="22"/>
                <w:shd w:val="clear" w:color="auto" w:fill="auto"/>
                <w:lang w:val="en-US" w:eastAsia="en-US"/>
              </w:rPr>
            </w:pPr>
            <w:ins w:id="6964" w:author="manojk" w:date="2012-05-29T15:36:00Z">
              <w:r w:rsidRPr="00583CE0">
                <w:rPr>
                  <w:rFonts w:cs="Calibri"/>
                  <w:b/>
                  <w:bCs/>
                  <w:color w:val="FFFFFF"/>
                  <w:szCs w:val="22"/>
                  <w:shd w:val="clear" w:color="auto" w:fill="auto"/>
                  <w:lang w:val="en-US" w:eastAsia="en-US"/>
                </w:rPr>
                <w:t>Portal</w:t>
              </w:r>
            </w:ins>
          </w:p>
        </w:tc>
        <w:tc>
          <w:tcPr>
            <w:tcW w:w="1878" w:type="dxa"/>
            <w:tcBorders>
              <w:top w:val="single" w:sz="4" w:space="0" w:color="auto"/>
              <w:left w:val="nil"/>
              <w:bottom w:val="single" w:sz="4" w:space="0" w:color="auto"/>
              <w:right w:val="single" w:sz="4" w:space="0" w:color="auto"/>
            </w:tcBorders>
            <w:shd w:val="clear" w:color="000000" w:fill="948A54"/>
            <w:noWrap/>
            <w:vAlign w:val="bottom"/>
            <w:hideMark/>
            <w:tcPrChange w:id="6965" w:author="manojk" w:date="2012-05-29T15:36:00Z">
              <w:tcPr>
                <w:tcW w:w="1820"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6966" w:author="manojk" w:date="2012-05-29T15:36:00Z"/>
                <w:rFonts w:cs="Calibri"/>
                <w:b/>
                <w:bCs/>
                <w:color w:val="FFFFFF"/>
                <w:szCs w:val="22"/>
                <w:shd w:val="clear" w:color="auto" w:fill="auto"/>
                <w:lang w:val="en-US" w:eastAsia="en-US"/>
              </w:rPr>
            </w:pPr>
            <w:ins w:id="6967" w:author="manojk" w:date="2012-05-29T15:36:00Z">
              <w:r w:rsidRPr="00583CE0">
                <w:rPr>
                  <w:rFonts w:cs="Calibri"/>
                  <w:b/>
                  <w:bCs/>
                  <w:color w:val="FFFFFF"/>
                  <w:szCs w:val="22"/>
                  <w:shd w:val="clear" w:color="auto" w:fill="auto"/>
                  <w:lang w:val="en-US" w:eastAsia="en-US"/>
                </w:rPr>
                <w:t>Container Code</w:t>
              </w:r>
            </w:ins>
          </w:p>
        </w:tc>
        <w:tc>
          <w:tcPr>
            <w:tcW w:w="2117" w:type="dxa"/>
            <w:tcBorders>
              <w:top w:val="single" w:sz="4" w:space="0" w:color="auto"/>
              <w:left w:val="nil"/>
              <w:bottom w:val="single" w:sz="4" w:space="0" w:color="auto"/>
              <w:right w:val="single" w:sz="4" w:space="0" w:color="auto"/>
            </w:tcBorders>
            <w:shd w:val="clear" w:color="000000" w:fill="948A54"/>
            <w:noWrap/>
            <w:vAlign w:val="bottom"/>
            <w:hideMark/>
            <w:tcPrChange w:id="6968" w:author="manojk" w:date="2012-05-29T15:36:00Z">
              <w:tcPr>
                <w:tcW w:w="1700"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6969" w:author="manojk" w:date="2012-05-29T15:36:00Z"/>
                <w:rFonts w:cs="Calibri"/>
                <w:b/>
                <w:bCs/>
                <w:color w:val="FFFFFF"/>
                <w:szCs w:val="22"/>
                <w:shd w:val="clear" w:color="auto" w:fill="auto"/>
                <w:lang w:val="en-US" w:eastAsia="en-US"/>
              </w:rPr>
            </w:pPr>
            <w:ins w:id="6970" w:author="manojk" w:date="2012-05-29T15:36:00Z">
              <w:r w:rsidRPr="00583CE0">
                <w:rPr>
                  <w:rFonts w:cs="Calibri"/>
                  <w:b/>
                  <w:bCs/>
                  <w:color w:val="FFFFFF"/>
                  <w:szCs w:val="22"/>
                  <w:shd w:val="clear" w:color="auto" w:fill="auto"/>
                  <w:lang w:val="en-US" w:eastAsia="en-US"/>
                </w:rPr>
                <w:t>Parent Container</w:t>
              </w:r>
            </w:ins>
          </w:p>
        </w:tc>
      </w:tr>
      <w:tr w:rsidR="00583CE0" w:rsidRPr="00583CE0" w:rsidTr="00583CE0">
        <w:trPr>
          <w:trHeight w:val="300"/>
          <w:ins w:id="6971" w:author="manojk" w:date="2012-05-29T15:36:00Z"/>
          <w:trPrChange w:id="6972" w:author="manojk" w:date="2012-05-29T15:36:00Z">
            <w:trPr>
              <w:gridAfter w:val="0"/>
              <w:trHeight w:val="300"/>
            </w:trPr>
          </w:trPrChange>
        </w:trPr>
        <w:tc>
          <w:tcPr>
            <w:tcW w:w="2320" w:type="dxa"/>
            <w:tcBorders>
              <w:top w:val="nil"/>
              <w:left w:val="single" w:sz="4" w:space="0" w:color="auto"/>
              <w:bottom w:val="single" w:sz="4" w:space="0" w:color="auto"/>
              <w:right w:val="single" w:sz="4" w:space="0" w:color="auto"/>
            </w:tcBorders>
            <w:shd w:val="clear" w:color="auto" w:fill="auto"/>
            <w:noWrap/>
            <w:vAlign w:val="bottom"/>
            <w:hideMark/>
            <w:tcPrChange w:id="6973" w:author="manojk" w:date="2012-05-29T15:36:00Z">
              <w:tcPr>
                <w:tcW w:w="2320"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74" w:author="manojk" w:date="2012-05-29T15:36:00Z"/>
                <w:rFonts w:cs="Calibri"/>
                <w:szCs w:val="22"/>
                <w:shd w:val="clear" w:color="auto" w:fill="auto"/>
                <w:lang w:val="en-US" w:eastAsia="en-US"/>
              </w:rPr>
            </w:pPr>
            <w:ins w:id="6975" w:author="manojk" w:date="2012-05-29T15:36:00Z">
              <w:r w:rsidRPr="00583CE0">
                <w:rPr>
                  <w:rFonts w:cs="Calibri"/>
                  <w:szCs w:val="22"/>
                  <w:shd w:val="clear" w:color="auto" w:fill="auto"/>
                  <w:lang w:val="en-US" w:eastAsia="en-US"/>
                </w:rPr>
                <w:t>Customer Management</w:t>
              </w:r>
            </w:ins>
          </w:p>
        </w:tc>
        <w:tc>
          <w:tcPr>
            <w:tcW w:w="1878" w:type="dxa"/>
            <w:tcBorders>
              <w:top w:val="nil"/>
              <w:left w:val="nil"/>
              <w:bottom w:val="single" w:sz="4" w:space="0" w:color="auto"/>
              <w:right w:val="single" w:sz="4" w:space="0" w:color="auto"/>
            </w:tcBorders>
            <w:shd w:val="clear" w:color="auto" w:fill="auto"/>
            <w:noWrap/>
            <w:vAlign w:val="bottom"/>
            <w:hideMark/>
            <w:tcPrChange w:id="6976" w:author="manojk" w:date="2012-05-29T15:36: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77" w:author="manojk" w:date="2012-05-29T15:36:00Z"/>
                <w:rFonts w:cs="Calibri"/>
                <w:szCs w:val="22"/>
                <w:shd w:val="clear" w:color="auto" w:fill="auto"/>
                <w:lang w:val="en-US" w:eastAsia="en-US"/>
              </w:rPr>
            </w:pPr>
            <w:ins w:id="6978" w:author="manojk" w:date="2012-05-29T15:37:00Z">
              <w:r>
                <w:rPr>
                  <w:rFonts w:cs="Calibri"/>
                  <w:szCs w:val="22"/>
                  <w:shd w:val="clear" w:color="auto" w:fill="auto"/>
                  <w:lang w:val="en-US" w:eastAsia="en-US"/>
                </w:rPr>
                <w:t>CMCA</w:t>
              </w:r>
            </w:ins>
          </w:p>
        </w:tc>
        <w:tc>
          <w:tcPr>
            <w:tcW w:w="2117" w:type="dxa"/>
            <w:tcBorders>
              <w:top w:val="nil"/>
              <w:left w:val="nil"/>
              <w:bottom w:val="single" w:sz="4" w:space="0" w:color="auto"/>
              <w:right w:val="single" w:sz="4" w:space="0" w:color="auto"/>
            </w:tcBorders>
            <w:shd w:val="clear" w:color="auto" w:fill="auto"/>
            <w:noWrap/>
            <w:vAlign w:val="bottom"/>
            <w:hideMark/>
            <w:tcPrChange w:id="6979" w:author="manojk" w:date="2012-05-29T15:36: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80" w:author="manojk" w:date="2012-05-29T15:36:00Z"/>
                <w:rFonts w:cs="Calibri"/>
                <w:szCs w:val="22"/>
                <w:shd w:val="clear" w:color="auto" w:fill="auto"/>
                <w:lang w:val="en-US" w:eastAsia="en-US"/>
              </w:rPr>
            </w:pPr>
            <w:ins w:id="6981" w:author="manojk" w:date="2012-05-29T15:37:00Z">
              <w:r>
                <w:rPr>
                  <w:rFonts w:cs="Calibri"/>
                  <w:szCs w:val="22"/>
                  <w:shd w:val="clear" w:color="auto" w:fill="auto"/>
                  <w:lang w:val="en-US" w:eastAsia="en-US"/>
                </w:rPr>
                <w:t>Null</w:t>
              </w:r>
            </w:ins>
          </w:p>
        </w:tc>
      </w:tr>
      <w:tr w:rsidR="00583CE0" w:rsidRPr="00583CE0" w:rsidTr="00583CE0">
        <w:trPr>
          <w:trHeight w:val="300"/>
          <w:ins w:id="6982" w:author="manojk" w:date="2012-05-29T15:37:00Z"/>
        </w:trPr>
        <w:tc>
          <w:tcPr>
            <w:tcW w:w="2320" w:type="dxa"/>
            <w:tcBorders>
              <w:top w:val="nil"/>
              <w:left w:val="single" w:sz="4" w:space="0" w:color="auto"/>
              <w:bottom w:val="single" w:sz="4" w:space="0" w:color="auto"/>
              <w:right w:val="single" w:sz="4" w:space="0" w:color="auto"/>
            </w:tcBorders>
            <w:shd w:val="clear" w:color="auto" w:fill="auto"/>
            <w:noWrap/>
            <w:vAlign w:val="bottom"/>
          </w:tcPr>
          <w:p w:rsidR="00583CE0" w:rsidRPr="00583CE0" w:rsidRDefault="00583CE0" w:rsidP="00583CE0">
            <w:pPr>
              <w:widowControl/>
              <w:autoSpaceDE/>
              <w:autoSpaceDN/>
              <w:adjustRightInd/>
              <w:rPr>
                <w:ins w:id="6983" w:author="manojk" w:date="2012-05-29T15:37:00Z"/>
                <w:rFonts w:cs="Calibri"/>
                <w:szCs w:val="22"/>
                <w:shd w:val="clear" w:color="auto" w:fill="auto"/>
                <w:lang w:val="en-US" w:eastAsia="en-US"/>
              </w:rPr>
            </w:pPr>
            <w:ins w:id="6984" w:author="manojk" w:date="2012-05-29T15:37:00Z">
              <w:r w:rsidRPr="00583CE0">
                <w:rPr>
                  <w:rFonts w:cs="Calibri"/>
                  <w:szCs w:val="22"/>
                  <w:shd w:val="clear" w:color="auto" w:fill="auto"/>
                  <w:lang w:val="en-US" w:eastAsia="en-US"/>
                </w:rPr>
                <w:t>Customer Management</w:t>
              </w:r>
            </w:ins>
          </w:p>
        </w:tc>
        <w:tc>
          <w:tcPr>
            <w:tcW w:w="1878" w:type="dxa"/>
            <w:tcBorders>
              <w:top w:val="nil"/>
              <w:left w:val="nil"/>
              <w:bottom w:val="single" w:sz="4" w:space="0" w:color="auto"/>
              <w:right w:val="single" w:sz="4" w:space="0" w:color="auto"/>
            </w:tcBorders>
            <w:shd w:val="clear" w:color="auto" w:fill="auto"/>
            <w:noWrap/>
            <w:vAlign w:val="bottom"/>
          </w:tcPr>
          <w:p w:rsidR="00583CE0" w:rsidRPr="00583CE0" w:rsidRDefault="00583CE0" w:rsidP="00583CE0">
            <w:pPr>
              <w:widowControl/>
              <w:autoSpaceDE/>
              <w:autoSpaceDN/>
              <w:adjustRightInd/>
              <w:rPr>
                <w:ins w:id="6985" w:author="manojk" w:date="2012-05-29T15:37:00Z"/>
                <w:rFonts w:cs="Calibri"/>
                <w:szCs w:val="22"/>
                <w:shd w:val="clear" w:color="auto" w:fill="auto"/>
                <w:lang w:val="en-US" w:eastAsia="en-US"/>
              </w:rPr>
            </w:pPr>
            <w:proofErr w:type="spellStart"/>
            <w:ins w:id="6986" w:author="manojk" w:date="2012-05-29T15:37:00Z">
              <w:r w:rsidRPr="00583CE0">
                <w:rPr>
                  <w:rFonts w:cs="Calibri"/>
                  <w:szCs w:val="22"/>
                  <w:shd w:val="clear" w:color="auto" w:fill="auto"/>
                  <w:lang w:val="en-US" w:eastAsia="en-US"/>
                </w:rPr>
                <w:t>CMCASSearchTBar</w:t>
              </w:r>
              <w:proofErr w:type="spellEnd"/>
            </w:ins>
          </w:p>
        </w:tc>
        <w:tc>
          <w:tcPr>
            <w:tcW w:w="2117" w:type="dxa"/>
            <w:tcBorders>
              <w:top w:val="nil"/>
              <w:left w:val="nil"/>
              <w:bottom w:val="single" w:sz="4" w:space="0" w:color="auto"/>
              <w:right w:val="single" w:sz="4" w:space="0" w:color="auto"/>
            </w:tcBorders>
            <w:shd w:val="clear" w:color="auto" w:fill="auto"/>
            <w:noWrap/>
            <w:vAlign w:val="bottom"/>
          </w:tcPr>
          <w:p w:rsidR="00583CE0" w:rsidRPr="00583CE0" w:rsidRDefault="00583CE0" w:rsidP="00583CE0">
            <w:pPr>
              <w:widowControl/>
              <w:autoSpaceDE/>
              <w:autoSpaceDN/>
              <w:adjustRightInd/>
              <w:rPr>
                <w:ins w:id="6987" w:author="manojk" w:date="2012-05-29T15:37:00Z"/>
                <w:rFonts w:cs="Calibri"/>
                <w:szCs w:val="22"/>
                <w:shd w:val="clear" w:color="auto" w:fill="auto"/>
                <w:lang w:val="en-US" w:eastAsia="en-US"/>
              </w:rPr>
            </w:pPr>
            <w:ins w:id="6988" w:author="manojk" w:date="2012-05-29T15:37:00Z">
              <w:r w:rsidRPr="00583CE0">
                <w:rPr>
                  <w:rFonts w:cs="Calibri"/>
                  <w:szCs w:val="22"/>
                  <w:shd w:val="clear" w:color="auto" w:fill="auto"/>
                  <w:lang w:val="en-US" w:eastAsia="en-US"/>
                </w:rPr>
                <w:t>CMCA</w:t>
              </w:r>
            </w:ins>
          </w:p>
        </w:tc>
      </w:tr>
      <w:tr w:rsidR="00583CE0" w:rsidRPr="00583CE0" w:rsidTr="00583CE0">
        <w:trPr>
          <w:trHeight w:val="300"/>
          <w:ins w:id="6989" w:author="manojk" w:date="2012-05-29T15:36:00Z"/>
          <w:trPrChange w:id="6990" w:author="manojk" w:date="2012-05-29T15:36:00Z">
            <w:trPr>
              <w:gridAfter w:val="0"/>
              <w:trHeight w:val="300"/>
            </w:trPr>
          </w:trPrChange>
        </w:trPr>
        <w:tc>
          <w:tcPr>
            <w:tcW w:w="2320" w:type="dxa"/>
            <w:tcBorders>
              <w:top w:val="nil"/>
              <w:left w:val="single" w:sz="4" w:space="0" w:color="auto"/>
              <w:bottom w:val="single" w:sz="4" w:space="0" w:color="auto"/>
              <w:right w:val="single" w:sz="4" w:space="0" w:color="auto"/>
            </w:tcBorders>
            <w:shd w:val="clear" w:color="auto" w:fill="auto"/>
            <w:noWrap/>
            <w:vAlign w:val="bottom"/>
            <w:hideMark/>
            <w:tcPrChange w:id="6991" w:author="manojk" w:date="2012-05-29T15:36:00Z">
              <w:tcPr>
                <w:tcW w:w="2320"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92" w:author="manojk" w:date="2012-05-29T15:36:00Z"/>
                <w:rFonts w:cs="Calibri"/>
                <w:szCs w:val="22"/>
                <w:shd w:val="clear" w:color="auto" w:fill="auto"/>
                <w:lang w:val="en-US" w:eastAsia="en-US"/>
              </w:rPr>
            </w:pPr>
            <w:ins w:id="6993" w:author="manojk" w:date="2012-05-29T15:36:00Z">
              <w:r w:rsidRPr="00583CE0">
                <w:rPr>
                  <w:rFonts w:cs="Calibri"/>
                  <w:szCs w:val="22"/>
                  <w:shd w:val="clear" w:color="auto" w:fill="auto"/>
                  <w:lang w:val="en-US" w:eastAsia="en-US"/>
                </w:rPr>
                <w:t>Customer Management</w:t>
              </w:r>
            </w:ins>
          </w:p>
        </w:tc>
        <w:tc>
          <w:tcPr>
            <w:tcW w:w="1878" w:type="dxa"/>
            <w:tcBorders>
              <w:top w:val="nil"/>
              <w:left w:val="nil"/>
              <w:bottom w:val="single" w:sz="4" w:space="0" w:color="auto"/>
              <w:right w:val="single" w:sz="4" w:space="0" w:color="auto"/>
            </w:tcBorders>
            <w:shd w:val="clear" w:color="auto" w:fill="auto"/>
            <w:noWrap/>
            <w:vAlign w:val="bottom"/>
            <w:hideMark/>
            <w:tcPrChange w:id="6994" w:author="manojk" w:date="2012-05-29T15:36: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95" w:author="manojk" w:date="2012-05-29T15:36:00Z"/>
                <w:rFonts w:cs="Calibri"/>
                <w:szCs w:val="22"/>
                <w:shd w:val="clear" w:color="auto" w:fill="auto"/>
                <w:lang w:val="en-US" w:eastAsia="en-US"/>
              </w:rPr>
            </w:pPr>
            <w:proofErr w:type="spellStart"/>
            <w:ins w:id="6996" w:author="manojk" w:date="2012-05-29T15:36:00Z">
              <w:r w:rsidRPr="00583CE0">
                <w:rPr>
                  <w:rFonts w:cs="Calibri"/>
                  <w:szCs w:val="22"/>
                  <w:shd w:val="clear" w:color="auto" w:fill="auto"/>
                  <w:lang w:val="en-US" w:eastAsia="en-US"/>
                </w:rPr>
                <w:t>CMCAACntctTBar</w:t>
              </w:r>
              <w:proofErr w:type="spellEnd"/>
            </w:ins>
          </w:p>
        </w:tc>
        <w:tc>
          <w:tcPr>
            <w:tcW w:w="2117" w:type="dxa"/>
            <w:tcBorders>
              <w:top w:val="nil"/>
              <w:left w:val="nil"/>
              <w:bottom w:val="single" w:sz="4" w:space="0" w:color="auto"/>
              <w:right w:val="single" w:sz="4" w:space="0" w:color="auto"/>
            </w:tcBorders>
            <w:shd w:val="clear" w:color="auto" w:fill="auto"/>
            <w:noWrap/>
            <w:vAlign w:val="bottom"/>
            <w:hideMark/>
            <w:tcPrChange w:id="6997" w:author="manojk" w:date="2012-05-29T15:36: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6998" w:author="manojk" w:date="2012-05-29T15:36:00Z"/>
                <w:rFonts w:cs="Calibri"/>
                <w:szCs w:val="22"/>
                <w:shd w:val="clear" w:color="auto" w:fill="auto"/>
                <w:lang w:val="en-US" w:eastAsia="en-US"/>
              </w:rPr>
            </w:pPr>
            <w:ins w:id="6999" w:author="manojk" w:date="2012-05-29T15:36:00Z">
              <w:r w:rsidRPr="00583CE0">
                <w:rPr>
                  <w:rFonts w:cs="Calibri"/>
                  <w:szCs w:val="22"/>
                  <w:shd w:val="clear" w:color="auto" w:fill="auto"/>
                  <w:lang w:val="en-US" w:eastAsia="en-US"/>
                </w:rPr>
                <w:t>CMCA</w:t>
              </w:r>
            </w:ins>
          </w:p>
        </w:tc>
      </w:tr>
      <w:tr w:rsidR="00583CE0" w:rsidRPr="00583CE0" w:rsidTr="00583CE0">
        <w:trPr>
          <w:trHeight w:val="300"/>
          <w:ins w:id="7000" w:author="manojk" w:date="2012-05-29T15:36:00Z"/>
          <w:trPrChange w:id="7001" w:author="manojk" w:date="2012-05-29T15:36:00Z">
            <w:trPr>
              <w:gridAfter w:val="0"/>
              <w:trHeight w:val="300"/>
            </w:trPr>
          </w:trPrChange>
        </w:trPr>
        <w:tc>
          <w:tcPr>
            <w:tcW w:w="2320" w:type="dxa"/>
            <w:tcBorders>
              <w:top w:val="nil"/>
              <w:left w:val="single" w:sz="4" w:space="0" w:color="auto"/>
              <w:bottom w:val="single" w:sz="4" w:space="0" w:color="auto"/>
              <w:right w:val="single" w:sz="4" w:space="0" w:color="auto"/>
            </w:tcBorders>
            <w:shd w:val="clear" w:color="auto" w:fill="auto"/>
            <w:noWrap/>
            <w:vAlign w:val="bottom"/>
            <w:hideMark/>
            <w:tcPrChange w:id="7002" w:author="manojk" w:date="2012-05-29T15:36:00Z">
              <w:tcPr>
                <w:tcW w:w="2320"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03" w:author="manojk" w:date="2012-05-29T15:36:00Z"/>
                <w:rFonts w:cs="Calibri"/>
                <w:szCs w:val="22"/>
                <w:shd w:val="clear" w:color="auto" w:fill="auto"/>
                <w:lang w:val="en-US" w:eastAsia="en-US"/>
              </w:rPr>
            </w:pPr>
            <w:ins w:id="7004" w:author="manojk" w:date="2012-05-29T15:36:00Z">
              <w:r w:rsidRPr="00583CE0">
                <w:rPr>
                  <w:rFonts w:cs="Calibri"/>
                  <w:szCs w:val="22"/>
                  <w:shd w:val="clear" w:color="auto" w:fill="auto"/>
                  <w:lang w:val="en-US" w:eastAsia="en-US"/>
                </w:rPr>
                <w:t>Customer Management</w:t>
              </w:r>
            </w:ins>
          </w:p>
        </w:tc>
        <w:tc>
          <w:tcPr>
            <w:tcW w:w="1878" w:type="dxa"/>
            <w:tcBorders>
              <w:top w:val="nil"/>
              <w:left w:val="nil"/>
              <w:bottom w:val="single" w:sz="4" w:space="0" w:color="auto"/>
              <w:right w:val="single" w:sz="4" w:space="0" w:color="auto"/>
            </w:tcBorders>
            <w:shd w:val="clear" w:color="auto" w:fill="auto"/>
            <w:noWrap/>
            <w:vAlign w:val="bottom"/>
            <w:hideMark/>
            <w:tcPrChange w:id="7005" w:author="manojk" w:date="2012-05-29T15:36: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06" w:author="manojk" w:date="2012-05-29T15:36:00Z"/>
                <w:rFonts w:cs="Calibri"/>
                <w:szCs w:val="22"/>
                <w:shd w:val="clear" w:color="auto" w:fill="auto"/>
                <w:lang w:val="en-US" w:eastAsia="en-US"/>
              </w:rPr>
            </w:pPr>
            <w:proofErr w:type="spellStart"/>
            <w:ins w:id="7007" w:author="manojk" w:date="2012-05-29T15:36:00Z">
              <w:r w:rsidRPr="00583CE0">
                <w:rPr>
                  <w:rFonts w:cs="Calibri"/>
                  <w:szCs w:val="22"/>
                  <w:shd w:val="clear" w:color="auto" w:fill="auto"/>
                  <w:lang w:val="en-US" w:eastAsia="en-US"/>
                </w:rPr>
                <w:t>CMCAACntctDtal</w:t>
              </w:r>
              <w:proofErr w:type="spellEnd"/>
            </w:ins>
          </w:p>
        </w:tc>
        <w:tc>
          <w:tcPr>
            <w:tcW w:w="2117" w:type="dxa"/>
            <w:tcBorders>
              <w:top w:val="nil"/>
              <w:left w:val="nil"/>
              <w:bottom w:val="single" w:sz="4" w:space="0" w:color="auto"/>
              <w:right w:val="single" w:sz="4" w:space="0" w:color="auto"/>
            </w:tcBorders>
            <w:shd w:val="clear" w:color="auto" w:fill="auto"/>
            <w:noWrap/>
            <w:vAlign w:val="bottom"/>
            <w:hideMark/>
            <w:tcPrChange w:id="7008" w:author="manojk" w:date="2012-05-29T15:36: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09" w:author="manojk" w:date="2012-05-29T15:36:00Z"/>
                <w:rFonts w:cs="Calibri"/>
                <w:szCs w:val="22"/>
                <w:shd w:val="clear" w:color="auto" w:fill="auto"/>
                <w:lang w:val="en-US" w:eastAsia="en-US"/>
              </w:rPr>
            </w:pPr>
            <w:ins w:id="7010" w:author="manojk" w:date="2012-05-29T15:36:00Z">
              <w:r w:rsidRPr="00583CE0">
                <w:rPr>
                  <w:rFonts w:cs="Calibri"/>
                  <w:szCs w:val="22"/>
                  <w:shd w:val="clear" w:color="auto" w:fill="auto"/>
                  <w:lang w:val="en-US" w:eastAsia="en-US"/>
                </w:rPr>
                <w:t>CMCA</w:t>
              </w:r>
            </w:ins>
          </w:p>
        </w:tc>
      </w:tr>
      <w:tr w:rsidR="00583CE0" w:rsidRPr="00583CE0" w:rsidTr="00583CE0">
        <w:trPr>
          <w:trHeight w:val="300"/>
          <w:ins w:id="7011" w:author="manojk" w:date="2012-05-29T15:36:00Z"/>
          <w:trPrChange w:id="7012" w:author="manojk" w:date="2012-05-29T15:36:00Z">
            <w:trPr>
              <w:gridAfter w:val="0"/>
              <w:trHeight w:val="300"/>
            </w:trPr>
          </w:trPrChange>
        </w:trPr>
        <w:tc>
          <w:tcPr>
            <w:tcW w:w="2320" w:type="dxa"/>
            <w:tcBorders>
              <w:top w:val="nil"/>
              <w:left w:val="single" w:sz="4" w:space="0" w:color="auto"/>
              <w:bottom w:val="single" w:sz="4" w:space="0" w:color="auto"/>
              <w:right w:val="single" w:sz="4" w:space="0" w:color="auto"/>
            </w:tcBorders>
            <w:shd w:val="clear" w:color="auto" w:fill="auto"/>
            <w:noWrap/>
            <w:vAlign w:val="bottom"/>
            <w:hideMark/>
            <w:tcPrChange w:id="7013" w:author="manojk" w:date="2012-05-29T15:36:00Z">
              <w:tcPr>
                <w:tcW w:w="2320"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14" w:author="manojk" w:date="2012-05-29T15:36:00Z"/>
                <w:rFonts w:cs="Calibri"/>
                <w:szCs w:val="22"/>
                <w:shd w:val="clear" w:color="auto" w:fill="auto"/>
                <w:lang w:val="en-US" w:eastAsia="en-US"/>
              </w:rPr>
            </w:pPr>
            <w:ins w:id="7015" w:author="manojk" w:date="2012-05-29T15:36:00Z">
              <w:r w:rsidRPr="00583CE0">
                <w:rPr>
                  <w:rFonts w:cs="Calibri"/>
                  <w:szCs w:val="22"/>
                  <w:shd w:val="clear" w:color="auto" w:fill="auto"/>
                  <w:lang w:val="en-US" w:eastAsia="en-US"/>
                </w:rPr>
                <w:t>Customer Management</w:t>
              </w:r>
            </w:ins>
          </w:p>
        </w:tc>
        <w:tc>
          <w:tcPr>
            <w:tcW w:w="1878" w:type="dxa"/>
            <w:tcBorders>
              <w:top w:val="nil"/>
              <w:left w:val="nil"/>
              <w:bottom w:val="single" w:sz="4" w:space="0" w:color="auto"/>
              <w:right w:val="single" w:sz="4" w:space="0" w:color="auto"/>
            </w:tcBorders>
            <w:shd w:val="clear" w:color="auto" w:fill="auto"/>
            <w:noWrap/>
            <w:vAlign w:val="bottom"/>
            <w:hideMark/>
            <w:tcPrChange w:id="7016" w:author="manojk" w:date="2012-05-29T15:36: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17" w:author="manojk" w:date="2012-05-29T15:36:00Z"/>
                <w:rFonts w:cs="Calibri"/>
                <w:szCs w:val="22"/>
                <w:shd w:val="clear" w:color="auto" w:fill="auto"/>
                <w:lang w:val="en-US" w:eastAsia="en-US"/>
              </w:rPr>
            </w:pPr>
            <w:proofErr w:type="spellStart"/>
            <w:ins w:id="7018" w:author="manojk" w:date="2012-05-29T15:36:00Z">
              <w:r w:rsidRPr="00583CE0">
                <w:rPr>
                  <w:rFonts w:cs="Calibri"/>
                  <w:szCs w:val="22"/>
                  <w:shd w:val="clear" w:color="auto" w:fill="auto"/>
                  <w:lang w:val="en-US" w:eastAsia="en-US"/>
                </w:rPr>
                <w:t>CMCAACntctGrid</w:t>
              </w:r>
              <w:proofErr w:type="spellEnd"/>
            </w:ins>
          </w:p>
        </w:tc>
        <w:tc>
          <w:tcPr>
            <w:tcW w:w="2117" w:type="dxa"/>
            <w:tcBorders>
              <w:top w:val="nil"/>
              <w:left w:val="nil"/>
              <w:bottom w:val="single" w:sz="4" w:space="0" w:color="auto"/>
              <w:right w:val="single" w:sz="4" w:space="0" w:color="auto"/>
            </w:tcBorders>
            <w:shd w:val="clear" w:color="auto" w:fill="auto"/>
            <w:noWrap/>
            <w:vAlign w:val="bottom"/>
            <w:hideMark/>
            <w:tcPrChange w:id="7019" w:author="manojk" w:date="2012-05-29T15:36: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020" w:author="manojk" w:date="2012-05-29T15:36:00Z"/>
                <w:rFonts w:cs="Calibri"/>
                <w:szCs w:val="22"/>
                <w:shd w:val="clear" w:color="auto" w:fill="auto"/>
                <w:lang w:val="en-US" w:eastAsia="en-US"/>
              </w:rPr>
            </w:pPr>
            <w:ins w:id="7021" w:author="manojk" w:date="2012-05-29T15:36:00Z">
              <w:r w:rsidRPr="00583CE0">
                <w:rPr>
                  <w:rFonts w:cs="Calibri"/>
                  <w:szCs w:val="22"/>
                  <w:shd w:val="clear" w:color="auto" w:fill="auto"/>
                  <w:lang w:val="en-US" w:eastAsia="en-US"/>
                </w:rPr>
                <w:t>CMCA</w:t>
              </w:r>
            </w:ins>
          </w:p>
        </w:tc>
      </w:tr>
    </w:tbl>
    <w:p w:rsidR="00000000" w:rsidRDefault="006A5941">
      <w:pPr>
        <w:rPr>
          <w:ins w:id="7022" w:author="manojk" w:date="2012-05-29T15:36:00Z"/>
        </w:rPr>
        <w:pPrChange w:id="7023" w:author="manojk" w:date="2012-05-29T05:51:00Z">
          <w:pPr>
            <w:pStyle w:val="Heading5"/>
          </w:pPr>
        </w:pPrChange>
      </w:pPr>
    </w:p>
    <w:p w:rsidR="00000000" w:rsidRDefault="00583CE0">
      <w:pPr>
        <w:rPr>
          <w:ins w:id="7024" w:author="manojk" w:date="2012-05-29T15:35:00Z"/>
        </w:rPr>
        <w:pPrChange w:id="7025" w:author="manojk" w:date="2012-05-29T05:51:00Z">
          <w:pPr>
            <w:pStyle w:val="Heading5"/>
          </w:pPr>
        </w:pPrChange>
      </w:pPr>
      <w:ins w:id="7026" w:author="manojk" w:date="2012-05-29T15:36:00Z">
        <w:r>
          <w:t xml:space="preserve">Controls are </w:t>
        </w:r>
      </w:ins>
      <w:ins w:id="7027" w:author="manojk" w:date="2012-05-29T15:40:00Z">
        <w:r>
          <w:t>UI components for user interaction</w:t>
        </w:r>
      </w:ins>
      <w:ins w:id="7028" w:author="manojk" w:date="2012-05-29T15:41:00Z">
        <w:r>
          <w:t xml:space="preserve"> and are associated with containers.</w:t>
        </w:r>
      </w:ins>
    </w:p>
    <w:tbl>
      <w:tblPr>
        <w:tblW w:w="5420" w:type="dxa"/>
        <w:tblInd w:w="93" w:type="dxa"/>
        <w:tblLook w:val="04A0"/>
      </w:tblPr>
      <w:tblGrid>
        <w:gridCol w:w="780"/>
        <w:gridCol w:w="1878"/>
        <w:gridCol w:w="1320"/>
        <w:gridCol w:w="1551"/>
      </w:tblGrid>
      <w:tr w:rsidR="00583CE0" w:rsidRPr="00583CE0" w:rsidTr="00583CE0">
        <w:trPr>
          <w:trHeight w:val="300"/>
          <w:ins w:id="7029" w:author="manojk" w:date="2012-05-29T15:36:00Z"/>
        </w:trPr>
        <w:tc>
          <w:tcPr>
            <w:tcW w:w="78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583CE0" w:rsidRPr="00583CE0" w:rsidRDefault="00583CE0" w:rsidP="00583CE0">
            <w:pPr>
              <w:widowControl/>
              <w:autoSpaceDE/>
              <w:autoSpaceDN/>
              <w:adjustRightInd/>
              <w:rPr>
                <w:ins w:id="7030" w:author="manojk" w:date="2012-05-29T15:36:00Z"/>
                <w:rFonts w:cs="Calibri"/>
                <w:b/>
                <w:bCs/>
                <w:color w:val="FFFFFF"/>
                <w:szCs w:val="22"/>
                <w:shd w:val="clear" w:color="auto" w:fill="auto"/>
                <w:lang w:val="en-US" w:eastAsia="en-US"/>
              </w:rPr>
            </w:pPr>
            <w:ins w:id="7031" w:author="manojk" w:date="2012-05-29T15:36:00Z">
              <w:r w:rsidRPr="00583CE0">
                <w:rPr>
                  <w:rFonts w:cs="Calibri"/>
                  <w:b/>
                  <w:bCs/>
                  <w:color w:val="FFFFFF"/>
                  <w:szCs w:val="22"/>
                  <w:shd w:val="clear" w:color="auto" w:fill="auto"/>
                  <w:lang w:val="en-US" w:eastAsia="en-US"/>
                </w:rPr>
                <w:t>Portal</w:t>
              </w:r>
            </w:ins>
          </w:p>
        </w:tc>
        <w:tc>
          <w:tcPr>
            <w:tcW w:w="1820" w:type="dxa"/>
            <w:tcBorders>
              <w:top w:val="single" w:sz="4" w:space="0" w:color="auto"/>
              <w:left w:val="nil"/>
              <w:bottom w:val="single" w:sz="4" w:space="0" w:color="auto"/>
              <w:right w:val="single" w:sz="4" w:space="0" w:color="auto"/>
            </w:tcBorders>
            <w:shd w:val="clear" w:color="000000" w:fill="948A54"/>
            <w:noWrap/>
            <w:vAlign w:val="bottom"/>
            <w:hideMark/>
          </w:tcPr>
          <w:p w:rsidR="00583CE0" w:rsidRPr="00583CE0" w:rsidRDefault="00583CE0" w:rsidP="00583CE0">
            <w:pPr>
              <w:widowControl/>
              <w:autoSpaceDE/>
              <w:autoSpaceDN/>
              <w:adjustRightInd/>
              <w:rPr>
                <w:ins w:id="7032" w:author="manojk" w:date="2012-05-29T15:36:00Z"/>
                <w:rFonts w:cs="Calibri"/>
                <w:b/>
                <w:bCs/>
                <w:color w:val="FFFFFF"/>
                <w:szCs w:val="22"/>
                <w:shd w:val="clear" w:color="auto" w:fill="auto"/>
                <w:lang w:val="en-US" w:eastAsia="en-US"/>
              </w:rPr>
            </w:pPr>
            <w:ins w:id="7033" w:author="manojk" w:date="2012-05-29T15:36:00Z">
              <w:r w:rsidRPr="00583CE0">
                <w:rPr>
                  <w:rFonts w:cs="Calibri"/>
                  <w:b/>
                  <w:bCs/>
                  <w:color w:val="FFFFFF"/>
                  <w:szCs w:val="22"/>
                  <w:shd w:val="clear" w:color="auto" w:fill="auto"/>
                  <w:lang w:val="en-US" w:eastAsia="en-US"/>
                </w:rPr>
                <w:t>Container Code</w:t>
              </w:r>
            </w:ins>
          </w:p>
        </w:tc>
        <w:tc>
          <w:tcPr>
            <w:tcW w:w="1320" w:type="dxa"/>
            <w:tcBorders>
              <w:top w:val="single" w:sz="4" w:space="0" w:color="auto"/>
              <w:left w:val="nil"/>
              <w:bottom w:val="single" w:sz="4" w:space="0" w:color="auto"/>
              <w:right w:val="single" w:sz="4" w:space="0" w:color="auto"/>
            </w:tcBorders>
            <w:shd w:val="clear" w:color="000000" w:fill="948A54"/>
            <w:noWrap/>
            <w:vAlign w:val="bottom"/>
            <w:hideMark/>
          </w:tcPr>
          <w:p w:rsidR="00583CE0" w:rsidRPr="00583CE0" w:rsidRDefault="00583CE0" w:rsidP="00583CE0">
            <w:pPr>
              <w:widowControl/>
              <w:autoSpaceDE/>
              <w:autoSpaceDN/>
              <w:adjustRightInd/>
              <w:rPr>
                <w:ins w:id="7034" w:author="manojk" w:date="2012-05-29T15:36:00Z"/>
                <w:rFonts w:cs="Calibri"/>
                <w:b/>
                <w:bCs/>
                <w:color w:val="FFFFFF"/>
                <w:szCs w:val="22"/>
                <w:shd w:val="clear" w:color="auto" w:fill="auto"/>
                <w:lang w:val="en-US" w:eastAsia="en-US"/>
              </w:rPr>
            </w:pPr>
            <w:ins w:id="7035" w:author="manojk" w:date="2012-05-29T15:36:00Z">
              <w:r w:rsidRPr="00583CE0">
                <w:rPr>
                  <w:rFonts w:cs="Calibri"/>
                  <w:b/>
                  <w:bCs/>
                  <w:color w:val="FFFFFF"/>
                  <w:szCs w:val="22"/>
                  <w:shd w:val="clear" w:color="auto" w:fill="auto"/>
                  <w:lang w:val="en-US" w:eastAsia="en-US"/>
                </w:rPr>
                <w:t>Control Code</w:t>
              </w:r>
            </w:ins>
          </w:p>
        </w:tc>
        <w:tc>
          <w:tcPr>
            <w:tcW w:w="1500" w:type="dxa"/>
            <w:tcBorders>
              <w:top w:val="single" w:sz="4" w:space="0" w:color="auto"/>
              <w:left w:val="nil"/>
              <w:bottom w:val="single" w:sz="4" w:space="0" w:color="auto"/>
              <w:right w:val="single" w:sz="4" w:space="0" w:color="auto"/>
            </w:tcBorders>
            <w:shd w:val="clear" w:color="000000" w:fill="948A54"/>
            <w:noWrap/>
            <w:vAlign w:val="bottom"/>
            <w:hideMark/>
          </w:tcPr>
          <w:p w:rsidR="00583CE0" w:rsidRPr="00583CE0" w:rsidRDefault="00583CE0" w:rsidP="00583CE0">
            <w:pPr>
              <w:widowControl/>
              <w:autoSpaceDE/>
              <w:autoSpaceDN/>
              <w:adjustRightInd/>
              <w:rPr>
                <w:ins w:id="7036" w:author="manojk" w:date="2012-05-29T15:36:00Z"/>
                <w:rFonts w:cs="Calibri"/>
                <w:b/>
                <w:bCs/>
                <w:color w:val="FFFFFF"/>
                <w:szCs w:val="22"/>
                <w:shd w:val="clear" w:color="auto" w:fill="auto"/>
                <w:lang w:val="en-US" w:eastAsia="en-US"/>
              </w:rPr>
            </w:pPr>
            <w:ins w:id="7037" w:author="manojk" w:date="2012-05-29T15:36:00Z">
              <w:r w:rsidRPr="00583CE0">
                <w:rPr>
                  <w:rFonts w:cs="Calibri"/>
                  <w:b/>
                  <w:bCs/>
                  <w:color w:val="FFFFFF"/>
                  <w:szCs w:val="22"/>
                  <w:shd w:val="clear" w:color="auto" w:fill="auto"/>
                  <w:lang w:val="en-US" w:eastAsia="en-US"/>
                </w:rPr>
                <w:t>Control Type</w:t>
              </w:r>
            </w:ins>
          </w:p>
        </w:tc>
      </w:tr>
      <w:tr w:rsidR="00583CE0" w:rsidRPr="00583CE0" w:rsidTr="00583CE0">
        <w:trPr>
          <w:trHeight w:val="300"/>
          <w:ins w:id="7038" w:author="manojk" w:date="2012-05-29T15:36:00Z"/>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39" w:author="manojk" w:date="2012-05-29T15:36:00Z"/>
                <w:rFonts w:cs="Calibri"/>
                <w:szCs w:val="22"/>
                <w:shd w:val="clear" w:color="auto" w:fill="auto"/>
                <w:lang w:val="en-US" w:eastAsia="en-US"/>
              </w:rPr>
            </w:pPr>
            <w:ins w:id="7040" w:author="manojk" w:date="2012-05-29T15:36:00Z">
              <w:r w:rsidRPr="00583CE0">
                <w:rPr>
                  <w:rFonts w:cs="Calibri"/>
                  <w:szCs w:val="22"/>
                  <w:shd w:val="clear" w:color="auto" w:fill="auto"/>
                  <w:lang w:val="en-US" w:eastAsia="en-US"/>
                </w:rPr>
                <w:t>CMS</w:t>
              </w:r>
            </w:ins>
          </w:p>
        </w:tc>
        <w:tc>
          <w:tcPr>
            <w:tcW w:w="18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41" w:author="manojk" w:date="2012-05-29T15:36:00Z"/>
                <w:rFonts w:cs="Calibri"/>
                <w:szCs w:val="22"/>
                <w:shd w:val="clear" w:color="auto" w:fill="auto"/>
                <w:lang w:val="en-US" w:eastAsia="en-US"/>
              </w:rPr>
            </w:pPr>
            <w:proofErr w:type="spellStart"/>
            <w:ins w:id="7042" w:author="manojk" w:date="2012-05-29T15:36:00Z">
              <w:r w:rsidRPr="00583CE0">
                <w:rPr>
                  <w:rFonts w:cs="Calibri"/>
                  <w:szCs w:val="22"/>
                  <w:shd w:val="clear" w:color="auto" w:fill="auto"/>
                  <w:lang w:val="en-US" w:eastAsia="en-US"/>
                </w:rPr>
                <w:t>CMCASSearchTBar</w:t>
              </w:r>
              <w:proofErr w:type="spellEnd"/>
            </w:ins>
          </w:p>
        </w:tc>
        <w:tc>
          <w:tcPr>
            <w:tcW w:w="13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43" w:author="manojk" w:date="2012-05-29T15:36:00Z"/>
                <w:rFonts w:cs="Calibri"/>
                <w:szCs w:val="22"/>
                <w:shd w:val="clear" w:color="auto" w:fill="auto"/>
                <w:lang w:val="en-US" w:eastAsia="en-US"/>
              </w:rPr>
            </w:pPr>
            <w:proofErr w:type="spellStart"/>
            <w:ins w:id="7044" w:author="manojk" w:date="2012-05-29T15:36:00Z">
              <w:r w:rsidRPr="00583CE0">
                <w:rPr>
                  <w:rFonts w:cs="Calibri"/>
                  <w:szCs w:val="22"/>
                  <w:shd w:val="clear" w:color="auto" w:fill="auto"/>
                  <w:lang w:val="en-US" w:eastAsia="en-US"/>
                </w:rPr>
                <w:t>SAccount</w:t>
              </w:r>
              <w:proofErr w:type="spellEnd"/>
            </w:ins>
          </w:p>
        </w:tc>
        <w:tc>
          <w:tcPr>
            <w:tcW w:w="150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45" w:author="manojk" w:date="2012-05-29T15:36:00Z"/>
                <w:rFonts w:cs="Calibri"/>
                <w:szCs w:val="22"/>
                <w:shd w:val="clear" w:color="auto" w:fill="auto"/>
                <w:lang w:val="en-US" w:eastAsia="en-US"/>
              </w:rPr>
            </w:pPr>
            <w:proofErr w:type="spellStart"/>
            <w:ins w:id="7046" w:author="manojk" w:date="2012-05-29T15:36:00Z">
              <w:r w:rsidRPr="00583CE0">
                <w:rPr>
                  <w:rFonts w:cs="Calibri"/>
                  <w:szCs w:val="22"/>
                  <w:shd w:val="clear" w:color="auto" w:fill="auto"/>
                  <w:lang w:val="en-US" w:eastAsia="en-US"/>
                </w:rPr>
                <w:t>ToolBoxButton</w:t>
              </w:r>
              <w:proofErr w:type="spellEnd"/>
            </w:ins>
          </w:p>
        </w:tc>
      </w:tr>
      <w:tr w:rsidR="00583CE0" w:rsidRPr="00583CE0" w:rsidTr="00583CE0">
        <w:trPr>
          <w:trHeight w:val="300"/>
          <w:ins w:id="7047" w:author="manojk" w:date="2012-05-29T15:36:00Z"/>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48" w:author="manojk" w:date="2012-05-29T15:36:00Z"/>
                <w:rFonts w:cs="Calibri"/>
                <w:szCs w:val="22"/>
                <w:shd w:val="clear" w:color="auto" w:fill="auto"/>
                <w:lang w:val="en-US" w:eastAsia="en-US"/>
              </w:rPr>
            </w:pPr>
            <w:ins w:id="7049" w:author="manojk" w:date="2012-05-29T15:36:00Z">
              <w:r w:rsidRPr="00583CE0">
                <w:rPr>
                  <w:rFonts w:cs="Calibri"/>
                  <w:szCs w:val="22"/>
                  <w:shd w:val="clear" w:color="auto" w:fill="auto"/>
                  <w:lang w:val="en-US" w:eastAsia="en-US"/>
                </w:rPr>
                <w:t>CMS</w:t>
              </w:r>
            </w:ins>
          </w:p>
        </w:tc>
        <w:tc>
          <w:tcPr>
            <w:tcW w:w="18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50" w:author="manojk" w:date="2012-05-29T15:36:00Z"/>
                <w:rFonts w:cs="Calibri"/>
                <w:szCs w:val="22"/>
                <w:shd w:val="clear" w:color="auto" w:fill="auto"/>
                <w:lang w:val="en-US" w:eastAsia="en-US"/>
              </w:rPr>
            </w:pPr>
            <w:proofErr w:type="spellStart"/>
            <w:ins w:id="7051" w:author="manojk" w:date="2012-05-29T15:36:00Z">
              <w:r w:rsidRPr="00583CE0">
                <w:rPr>
                  <w:rFonts w:cs="Calibri"/>
                  <w:szCs w:val="22"/>
                  <w:shd w:val="clear" w:color="auto" w:fill="auto"/>
                  <w:lang w:val="en-US" w:eastAsia="en-US"/>
                </w:rPr>
                <w:t>CMCAACntctTBar</w:t>
              </w:r>
              <w:proofErr w:type="spellEnd"/>
            </w:ins>
          </w:p>
        </w:tc>
        <w:tc>
          <w:tcPr>
            <w:tcW w:w="13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52" w:author="manojk" w:date="2012-05-29T15:36:00Z"/>
                <w:rFonts w:cs="Calibri"/>
                <w:szCs w:val="22"/>
                <w:shd w:val="clear" w:color="auto" w:fill="auto"/>
                <w:lang w:val="en-US" w:eastAsia="en-US"/>
              </w:rPr>
            </w:pPr>
            <w:proofErr w:type="spellStart"/>
            <w:ins w:id="7053" w:author="manojk" w:date="2012-05-29T15:36:00Z">
              <w:r w:rsidRPr="00583CE0">
                <w:rPr>
                  <w:rFonts w:cs="Calibri"/>
                  <w:szCs w:val="22"/>
                  <w:shd w:val="clear" w:color="auto" w:fill="auto"/>
                  <w:lang w:val="en-US" w:eastAsia="en-US"/>
                </w:rPr>
                <w:t>CntctNEW</w:t>
              </w:r>
              <w:proofErr w:type="spellEnd"/>
            </w:ins>
          </w:p>
        </w:tc>
        <w:tc>
          <w:tcPr>
            <w:tcW w:w="150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54" w:author="manojk" w:date="2012-05-29T15:36:00Z"/>
                <w:rFonts w:cs="Calibri"/>
                <w:szCs w:val="22"/>
                <w:shd w:val="clear" w:color="auto" w:fill="auto"/>
                <w:lang w:val="en-US" w:eastAsia="en-US"/>
              </w:rPr>
            </w:pPr>
            <w:proofErr w:type="spellStart"/>
            <w:ins w:id="7055" w:author="manojk" w:date="2012-05-29T15:36:00Z">
              <w:r w:rsidRPr="00583CE0">
                <w:rPr>
                  <w:rFonts w:cs="Calibri"/>
                  <w:szCs w:val="22"/>
                  <w:shd w:val="clear" w:color="auto" w:fill="auto"/>
                  <w:lang w:val="en-US" w:eastAsia="en-US"/>
                </w:rPr>
                <w:t>TextButton</w:t>
              </w:r>
              <w:proofErr w:type="spellEnd"/>
            </w:ins>
          </w:p>
        </w:tc>
      </w:tr>
      <w:tr w:rsidR="00583CE0" w:rsidRPr="00583CE0" w:rsidTr="00583CE0">
        <w:trPr>
          <w:trHeight w:val="300"/>
          <w:ins w:id="7056" w:author="manojk" w:date="2012-05-29T15:36:00Z"/>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57" w:author="manojk" w:date="2012-05-29T15:36:00Z"/>
                <w:rFonts w:cs="Calibri"/>
                <w:szCs w:val="22"/>
                <w:shd w:val="clear" w:color="auto" w:fill="auto"/>
                <w:lang w:val="en-US" w:eastAsia="en-US"/>
              </w:rPr>
            </w:pPr>
            <w:ins w:id="7058" w:author="manojk" w:date="2012-05-29T15:36:00Z">
              <w:r w:rsidRPr="00583CE0">
                <w:rPr>
                  <w:rFonts w:cs="Calibri"/>
                  <w:szCs w:val="22"/>
                  <w:shd w:val="clear" w:color="auto" w:fill="auto"/>
                  <w:lang w:val="en-US" w:eastAsia="en-US"/>
                </w:rPr>
                <w:t>CMS</w:t>
              </w:r>
            </w:ins>
          </w:p>
        </w:tc>
        <w:tc>
          <w:tcPr>
            <w:tcW w:w="18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59" w:author="manojk" w:date="2012-05-29T15:36:00Z"/>
                <w:rFonts w:cs="Calibri"/>
                <w:szCs w:val="22"/>
                <w:shd w:val="clear" w:color="auto" w:fill="auto"/>
                <w:lang w:val="en-US" w:eastAsia="en-US"/>
              </w:rPr>
            </w:pPr>
            <w:proofErr w:type="spellStart"/>
            <w:ins w:id="7060" w:author="manojk" w:date="2012-05-29T15:36:00Z">
              <w:r w:rsidRPr="00583CE0">
                <w:rPr>
                  <w:rFonts w:cs="Calibri"/>
                  <w:szCs w:val="22"/>
                  <w:shd w:val="clear" w:color="auto" w:fill="auto"/>
                  <w:lang w:val="en-US" w:eastAsia="en-US"/>
                </w:rPr>
                <w:t>CMCAACntctTBar</w:t>
              </w:r>
              <w:proofErr w:type="spellEnd"/>
            </w:ins>
          </w:p>
        </w:tc>
        <w:tc>
          <w:tcPr>
            <w:tcW w:w="13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61" w:author="manojk" w:date="2012-05-29T15:36:00Z"/>
                <w:rFonts w:cs="Calibri"/>
                <w:szCs w:val="22"/>
                <w:shd w:val="clear" w:color="auto" w:fill="auto"/>
                <w:lang w:val="en-US" w:eastAsia="en-US"/>
              </w:rPr>
            </w:pPr>
            <w:proofErr w:type="spellStart"/>
            <w:ins w:id="7062" w:author="manojk" w:date="2012-05-29T15:36:00Z">
              <w:r w:rsidRPr="00583CE0">
                <w:rPr>
                  <w:rFonts w:cs="Calibri"/>
                  <w:szCs w:val="22"/>
                  <w:shd w:val="clear" w:color="auto" w:fill="auto"/>
                  <w:lang w:val="en-US" w:eastAsia="en-US"/>
                </w:rPr>
                <w:t>CntcSAVE</w:t>
              </w:r>
              <w:proofErr w:type="spellEnd"/>
            </w:ins>
          </w:p>
        </w:tc>
        <w:tc>
          <w:tcPr>
            <w:tcW w:w="150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63" w:author="manojk" w:date="2012-05-29T15:36:00Z"/>
                <w:rFonts w:cs="Calibri"/>
                <w:szCs w:val="22"/>
                <w:shd w:val="clear" w:color="auto" w:fill="auto"/>
                <w:lang w:val="en-US" w:eastAsia="en-US"/>
              </w:rPr>
            </w:pPr>
            <w:proofErr w:type="spellStart"/>
            <w:ins w:id="7064" w:author="manojk" w:date="2012-05-29T15:36:00Z">
              <w:r w:rsidRPr="00583CE0">
                <w:rPr>
                  <w:rFonts w:cs="Calibri"/>
                  <w:szCs w:val="22"/>
                  <w:shd w:val="clear" w:color="auto" w:fill="auto"/>
                  <w:lang w:val="en-US" w:eastAsia="en-US"/>
                </w:rPr>
                <w:t>TextButton</w:t>
              </w:r>
              <w:proofErr w:type="spellEnd"/>
            </w:ins>
          </w:p>
        </w:tc>
      </w:tr>
      <w:tr w:rsidR="00583CE0" w:rsidRPr="00583CE0" w:rsidTr="00583CE0">
        <w:trPr>
          <w:trHeight w:val="300"/>
          <w:ins w:id="7065" w:author="manojk" w:date="2012-05-29T15:36:00Z"/>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66" w:author="manojk" w:date="2012-05-29T15:36:00Z"/>
                <w:rFonts w:cs="Calibri"/>
                <w:szCs w:val="22"/>
                <w:shd w:val="clear" w:color="auto" w:fill="auto"/>
                <w:lang w:val="en-US" w:eastAsia="en-US"/>
              </w:rPr>
            </w:pPr>
            <w:ins w:id="7067" w:author="manojk" w:date="2012-05-29T15:36:00Z">
              <w:r w:rsidRPr="00583CE0">
                <w:rPr>
                  <w:rFonts w:cs="Calibri"/>
                  <w:szCs w:val="22"/>
                  <w:shd w:val="clear" w:color="auto" w:fill="auto"/>
                  <w:lang w:val="en-US" w:eastAsia="en-US"/>
                </w:rPr>
                <w:t>CMS</w:t>
              </w:r>
            </w:ins>
          </w:p>
        </w:tc>
        <w:tc>
          <w:tcPr>
            <w:tcW w:w="18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68" w:author="manojk" w:date="2012-05-29T15:36:00Z"/>
                <w:rFonts w:cs="Calibri"/>
                <w:szCs w:val="22"/>
                <w:shd w:val="clear" w:color="auto" w:fill="auto"/>
                <w:lang w:val="en-US" w:eastAsia="en-US"/>
              </w:rPr>
            </w:pPr>
            <w:proofErr w:type="spellStart"/>
            <w:ins w:id="7069" w:author="manojk" w:date="2012-05-29T15:36:00Z">
              <w:r w:rsidRPr="00583CE0">
                <w:rPr>
                  <w:rFonts w:cs="Calibri"/>
                  <w:szCs w:val="22"/>
                  <w:shd w:val="clear" w:color="auto" w:fill="auto"/>
                  <w:lang w:val="en-US" w:eastAsia="en-US"/>
                </w:rPr>
                <w:t>CMCAACntctTBar</w:t>
              </w:r>
              <w:proofErr w:type="spellEnd"/>
            </w:ins>
          </w:p>
        </w:tc>
        <w:tc>
          <w:tcPr>
            <w:tcW w:w="13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70" w:author="manojk" w:date="2012-05-29T15:36:00Z"/>
                <w:rFonts w:cs="Calibri"/>
                <w:szCs w:val="22"/>
                <w:shd w:val="clear" w:color="auto" w:fill="auto"/>
                <w:lang w:val="en-US" w:eastAsia="en-US"/>
              </w:rPr>
            </w:pPr>
            <w:proofErr w:type="spellStart"/>
            <w:ins w:id="7071" w:author="manojk" w:date="2012-05-29T15:36:00Z">
              <w:r w:rsidRPr="00583CE0">
                <w:rPr>
                  <w:rFonts w:cs="Calibri"/>
                  <w:szCs w:val="22"/>
                  <w:shd w:val="clear" w:color="auto" w:fill="auto"/>
                  <w:lang w:val="en-US" w:eastAsia="en-US"/>
                </w:rPr>
                <w:t>CntRESET</w:t>
              </w:r>
              <w:proofErr w:type="spellEnd"/>
            </w:ins>
          </w:p>
        </w:tc>
        <w:tc>
          <w:tcPr>
            <w:tcW w:w="150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72" w:author="manojk" w:date="2012-05-29T15:36:00Z"/>
                <w:rFonts w:cs="Calibri"/>
                <w:szCs w:val="22"/>
                <w:shd w:val="clear" w:color="auto" w:fill="auto"/>
                <w:lang w:val="en-US" w:eastAsia="en-US"/>
              </w:rPr>
            </w:pPr>
            <w:proofErr w:type="spellStart"/>
            <w:ins w:id="7073" w:author="manojk" w:date="2012-05-29T15:36:00Z">
              <w:r w:rsidRPr="00583CE0">
                <w:rPr>
                  <w:rFonts w:cs="Calibri"/>
                  <w:szCs w:val="22"/>
                  <w:shd w:val="clear" w:color="auto" w:fill="auto"/>
                  <w:lang w:val="en-US" w:eastAsia="en-US"/>
                </w:rPr>
                <w:t>TextButton</w:t>
              </w:r>
              <w:proofErr w:type="spellEnd"/>
            </w:ins>
          </w:p>
        </w:tc>
      </w:tr>
      <w:tr w:rsidR="00583CE0" w:rsidRPr="00583CE0" w:rsidTr="00583CE0">
        <w:trPr>
          <w:trHeight w:val="300"/>
          <w:ins w:id="7074" w:author="manojk" w:date="2012-05-29T15:36:00Z"/>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75" w:author="manojk" w:date="2012-05-29T15:36:00Z"/>
                <w:rFonts w:cs="Calibri"/>
                <w:szCs w:val="22"/>
                <w:shd w:val="clear" w:color="auto" w:fill="auto"/>
                <w:lang w:val="en-US" w:eastAsia="en-US"/>
              </w:rPr>
            </w:pPr>
            <w:ins w:id="7076" w:author="manojk" w:date="2012-05-29T15:36:00Z">
              <w:r w:rsidRPr="00583CE0">
                <w:rPr>
                  <w:rFonts w:cs="Calibri"/>
                  <w:szCs w:val="22"/>
                  <w:shd w:val="clear" w:color="auto" w:fill="auto"/>
                  <w:lang w:val="en-US" w:eastAsia="en-US"/>
                </w:rPr>
                <w:t>CMS</w:t>
              </w:r>
            </w:ins>
          </w:p>
        </w:tc>
        <w:tc>
          <w:tcPr>
            <w:tcW w:w="18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77" w:author="manojk" w:date="2012-05-29T15:36:00Z"/>
                <w:rFonts w:cs="Calibri"/>
                <w:szCs w:val="22"/>
                <w:shd w:val="clear" w:color="auto" w:fill="auto"/>
                <w:lang w:val="en-US" w:eastAsia="en-US"/>
              </w:rPr>
            </w:pPr>
            <w:proofErr w:type="spellStart"/>
            <w:ins w:id="7078" w:author="manojk" w:date="2012-05-29T15:36:00Z">
              <w:r w:rsidRPr="00583CE0">
                <w:rPr>
                  <w:rFonts w:cs="Calibri"/>
                  <w:szCs w:val="22"/>
                  <w:shd w:val="clear" w:color="auto" w:fill="auto"/>
                  <w:lang w:val="en-US" w:eastAsia="en-US"/>
                </w:rPr>
                <w:t>CMCAACntctTBar</w:t>
              </w:r>
              <w:proofErr w:type="spellEnd"/>
            </w:ins>
          </w:p>
        </w:tc>
        <w:tc>
          <w:tcPr>
            <w:tcW w:w="132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79" w:author="manojk" w:date="2012-05-29T15:36:00Z"/>
                <w:rFonts w:cs="Calibri"/>
                <w:szCs w:val="22"/>
                <w:shd w:val="clear" w:color="auto" w:fill="auto"/>
                <w:lang w:val="en-US" w:eastAsia="en-US"/>
              </w:rPr>
            </w:pPr>
            <w:proofErr w:type="spellStart"/>
            <w:ins w:id="7080" w:author="manojk" w:date="2012-05-29T15:36:00Z">
              <w:r w:rsidRPr="00583CE0">
                <w:rPr>
                  <w:rFonts w:cs="Calibri"/>
                  <w:szCs w:val="22"/>
                  <w:shd w:val="clear" w:color="auto" w:fill="auto"/>
                  <w:lang w:val="en-US" w:eastAsia="en-US"/>
                </w:rPr>
                <w:t>CnDELETE</w:t>
              </w:r>
              <w:proofErr w:type="spellEnd"/>
            </w:ins>
          </w:p>
        </w:tc>
        <w:tc>
          <w:tcPr>
            <w:tcW w:w="1500" w:type="dxa"/>
            <w:tcBorders>
              <w:top w:val="nil"/>
              <w:left w:val="nil"/>
              <w:bottom w:val="single" w:sz="4" w:space="0" w:color="auto"/>
              <w:right w:val="single" w:sz="4" w:space="0" w:color="auto"/>
            </w:tcBorders>
            <w:shd w:val="clear" w:color="auto" w:fill="auto"/>
            <w:noWrap/>
            <w:vAlign w:val="bottom"/>
            <w:hideMark/>
          </w:tcPr>
          <w:p w:rsidR="00583CE0" w:rsidRPr="00583CE0" w:rsidRDefault="00583CE0" w:rsidP="00583CE0">
            <w:pPr>
              <w:widowControl/>
              <w:autoSpaceDE/>
              <w:autoSpaceDN/>
              <w:adjustRightInd/>
              <w:rPr>
                <w:ins w:id="7081" w:author="manojk" w:date="2012-05-29T15:36:00Z"/>
                <w:rFonts w:cs="Calibri"/>
                <w:szCs w:val="22"/>
                <w:shd w:val="clear" w:color="auto" w:fill="auto"/>
                <w:lang w:val="en-US" w:eastAsia="en-US"/>
              </w:rPr>
            </w:pPr>
            <w:proofErr w:type="spellStart"/>
            <w:ins w:id="7082" w:author="manojk" w:date="2012-05-29T15:36:00Z">
              <w:r w:rsidRPr="00583CE0">
                <w:rPr>
                  <w:rFonts w:cs="Calibri"/>
                  <w:szCs w:val="22"/>
                  <w:shd w:val="clear" w:color="auto" w:fill="auto"/>
                  <w:lang w:val="en-US" w:eastAsia="en-US"/>
                </w:rPr>
                <w:t>TextButton</w:t>
              </w:r>
              <w:proofErr w:type="spellEnd"/>
            </w:ins>
          </w:p>
        </w:tc>
      </w:tr>
    </w:tbl>
    <w:p w:rsidR="00000000" w:rsidRDefault="006A5941">
      <w:pPr>
        <w:rPr>
          <w:ins w:id="7083" w:author="manojk" w:date="2012-05-29T15:42:00Z"/>
        </w:rPr>
        <w:pPrChange w:id="7084" w:author="manojk" w:date="2012-05-29T05:51:00Z">
          <w:pPr>
            <w:pStyle w:val="Heading5"/>
          </w:pPr>
        </w:pPrChange>
      </w:pPr>
    </w:p>
    <w:p w:rsidR="00000000" w:rsidRDefault="006A5941">
      <w:pPr>
        <w:rPr>
          <w:ins w:id="7085" w:author="manojk" w:date="2012-05-29T15:42:00Z"/>
        </w:rPr>
        <w:pPrChange w:id="7086" w:author="manojk" w:date="2012-05-29T05:51:00Z">
          <w:pPr>
            <w:pStyle w:val="Heading5"/>
          </w:pPr>
        </w:pPrChange>
      </w:pPr>
    </w:p>
    <w:p w:rsidR="00000000" w:rsidRDefault="00583CE0">
      <w:pPr>
        <w:rPr>
          <w:ins w:id="7087" w:author="manojk" w:date="2012-05-29T15:41:00Z"/>
        </w:rPr>
        <w:pPrChange w:id="7088" w:author="manojk" w:date="2012-05-29T05:51:00Z">
          <w:pPr>
            <w:pStyle w:val="Heading5"/>
          </w:pPr>
        </w:pPrChange>
      </w:pPr>
      <w:ins w:id="7089" w:author="manojk" w:date="2012-05-29T15:42:00Z">
        <w:r>
          <w:t>Controls are permissioned based upon profiles and roles.</w:t>
        </w:r>
      </w:ins>
    </w:p>
    <w:tbl>
      <w:tblPr>
        <w:tblW w:w="8086" w:type="dxa"/>
        <w:tblInd w:w="93" w:type="dxa"/>
        <w:tblLook w:val="04A0"/>
        <w:tblPrChange w:id="7090" w:author="manojk" w:date="2012-05-29T15:42:00Z">
          <w:tblPr>
            <w:tblW w:w="7934" w:type="dxa"/>
            <w:tblInd w:w="93" w:type="dxa"/>
            <w:tblLook w:val="04A0"/>
          </w:tblPr>
        </w:tblPrChange>
      </w:tblPr>
      <w:tblGrid>
        <w:gridCol w:w="1635"/>
        <w:gridCol w:w="1260"/>
        <w:gridCol w:w="1498"/>
        <w:gridCol w:w="1472"/>
        <w:gridCol w:w="972"/>
        <w:gridCol w:w="1249"/>
        <w:tblGridChange w:id="7091">
          <w:tblGrid>
            <w:gridCol w:w="1635"/>
            <w:gridCol w:w="685"/>
            <w:gridCol w:w="960"/>
            <w:gridCol w:w="1113"/>
            <w:gridCol w:w="1472"/>
            <w:gridCol w:w="972"/>
            <w:gridCol w:w="1249"/>
          </w:tblGrid>
        </w:tblGridChange>
      </w:tblGrid>
      <w:tr w:rsidR="00583CE0" w:rsidRPr="00583CE0" w:rsidTr="00583CE0">
        <w:trPr>
          <w:trHeight w:val="300"/>
          <w:ins w:id="7092" w:author="manojk" w:date="2012-05-29T15:41:00Z"/>
          <w:trPrChange w:id="7093" w:author="manojk" w:date="2012-05-29T15:42:00Z">
            <w:trPr>
              <w:trHeight w:val="300"/>
            </w:trPr>
          </w:trPrChange>
        </w:trPr>
        <w:tc>
          <w:tcPr>
            <w:tcW w:w="1635"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Change w:id="7094" w:author="manojk" w:date="2012-05-29T15:42:00Z">
              <w:tcPr>
                <w:tcW w:w="2320" w:type="dxa"/>
                <w:gridSpan w:val="2"/>
                <w:tcBorders>
                  <w:top w:val="single" w:sz="4" w:space="0" w:color="auto"/>
                  <w:left w:val="single" w:sz="4" w:space="0" w:color="auto"/>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095" w:author="manojk" w:date="2012-05-29T15:41:00Z"/>
                <w:rFonts w:cs="Calibri"/>
                <w:b/>
                <w:bCs/>
                <w:color w:val="FFFFFF"/>
                <w:szCs w:val="22"/>
                <w:shd w:val="clear" w:color="auto" w:fill="auto"/>
                <w:lang w:val="en-US" w:eastAsia="en-US"/>
              </w:rPr>
            </w:pPr>
            <w:ins w:id="7096" w:author="manojk" w:date="2012-05-29T15:41:00Z">
              <w:r w:rsidRPr="00583CE0">
                <w:rPr>
                  <w:rFonts w:cs="Calibri"/>
                  <w:b/>
                  <w:bCs/>
                  <w:color w:val="FFFFFF"/>
                  <w:szCs w:val="22"/>
                  <w:shd w:val="clear" w:color="auto" w:fill="auto"/>
                  <w:lang w:val="en-US" w:eastAsia="en-US"/>
                </w:rPr>
                <w:t>Portal</w:t>
              </w:r>
            </w:ins>
          </w:p>
        </w:tc>
        <w:tc>
          <w:tcPr>
            <w:tcW w:w="1260" w:type="dxa"/>
            <w:tcBorders>
              <w:top w:val="single" w:sz="4" w:space="0" w:color="auto"/>
              <w:left w:val="nil"/>
              <w:bottom w:val="single" w:sz="4" w:space="0" w:color="auto"/>
              <w:right w:val="single" w:sz="4" w:space="0" w:color="auto"/>
            </w:tcBorders>
            <w:shd w:val="clear" w:color="000000" w:fill="948A54"/>
            <w:noWrap/>
            <w:vAlign w:val="bottom"/>
            <w:hideMark/>
            <w:tcPrChange w:id="7097" w:author="manojk" w:date="2012-05-29T15:42:00Z">
              <w:tcPr>
                <w:tcW w:w="960" w:type="dxa"/>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098" w:author="manojk" w:date="2012-05-29T15:41:00Z"/>
                <w:rFonts w:cs="Calibri"/>
                <w:b/>
                <w:bCs/>
                <w:color w:val="FFFFFF"/>
                <w:szCs w:val="22"/>
                <w:shd w:val="clear" w:color="auto" w:fill="auto"/>
                <w:lang w:val="en-US" w:eastAsia="en-US"/>
              </w:rPr>
            </w:pPr>
            <w:ins w:id="7099" w:author="manojk" w:date="2012-05-29T15:41:00Z">
              <w:r w:rsidRPr="00583CE0">
                <w:rPr>
                  <w:rFonts w:cs="Calibri"/>
                  <w:b/>
                  <w:bCs/>
                  <w:color w:val="FFFFFF"/>
                  <w:szCs w:val="22"/>
                  <w:shd w:val="clear" w:color="auto" w:fill="auto"/>
                  <w:lang w:val="en-US" w:eastAsia="en-US"/>
                </w:rPr>
                <w:t>Profile</w:t>
              </w:r>
            </w:ins>
          </w:p>
        </w:tc>
        <w:tc>
          <w:tcPr>
            <w:tcW w:w="1498" w:type="dxa"/>
            <w:tcBorders>
              <w:top w:val="single" w:sz="4" w:space="0" w:color="auto"/>
              <w:left w:val="nil"/>
              <w:bottom w:val="single" w:sz="4" w:space="0" w:color="auto"/>
              <w:right w:val="single" w:sz="4" w:space="0" w:color="auto"/>
            </w:tcBorders>
            <w:shd w:val="clear" w:color="000000" w:fill="948A54"/>
            <w:noWrap/>
            <w:vAlign w:val="bottom"/>
            <w:hideMark/>
            <w:tcPrChange w:id="7100" w:author="manojk" w:date="2012-05-29T15:42:00Z">
              <w:tcPr>
                <w:tcW w:w="1113" w:type="dxa"/>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101" w:author="manojk" w:date="2012-05-29T15:41:00Z"/>
                <w:rFonts w:cs="Calibri"/>
                <w:b/>
                <w:bCs/>
                <w:color w:val="FFFFFF"/>
                <w:szCs w:val="22"/>
                <w:shd w:val="clear" w:color="auto" w:fill="auto"/>
                <w:lang w:val="en-US" w:eastAsia="en-US"/>
              </w:rPr>
            </w:pPr>
            <w:ins w:id="7102" w:author="manojk" w:date="2012-05-29T15:41:00Z">
              <w:r w:rsidRPr="00583CE0">
                <w:rPr>
                  <w:rFonts w:cs="Calibri"/>
                  <w:b/>
                  <w:bCs/>
                  <w:color w:val="FFFFFF"/>
                  <w:szCs w:val="22"/>
                  <w:shd w:val="clear" w:color="auto" w:fill="auto"/>
                  <w:lang w:val="en-US" w:eastAsia="en-US"/>
                </w:rPr>
                <w:t>Role</w:t>
              </w:r>
            </w:ins>
          </w:p>
        </w:tc>
        <w:tc>
          <w:tcPr>
            <w:tcW w:w="1472" w:type="dxa"/>
            <w:tcBorders>
              <w:top w:val="single" w:sz="4" w:space="0" w:color="auto"/>
              <w:left w:val="nil"/>
              <w:bottom w:val="single" w:sz="4" w:space="0" w:color="auto"/>
              <w:right w:val="single" w:sz="4" w:space="0" w:color="auto"/>
            </w:tcBorders>
            <w:shd w:val="clear" w:color="000000" w:fill="948A54"/>
            <w:noWrap/>
            <w:vAlign w:val="bottom"/>
            <w:hideMark/>
            <w:tcPrChange w:id="7103" w:author="manojk" w:date="2012-05-29T15:42:00Z">
              <w:tcPr>
                <w:tcW w:w="1472" w:type="dxa"/>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104" w:author="manojk" w:date="2012-05-29T15:41:00Z"/>
                <w:rFonts w:cs="Calibri"/>
                <w:b/>
                <w:bCs/>
                <w:color w:val="FFFFFF"/>
                <w:szCs w:val="22"/>
                <w:shd w:val="clear" w:color="auto" w:fill="auto"/>
                <w:lang w:val="en-US" w:eastAsia="en-US"/>
              </w:rPr>
            </w:pPr>
            <w:ins w:id="7105" w:author="manojk" w:date="2012-05-29T15:41:00Z">
              <w:r w:rsidRPr="00583CE0">
                <w:rPr>
                  <w:rFonts w:cs="Calibri"/>
                  <w:b/>
                  <w:bCs/>
                  <w:color w:val="FFFFFF"/>
                  <w:szCs w:val="22"/>
                  <w:shd w:val="clear" w:color="auto" w:fill="auto"/>
                  <w:lang w:val="en-US" w:eastAsia="en-US"/>
                </w:rPr>
                <w:t>Control Code</w:t>
              </w:r>
            </w:ins>
          </w:p>
        </w:tc>
        <w:tc>
          <w:tcPr>
            <w:tcW w:w="972" w:type="dxa"/>
            <w:tcBorders>
              <w:top w:val="single" w:sz="4" w:space="0" w:color="auto"/>
              <w:left w:val="nil"/>
              <w:bottom w:val="single" w:sz="4" w:space="0" w:color="auto"/>
              <w:right w:val="single" w:sz="4" w:space="0" w:color="auto"/>
            </w:tcBorders>
            <w:shd w:val="clear" w:color="000000" w:fill="948A54"/>
            <w:noWrap/>
            <w:vAlign w:val="bottom"/>
            <w:hideMark/>
            <w:tcPrChange w:id="7106" w:author="manojk" w:date="2012-05-29T15:42:00Z">
              <w:tcPr>
                <w:tcW w:w="820" w:type="dxa"/>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107" w:author="manojk" w:date="2012-05-29T15:41:00Z"/>
                <w:rFonts w:cs="Calibri"/>
                <w:b/>
                <w:bCs/>
                <w:color w:val="FFFFFF"/>
                <w:szCs w:val="22"/>
                <w:shd w:val="clear" w:color="auto" w:fill="auto"/>
                <w:lang w:val="en-US" w:eastAsia="en-US"/>
              </w:rPr>
            </w:pPr>
            <w:proofErr w:type="spellStart"/>
            <w:ins w:id="7108" w:author="manojk" w:date="2012-05-29T15:41:00Z">
              <w:r w:rsidRPr="00583CE0">
                <w:rPr>
                  <w:rFonts w:cs="Calibri"/>
                  <w:b/>
                  <w:bCs/>
                  <w:color w:val="FFFFFF"/>
                  <w:szCs w:val="22"/>
                  <w:shd w:val="clear" w:color="auto" w:fill="auto"/>
                  <w:lang w:val="en-US" w:eastAsia="en-US"/>
                </w:rPr>
                <w:t>IsVisible</w:t>
              </w:r>
              <w:proofErr w:type="spellEnd"/>
            </w:ins>
          </w:p>
        </w:tc>
        <w:tc>
          <w:tcPr>
            <w:tcW w:w="1249" w:type="dxa"/>
            <w:tcBorders>
              <w:top w:val="single" w:sz="4" w:space="0" w:color="auto"/>
              <w:left w:val="nil"/>
              <w:bottom w:val="single" w:sz="4" w:space="0" w:color="auto"/>
              <w:right w:val="single" w:sz="4" w:space="0" w:color="auto"/>
            </w:tcBorders>
            <w:shd w:val="clear" w:color="000000" w:fill="948A54"/>
            <w:noWrap/>
            <w:vAlign w:val="bottom"/>
            <w:hideMark/>
            <w:tcPrChange w:id="7109" w:author="manojk" w:date="2012-05-29T15:42:00Z">
              <w:tcPr>
                <w:tcW w:w="1249" w:type="dxa"/>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110" w:author="manojk" w:date="2012-05-29T15:41:00Z"/>
                <w:rFonts w:cs="Calibri"/>
                <w:b/>
                <w:bCs/>
                <w:color w:val="FFFFFF"/>
                <w:szCs w:val="22"/>
                <w:shd w:val="clear" w:color="auto" w:fill="auto"/>
                <w:lang w:val="en-US" w:eastAsia="en-US"/>
              </w:rPr>
            </w:pPr>
            <w:proofErr w:type="spellStart"/>
            <w:ins w:id="7111" w:author="manojk" w:date="2012-05-29T15:41:00Z">
              <w:r w:rsidRPr="00583CE0">
                <w:rPr>
                  <w:rFonts w:cs="Calibri"/>
                  <w:b/>
                  <w:bCs/>
                  <w:color w:val="FFFFFF"/>
                  <w:szCs w:val="22"/>
                  <w:shd w:val="clear" w:color="auto" w:fill="auto"/>
                  <w:lang w:val="en-US" w:eastAsia="en-US"/>
                </w:rPr>
                <w:t>IsReadOnly</w:t>
              </w:r>
              <w:proofErr w:type="spellEnd"/>
            </w:ins>
          </w:p>
        </w:tc>
      </w:tr>
      <w:tr w:rsidR="00583CE0" w:rsidRPr="00583CE0" w:rsidTr="00583CE0">
        <w:tblPrEx>
          <w:tblPrExChange w:id="7112" w:author="manojk" w:date="2012-05-29T15:42:00Z">
            <w:tblPrEx>
              <w:tblW w:w="8086" w:type="dxa"/>
            </w:tblPrEx>
          </w:tblPrExChange>
        </w:tblPrEx>
        <w:trPr>
          <w:trHeight w:val="300"/>
          <w:ins w:id="7113" w:author="manojk" w:date="2012-05-29T15:41:00Z"/>
          <w:trPrChange w:id="7114" w:author="manojk" w:date="2012-05-29T15:42: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vAlign w:val="bottom"/>
            <w:hideMark/>
            <w:tcPrChange w:id="7115" w:author="manojk" w:date="2012-05-29T15:42: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583CE0" w:rsidRPr="00583CE0" w:rsidRDefault="00583CE0">
            <w:pPr>
              <w:widowControl/>
              <w:autoSpaceDE/>
              <w:autoSpaceDN/>
              <w:adjustRightInd/>
              <w:rPr>
                <w:ins w:id="7116" w:author="manojk" w:date="2012-05-29T15:41:00Z"/>
                <w:rFonts w:cs="Calibri"/>
                <w:szCs w:val="22"/>
                <w:shd w:val="clear" w:color="auto" w:fill="auto"/>
                <w:lang w:val="en-US" w:eastAsia="en-US"/>
              </w:rPr>
            </w:pPr>
            <w:proofErr w:type="spellStart"/>
            <w:ins w:id="7117" w:author="manojk" w:date="2012-05-29T15:41:00Z">
              <w:r w:rsidRPr="00583CE0">
                <w:rPr>
                  <w:rFonts w:cs="Calibri"/>
                  <w:szCs w:val="22"/>
                  <w:shd w:val="clear" w:color="auto" w:fill="auto"/>
                  <w:lang w:val="en-US" w:eastAsia="en-US"/>
                </w:rPr>
                <w:t>Cust</w:t>
              </w:r>
            </w:ins>
            <w:proofErr w:type="spellEnd"/>
            <w:ins w:id="7118" w:author="manojk" w:date="2012-05-29T15:49:00Z">
              <w:r w:rsidR="000A166D">
                <w:rPr>
                  <w:rFonts w:cs="Calibri"/>
                  <w:szCs w:val="22"/>
                  <w:shd w:val="clear" w:color="auto" w:fill="auto"/>
                  <w:lang w:val="en-US" w:eastAsia="en-US"/>
                </w:rPr>
                <w:t>.</w:t>
              </w:r>
            </w:ins>
            <w:ins w:id="7119" w:author="manojk" w:date="2012-05-29T15:41:00Z">
              <w:r w:rsidRPr="00583CE0">
                <w:rPr>
                  <w:rFonts w:cs="Calibri"/>
                  <w:szCs w:val="22"/>
                  <w:shd w:val="clear" w:color="auto" w:fill="auto"/>
                  <w:lang w:val="en-US" w:eastAsia="en-US"/>
                </w:rPr>
                <w:t xml:space="preserve"> M</w:t>
              </w:r>
            </w:ins>
            <w:ins w:id="7120" w:author="manojk" w:date="2012-05-29T15:49:00Z">
              <w:r w:rsidR="000A166D">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121" w:author="manojk" w:date="2012-05-29T15:42: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122" w:author="manojk" w:date="2012-05-29T15:41:00Z"/>
                <w:rFonts w:cs="Calibri"/>
                <w:szCs w:val="22"/>
                <w:shd w:val="clear" w:color="auto" w:fill="auto"/>
                <w:lang w:val="en-US" w:eastAsia="en-US"/>
              </w:rPr>
            </w:pPr>
            <w:ins w:id="7123"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124" w:author="manojk" w:date="2012-05-29T15:42:00Z">
              <w:tcPr>
                <w:tcW w:w="1113" w:type="dxa"/>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125" w:author="manojk" w:date="2012-05-29T15:41:00Z"/>
                <w:rFonts w:cs="Calibri"/>
                <w:szCs w:val="22"/>
                <w:shd w:val="clear" w:color="auto" w:fill="auto"/>
                <w:lang w:val="en-US" w:eastAsia="en-US"/>
              </w:rPr>
            </w:pPr>
            <w:proofErr w:type="spellStart"/>
            <w:ins w:id="7126"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127" w:author="manojk" w:date="2012-05-29T15:42:00Z">
              <w:tcPr>
                <w:tcW w:w="1472" w:type="dxa"/>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128" w:author="manojk" w:date="2012-05-29T15:41:00Z"/>
                <w:rFonts w:cs="Calibri"/>
                <w:szCs w:val="22"/>
                <w:shd w:val="clear" w:color="auto" w:fill="auto"/>
                <w:lang w:val="en-US" w:eastAsia="en-US"/>
              </w:rPr>
            </w:pPr>
            <w:proofErr w:type="spellStart"/>
            <w:ins w:id="7129" w:author="manojk" w:date="2012-05-29T15:41:00Z">
              <w:r w:rsidRPr="00583CE0">
                <w:rPr>
                  <w:rFonts w:cs="Calibri"/>
                  <w:szCs w:val="22"/>
                  <w:shd w:val="clear" w:color="auto" w:fill="auto"/>
                  <w:lang w:val="en-US" w:eastAsia="en-US"/>
                </w:rPr>
                <w:t>CntctNEW</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130" w:author="manojk" w:date="2012-05-29T15:42:00Z">
              <w:tcPr>
                <w:tcW w:w="972" w:type="dxa"/>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131" w:author="manojk" w:date="2012-05-29T15:41:00Z"/>
                <w:rFonts w:cs="Calibri"/>
                <w:szCs w:val="22"/>
                <w:shd w:val="clear" w:color="auto" w:fill="auto"/>
                <w:lang w:val="en-US" w:eastAsia="en-US"/>
              </w:rPr>
            </w:pPr>
            <w:ins w:id="7132"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133" w:author="manojk" w:date="2012-05-29T15:42:00Z">
              <w:tcPr>
                <w:tcW w:w="1249" w:type="dxa"/>
                <w:tcBorders>
                  <w:top w:val="nil"/>
                  <w:left w:val="nil"/>
                  <w:bottom w:val="single" w:sz="4" w:space="0" w:color="auto"/>
                  <w:right w:val="single" w:sz="4" w:space="0" w:color="auto"/>
                </w:tcBorders>
                <w:shd w:val="clear" w:color="auto" w:fill="auto"/>
                <w:noWrap/>
                <w:vAlign w:val="bottom"/>
                <w:hideMark/>
              </w:tcPr>
            </w:tcPrChange>
          </w:tcPr>
          <w:p w:rsidR="00583CE0" w:rsidRPr="00583CE0" w:rsidRDefault="00583CE0" w:rsidP="00583CE0">
            <w:pPr>
              <w:widowControl/>
              <w:autoSpaceDE/>
              <w:autoSpaceDN/>
              <w:adjustRightInd/>
              <w:rPr>
                <w:ins w:id="7134" w:author="manojk" w:date="2012-05-29T15:41:00Z"/>
                <w:rFonts w:cs="Calibri"/>
                <w:szCs w:val="22"/>
                <w:shd w:val="clear" w:color="auto" w:fill="auto"/>
                <w:lang w:val="en-US" w:eastAsia="en-US"/>
              </w:rPr>
            </w:pPr>
            <w:ins w:id="7135" w:author="manojk" w:date="2012-05-29T15:41:00Z">
              <w:r w:rsidRPr="00583CE0">
                <w:rPr>
                  <w:rFonts w:cs="Calibri"/>
                  <w:szCs w:val="22"/>
                  <w:shd w:val="clear" w:color="auto" w:fill="auto"/>
                  <w:lang w:val="en-US" w:eastAsia="en-US"/>
                </w:rPr>
                <w:t>N</w:t>
              </w:r>
            </w:ins>
          </w:p>
        </w:tc>
      </w:tr>
      <w:tr w:rsidR="000A166D" w:rsidRPr="00583CE0" w:rsidTr="007D4734">
        <w:tblPrEx>
          <w:tblPrExChange w:id="7136" w:author="manojk" w:date="2012-05-29T15:49:00Z">
            <w:tblPrEx>
              <w:tblW w:w="8086" w:type="dxa"/>
            </w:tblPrEx>
          </w:tblPrExChange>
        </w:tblPrEx>
        <w:trPr>
          <w:trHeight w:val="300"/>
          <w:ins w:id="7137" w:author="manojk" w:date="2012-05-29T15:41:00Z"/>
          <w:trPrChange w:id="7138"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139"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40" w:author="manojk" w:date="2012-05-29T15:41:00Z"/>
                <w:rFonts w:cs="Calibri"/>
                <w:szCs w:val="22"/>
                <w:shd w:val="clear" w:color="auto" w:fill="auto"/>
                <w:lang w:val="en-US" w:eastAsia="en-US"/>
              </w:rPr>
            </w:pPr>
            <w:proofErr w:type="spellStart"/>
            <w:ins w:id="7141"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142"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43" w:author="manojk" w:date="2012-05-29T15:41:00Z"/>
                <w:rFonts w:cs="Calibri"/>
                <w:szCs w:val="22"/>
                <w:shd w:val="clear" w:color="auto" w:fill="auto"/>
                <w:lang w:val="en-US" w:eastAsia="en-US"/>
              </w:rPr>
            </w:pPr>
            <w:ins w:id="7144"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145"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46" w:author="manojk" w:date="2012-05-29T15:41:00Z"/>
                <w:rFonts w:cs="Calibri"/>
                <w:szCs w:val="22"/>
                <w:shd w:val="clear" w:color="auto" w:fill="auto"/>
                <w:lang w:val="en-US" w:eastAsia="en-US"/>
              </w:rPr>
            </w:pPr>
            <w:proofErr w:type="spellStart"/>
            <w:ins w:id="7147"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148"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49" w:author="manojk" w:date="2012-05-29T15:41:00Z"/>
                <w:rFonts w:cs="Calibri"/>
                <w:szCs w:val="22"/>
                <w:shd w:val="clear" w:color="auto" w:fill="auto"/>
                <w:lang w:val="en-US" w:eastAsia="en-US"/>
              </w:rPr>
            </w:pPr>
            <w:ins w:id="7150" w:author="manojk" w:date="2012-05-29T15:41:00Z">
              <w:r w:rsidRPr="00583CE0">
                <w:rPr>
                  <w:rFonts w:cs="Calibri"/>
                  <w:szCs w:val="22"/>
                  <w:shd w:val="clear" w:color="auto" w:fill="auto"/>
                  <w:lang w:val="en-US" w:eastAsia="en-US"/>
                </w:rPr>
                <w:t>UserName</w:t>
              </w:r>
            </w:ins>
          </w:p>
        </w:tc>
        <w:tc>
          <w:tcPr>
            <w:tcW w:w="972" w:type="dxa"/>
            <w:tcBorders>
              <w:top w:val="nil"/>
              <w:left w:val="nil"/>
              <w:bottom w:val="single" w:sz="4" w:space="0" w:color="auto"/>
              <w:right w:val="single" w:sz="4" w:space="0" w:color="auto"/>
            </w:tcBorders>
            <w:shd w:val="clear" w:color="auto" w:fill="auto"/>
            <w:noWrap/>
            <w:vAlign w:val="bottom"/>
            <w:hideMark/>
            <w:tcPrChange w:id="7151"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52" w:author="manojk" w:date="2012-05-29T15:41:00Z"/>
                <w:rFonts w:cs="Calibri"/>
                <w:szCs w:val="22"/>
                <w:shd w:val="clear" w:color="auto" w:fill="auto"/>
                <w:lang w:val="en-US" w:eastAsia="en-US"/>
              </w:rPr>
            </w:pPr>
            <w:ins w:id="7153"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154"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55" w:author="manojk" w:date="2012-05-29T15:41:00Z"/>
                <w:rFonts w:cs="Calibri"/>
                <w:szCs w:val="22"/>
                <w:shd w:val="clear" w:color="auto" w:fill="auto"/>
                <w:lang w:val="en-US" w:eastAsia="en-US"/>
              </w:rPr>
            </w:pPr>
            <w:ins w:id="7156" w:author="manojk" w:date="2012-05-29T15:41:00Z">
              <w:r w:rsidRPr="00583CE0">
                <w:rPr>
                  <w:rFonts w:cs="Calibri"/>
                  <w:szCs w:val="22"/>
                  <w:shd w:val="clear" w:color="auto" w:fill="auto"/>
                  <w:lang w:val="en-US" w:eastAsia="en-US"/>
                </w:rPr>
                <w:t>N</w:t>
              </w:r>
            </w:ins>
          </w:p>
        </w:tc>
      </w:tr>
      <w:tr w:rsidR="000A166D" w:rsidRPr="00583CE0" w:rsidTr="007D4734">
        <w:tblPrEx>
          <w:tblPrExChange w:id="7157" w:author="manojk" w:date="2012-05-29T15:49:00Z">
            <w:tblPrEx>
              <w:tblW w:w="8086" w:type="dxa"/>
            </w:tblPrEx>
          </w:tblPrExChange>
        </w:tblPrEx>
        <w:trPr>
          <w:trHeight w:val="300"/>
          <w:ins w:id="7158" w:author="manojk" w:date="2012-05-29T15:41:00Z"/>
          <w:trPrChange w:id="7159"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160"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61" w:author="manojk" w:date="2012-05-29T15:41:00Z"/>
                <w:rFonts w:cs="Calibri"/>
                <w:szCs w:val="22"/>
                <w:shd w:val="clear" w:color="auto" w:fill="auto"/>
                <w:lang w:val="en-US" w:eastAsia="en-US"/>
              </w:rPr>
            </w:pPr>
            <w:proofErr w:type="spellStart"/>
            <w:ins w:id="7162"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163"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64" w:author="manojk" w:date="2012-05-29T15:41:00Z"/>
                <w:rFonts w:cs="Calibri"/>
                <w:szCs w:val="22"/>
                <w:shd w:val="clear" w:color="auto" w:fill="auto"/>
                <w:lang w:val="en-US" w:eastAsia="en-US"/>
              </w:rPr>
            </w:pPr>
            <w:ins w:id="7165"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166"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67" w:author="manojk" w:date="2012-05-29T15:41:00Z"/>
                <w:rFonts w:cs="Calibri"/>
                <w:szCs w:val="22"/>
                <w:shd w:val="clear" w:color="auto" w:fill="auto"/>
                <w:lang w:val="en-US" w:eastAsia="en-US"/>
              </w:rPr>
            </w:pPr>
            <w:proofErr w:type="spellStart"/>
            <w:ins w:id="7168"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169"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70" w:author="manojk" w:date="2012-05-29T15:41:00Z"/>
                <w:rFonts w:cs="Calibri"/>
                <w:szCs w:val="22"/>
                <w:shd w:val="clear" w:color="auto" w:fill="auto"/>
                <w:lang w:val="en-US" w:eastAsia="en-US"/>
              </w:rPr>
            </w:pPr>
            <w:proofErr w:type="spellStart"/>
            <w:ins w:id="7171" w:author="manojk" w:date="2012-05-29T15:41:00Z">
              <w:r w:rsidRPr="00583CE0">
                <w:rPr>
                  <w:rFonts w:cs="Calibri"/>
                  <w:szCs w:val="22"/>
                  <w:shd w:val="clear" w:color="auto" w:fill="auto"/>
                  <w:lang w:val="en-US" w:eastAsia="en-US"/>
                </w:rPr>
                <w:t>UserLName</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172"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73" w:author="manojk" w:date="2012-05-29T15:41:00Z"/>
                <w:rFonts w:cs="Calibri"/>
                <w:szCs w:val="22"/>
                <w:shd w:val="clear" w:color="auto" w:fill="auto"/>
                <w:lang w:val="en-US" w:eastAsia="en-US"/>
              </w:rPr>
            </w:pPr>
            <w:ins w:id="7174"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175"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76" w:author="manojk" w:date="2012-05-29T15:41:00Z"/>
                <w:rFonts w:cs="Calibri"/>
                <w:szCs w:val="22"/>
                <w:shd w:val="clear" w:color="auto" w:fill="auto"/>
                <w:lang w:val="en-US" w:eastAsia="en-US"/>
              </w:rPr>
            </w:pPr>
            <w:ins w:id="7177" w:author="manojk" w:date="2012-05-29T15:41:00Z">
              <w:r w:rsidRPr="00583CE0">
                <w:rPr>
                  <w:rFonts w:cs="Calibri"/>
                  <w:szCs w:val="22"/>
                  <w:shd w:val="clear" w:color="auto" w:fill="auto"/>
                  <w:lang w:val="en-US" w:eastAsia="en-US"/>
                </w:rPr>
                <w:t>N</w:t>
              </w:r>
            </w:ins>
          </w:p>
        </w:tc>
      </w:tr>
      <w:tr w:rsidR="000A166D" w:rsidRPr="00583CE0" w:rsidTr="007D4734">
        <w:tblPrEx>
          <w:tblPrExChange w:id="7178" w:author="manojk" w:date="2012-05-29T15:49:00Z">
            <w:tblPrEx>
              <w:tblW w:w="8086" w:type="dxa"/>
            </w:tblPrEx>
          </w:tblPrExChange>
        </w:tblPrEx>
        <w:trPr>
          <w:trHeight w:val="300"/>
          <w:ins w:id="7179" w:author="manojk" w:date="2012-05-29T15:41:00Z"/>
          <w:trPrChange w:id="7180"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181"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82" w:author="manojk" w:date="2012-05-29T15:41:00Z"/>
                <w:rFonts w:cs="Calibri"/>
                <w:szCs w:val="22"/>
                <w:shd w:val="clear" w:color="auto" w:fill="auto"/>
                <w:lang w:val="en-US" w:eastAsia="en-US"/>
              </w:rPr>
            </w:pPr>
            <w:proofErr w:type="spellStart"/>
            <w:ins w:id="7183"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184"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85" w:author="manojk" w:date="2012-05-29T15:41:00Z"/>
                <w:rFonts w:cs="Calibri"/>
                <w:szCs w:val="22"/>
                <w:shd w:val="clear" w:color="auto" w:fill="auto"/>
                <w:lang w:val="en-US" w:eastAsia="en-US"/>
              </w:rPr>
            </w:pPr>
            <w:ins w:id="7186"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187"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88" w:author="manojk" w:date="2012-05-29T15:41:00Z"/>
                <w:rFonts w:cs="Calibri"/>
                <w:szCs w:val="22"/>
                <w:shd w:val="clear" w:color="auto" w:fill="auto"/>
                <w:lang w:val="en-US" w:eastAsia="en-US"/>
              </w:rPr>
            </w:pPr>
            <w:proofErr w:type="spellStart"/>
            <w:ins w:id="7189"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190"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91" w:author="manojk" w:date="2012-05-29T15:41:00Z"/>
                <w:rFonts w:cs="Calibri"/>
                <w:szCs w:val="22"/>
                <w:shd w:val="clear" w:color="auto" w:fill="auto"/>
                <w:lang w:val="en-US" w:eastAsia="en-US"/>
              </w:rPr>
            </w:pPr>
            <w:proofErr w:type="spellStart"/>
            <w:ins w:id="7192" w:author="manojk" w:date="2012-05-29T15:41:00Z">
              <w:r w:rsidRPr="00583CE0">
                <w:rPr>
                  <w:rFonts w:cs="Calibri"/>
                  <w:szCs w:val="22"/>
                  <w:shd w:val="clear" w:color="auto" w:fill="auto"/>
                  <w:lang w:val="en-US" w:eastAsia="en-US"/>
                </w:rPr>
                <w:t>UsrFName</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193"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94" w:author="manojk" w:date="2012-05-29T15:41:00Z"/>
                <w:rFonts w:cs="Calibri"/>
                <w:szCs w:val="22"/>
                <w:shd w:val="clear" w:color="auto" w:fill="auto"/>
                <w:lang w:val="en-US" w:eastAsia="en-US"/>
              </w:rPr>
            </w:pPr>
            <w:ins w:id="7195"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196"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197" w:author="manojk" w:date="2012-05-29T15:41:00Z"/>
                <w:rFonts w:cs="Calibri"/>
                <w:szCs w:val="22"/>
                <w:shd w:val="clear" w:color="auto" w:fill="auto"/>
                <w:lang w:val="en-US" w:eastAsia="en-US"/>
              </w:rPr>
            </w:pPr>
            <w:ins w:id="7198" w:author="manojk" w:date="2012-05-29T15:41:00Z">
              <w:r w:rsidRPr="00583CE0">
                <w:rPr>
                  <w:rFonts w:cs="Calibri"/>
                  <w:szCs w:val="22"/>
                  <w:shd w:val="clear" w:color="auto" w:fill="auto"/>
                  <w:lang w:val="en-US" w:eastAsia="en-US"/>
                </w:rPr>
                <w:t>N</w:t>
              </w:r>
            </w:ins>
          </w:p>
        </w:tc>
      </w:tr>
      <w:tr w:rsidR="000A166D" w:rsidRPr="00583CE0" w:rsidTr="007D4734">
        <w:tblPrEx>
          <w:tblPrExChange w:id="7199" w:author="manojk" w:date="2012-05-29T15:49:00Z">
            <w:tblPrEx>
              <w:tblW w:w="8086" w:type="dxa"/>
            </w:tblPrEx>
          </w:tblPrExChange>
        </w:tblPrEx>
        <w:trPr>
          <w:trHeight w:val="300"/>
          <w:ins w:id="7200" w:author="manojk" w:date="2012-05-29T15:41:00Z"/>
          <w:trPrChange w:id="7201"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202"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03" w:author="manojk" w:date="2012-05-29T15:41:00Z"/>
                <w:rFonts w:cs="Calibri"/>
                <w:szCs w:val="22"/>
                <w:shd w:val="clear" w:color="auto" w:fill="auto"/>
                <w:lang w:val="en-US" w:eastAsia="en-US"/>
              </w:rPr>
            </w:pPr>
            <w:proofErr w:type="spellStart"/>
            <w:ins w:id="7204"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205"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06" w:author="manojk" w:date="2012-05-29T15:41:00Z"/>
                <w:rFonts w:cs="Calibri"/>
                <w:szCs w:val="22"/>
                <w:shd w:val="clear" w:color="auto" w:fill="auto"/>
                <w:lang w:val="en-US" w:eastAsia="en-US"/>
              </w:rPr>
            </w:pPr>
            <w:ins w:id="7207"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208"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09" w:author="manojk" w:date="2012-05-29T15:41:00Z"/>
                <w:rFonts w:cs="Calibri"/>
                <w:szCs w:val="22"/>
                <w:shd w:val="clear" w:color="auto" w:fill="auto"/>
                <w:lang w:val="en-US" w:eastAsia="en-US"/>
              </w:rPr>
            </w:pPr>
            <w:proofErr w:type="spellStart"/>
            <w:ins w:id="7210"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211"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12" w:author="manojk" w:date="2012-05-29T15:41:00Z"/>
                <w:rFonts w:cs="Calibri"/>
                <w:szCs w:val="22"/>
                <w:shd w:val="clear" w:color="auto" w:fill="auto"/>
                <w:lang w:val="en-US" w:eastAsia="en-US"/>
              </w:rPr>
            </w:pPr>
            <w:proofErr w:type="spellStart"/>
            <w:ins w:id="7213" w:author="manojk" w:date="2012-05-29T15:41:00Z">
              <w:r w:rsidRPr="00583CE0">
                <w:rPr>
                  <w:rFonts w:cs="Calibri"/>
                  <w:szCs w:val="22"/>
                  <w:shd w:val="clear" w:color="auto" w:fill="auto"/>
                  <w:lang w:val="en-US" w:eastAsia="en-US"/>
                </w:rPr>
                <w:t>CLstName</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214"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15" w:author="manojk" w:date="2012-05-29T15:41:00Z"/>
                <w:rFonts w:cs="Calibri"/>
                <w:szCs w:val="22"/>
                <w:shd w:val="clear" w:color="auto" w:fill="auto"/>
                <w:lang w:val="en-US" w:eastAsia="en-US"/>
              </w:rPr>
            </w:pPr>
            <w:ins w:id="7216"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217"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18" w:author="manojk" w:date="2012-05-29T15:41:00Z"/>
                <w:rFonts w:cs="Calibri"/>
                <w:szCs w:val="22"/>
                <w:shd w:val="clear" w:color="auto" w:fill="auto"/>
                <w:lang w:val="en-US" w:eastAsia="en-US"/>
              </w:rPr>
            </w:pPr>
            <w:ins w:id="7219" w:author="manojk" w:date="2012-05-29T15:41:00Z">
              <w:r w:rsidRPr="00583CE0">
                <w:rPr>
                  <w:rFonts w:cs="Calibri"/>
                  <w:szCs w:val="22"/>
                  <w:shd w:val="clear" w:color="auto" w:fill="auto"/>
                  <w:lang w:val="en-US" w:eastAsia="en-US"/>
                </w:rPr>
                <w:t>N</w:t>
              </w:r>
            </w:ins>
          </w:p>
        </w:tc>
      </w:tr>
      <w:tr w:rsidR="000A166D" w:rsidRPr="00583CE0" w:rsidTr="007D4734">
        <w:tblPrEx>
          <w:tblPrExChange w:id="7220" w:author="manojk" w:date="2012-05-29T15:49:00Z">
            <w:tblPrEx>
              <w:tblW w:w="8086" w:type="dxa"/>
            </w:tblPrEx>
          </w:tblPrExChange>
        </w:tblPrEx>
        <w:trPr>
          <w:trHeight w:val="300"/>
          <w:ins w:id="7221" w:author="manojk" w:date="2012-05-29T15:41:00Z"/>
          <w:trPrChange w:id="7222"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223"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24" w:author="manojk" w:date="2012-05-29T15:41:00Z"/>
                <w:rFonts w:cs="Calibri"/>
                <w:szCs w:val="22"/>
                <w:shd w:val="clear" w:color="auto" w:fill="auto"/>
                <w:lang w:val="en-US" w:eastAsia="en-US"/>
              </w:rPr>
            </w:pPr>
            <w:proofErr w:type="spellStart"/>
            <w:ins w:id="7225"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226"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27" w:author="manojk" w:date="2012-05-29T15:41:00Z"/>
                <w:rFonts w:cs="Calibri"/>
                <w:szCs w:val="22"/>
                <w:shd w:val="clear" w:color="auto" w:fill="auto"/>
                <w:lang w:val="en-US" w:eastAsia="en-US"/>
              </w:rPr>
            </w:pPr>
            <w:ins w:id="7228"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229"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30" w:author="manojk" w:date="2012-05-29T15:41:00Z"/>
                <w:rFonts w:cs="Calibri"/>
                <w:szCs w:val="22"/>
                <w:shd w:val="clear" w:color="auto" w:fill="auto"/>
                <w:lang w:val="en-US" w:eastAsia="en-US"/>
              </w:rPr>
            </w:pPr>
            <w:proofErr w:type="spellStart"/>
            <w:ins w:id="7231"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232"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33" w:author="manojk" w:date="2012-05-29T15:41:00Z"/>
                <w:rFonts w:cs="Calibri"/>
                <w:szCs w:val="22"/>
                <w:shd w:val="clear" w:color="auto" w:fill="auto"/>
                <w:lang w:val="en-US" w:eastAsia="en-US"/>
              </w:rPr>
            </w:pPr>
            <w:proofErr w:type="spellStart"/>
            <w:ins w:id="7234" w:author="manojk" w:date="2012-05-29T15:41:00Z">
              <w:r w:rsidRPr="00583CE0">
                <w:rPr>
                  <w:rFonts w:cs="Calibri"/>
                  <w:szCs w:val="22"/>
                  <w:shd w:val="clear" w:color="auto" w:fill="auto"/>
                  <w:lang w:val="en-US" w:eastAsia="en-US"/>
                </w:rPr>
                <w:t>CDtoBrth</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235"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36" w:author="manojk" w:date="2012-05-29T15:41:00Z"/>
                <w:rFonts w:cs="Calibri"/>
                <w:szCs w:val="22"/>
                <w:shd w:val="clear" w:color="auto" w:fill="auto"/>
                <w:lang w:val="en-US" w:eastAsia="en-US"/>
              </w:rPr>
            </w:pPr>
            <w:ins w:id="7237"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238"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39" w:author="manojk" w:date="2012-05-29T15:41:00Z"/>
                <w:rFonts w:cs="Calibri"/>
                <w:szCs w:val="22"/>
                <w:shd w:val="clear" w:color="auto" w:fill="auto"/>
                <w:lang w:val="en-US" w:eastAsia="en-US"/>
              </w:rPr>
            </w:pPr>
            <w:ins w:id="7240" w:author="manojk" w:date="2012-05-29T15:41:00Z">
              <w:r w:rsidRPr="00583CE0">
                <w:rPr>
                  <w:rFonts w:cs="Calibri"/>
                  <w:szCs w:val="22"/>
                  <w:shd w:val="clear" w:color="auto" w:fill="auto"/>
                  <w:lang w:val="en-US" w:eastAsia="en-US"/>
                </w:rPr>
                <w:t>N</w:t>
              </w:r>
            </w:ins>
          </w:p>
        </w:tc>
      </w:tr>
      <w:tr w:rsidR="000A166D" w:rsidRPr="00583CE0" w:rsidTr="007D4734">
        <w:tblPrEx>
          <w:tblPrExChange w:id="7241" w:author="manojk" w:date="2012-05-29T15:49:00Z">
            <w:tblPrEx>
              <w:tblW w:w="8086" w:type="dxa"/>
            </w:tblPrEx>
          </w:tblPrExChange>
        </w:tblPrEx>
        <w:trPr>
          <w:trHeight w:val="300"/>
          <w:ins w:id="7242" w:author="manojk" w:date="2012-05-29T15:41:00Z"/>
          <w:trPrChange w:id="7243" w:author="manojk" w:date="2012-05-29T15:49:00Z">
            <w:trPr>
              <w:trHeight w:val="300"/>
            </w:trPr>
          </w:trPrChange>
        </w:trPr>
        <w:tc>
          <w:tcPr>
            <w:tcW w:w="1635" w:type="dxa"/>
            <w:tcBorders>
              <w:top w:val="nil"/>
              <w:left w:val="single" w:sz="4" w:space="0" w:color="auto"/>
              <w:bottom w:val="single" w:sz="4" w:space="0" w:color="auto"/>
              <w:right w:val="single" w:sz="4" w:space="0" w:color="auto"/>
            </w:tcBorders>
            <w:shd w:val="clear" w:color="auto" w:fill="auto"/>
            <w:noWrap/>
            <w:hideMark/>
            <w:tcPrChange w:id="7244" w:author="manojk" w:date="2012-05-29T15:49:00Z">
              <w:tcPr>
                <w:tcW w:w="1635" w:type="dxa"/>
                <w:tcBorders>
                  <w:top w:val="nil"/>
                  <w:left w:val="single" w:sz="4" w:space="0" w:color="auto"/>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45" w:author="manojk" w:date="2012-05-29T15:41:00Z"/>
                <w:rFonts w:cs="Calibri"/>
                <w:szCs w:val="22"/>
                <w:shd w:val="clear" w:color="auto" w:fill="auto"/>
                <w:lang w:val="en-US" w:eastAsia="en-US"/>
              </w:rPr>
            </w:pPr>
            <w:proofErr w:type="spellStart"/>
            <w:ins w:id="7246" w:author="manojk" w:date="2012-05-29T15:49:00Z">
              <w:r w:rsidRPr="00583CE0">
                <w:rPr>
                  <w:rFonts w:cs="Calibri"/>
                  <w:szCs w:val="22"/>
                  <w:shd w:val="clear" w:color="auto" w:fill="auto"/>
                  <w:lang w:val="en-US" w:eastAsia="en-US"/>
                </w:rPr>
                <w:t>Cust</w:t>
              </w:r>
              <w:proofErr w:type="spellEnd"/>
              <w:r w:rsidRPr="00E174E4">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E174E4">
                <w:rPr>
                  <w:rFonts w:cs="Calibri"/>
                  <w:szCs w:val="22"/>
                  <w:shd w:val="clear" w:color="auto" w:fill="auto"/>
                  <w:lang w:val="en-US" w:eastAsia="en-US"/>
                </w:rPr>
                <w:t>gmt.</w:t>
              </w:r>
            </w:ins>
          </w:p>
        </w:tc>
        <w:tc>
          <w:tcPr>
            <w:tcW w:w="1260" w:type="dxa"/>
            <w:tcBorders>
              <w:top w:val="nil"/>
              <w:left w:val="nil"/>
              <w:bottom w:val="single" w:sz="4" w:space="0" w:color="auto"/>
              <w:right w:val="single" w:sz="4" w:space="0" w:color="auto"/>
            </w:tcBorders>
            <w:shd w:val="clear" w:color="auto" w:fill="auto"/>
            <w:noWrap/>
            <w:vAlign w:val="bottom"/>
            <w:hideMark/>
            <w:tcPrChange w:id="7247" w:author="manojk" w:date="2012-05-29T15:49:00Z">
              <w:tcPr>
                <w:tcW w:w="1645" w:type="dxa"/>
                <w:gridSpan w:val="2"/>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48" w:author="manojk" w:date="2012-05-29T15:41:00Z"/>
                <w:rFonts w:cs="Calibri"/>
                <w:szCs w:val="22"/>
                <w:shd w:val="clear" w:color="auto" w:fill="auto"/>
                <w:lang w:val="en-US" w:eastAsia="en-US"/>
              </w:rPr>
            </w:pPr>
            <w:ins w:id="7249" w:author="manojk" w:date="2012-05-29T15:41:00Z">
              <w:r w:rsidRPr="00583CE0">
                <w:rPr>
                  <w:rFonts w:cs="Calibri"/>
                  <w:szCs w:val="22"/>
                  <w:shd w:val="clear" w:color="auto" w:fill="auto"/>
                  <w:lang w:val="en-US" w:eastAsia="en-US"/>
                </w:rPr>
                <w:t>Verio</w:t>
              </w:r>
            </w:ins>
          </w:p>
        </w:tc>
        <w:tc>
          <w:tcPr>
            <w:tcW w:w="1498" w:type="dxa"/>
            <w:tcBorders>
              <w:top w:val="nil"/>
              <w:left w:val="nil"/>
              <w:bottom w:val="single" w:sz="4" w:space="0" w:color="auto"/>
              <w:right w:val="single" w:sz="4" w:space="0" w:color="auto"/>
            </w:tcBorders>
            <w:shd w:val="clear" w:color="auto" w:fill="auto"/>
            <w:noWrap/>
            <w:vAlign w:val="bottom"/>
            <w:hideMark/>
            <w:tcPrChange w:id="7250" w:author="manojk" w:date="2012-05-29T15:49:00Z">
              <w:tcPr>
                <w:tcW w:w="1113"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51" w:author="manojk" w:date="2012-05-29T15:41:00Z"/>
                <w:rFonts w:cs="Calibri"/>
                <w:szCs w:val="22"/>
                <w:shd w:val="clear" w:color="auto" w:fill="auto"/>
                <w:lang w:val="en-US" w:eastAsia="en-US"/>
              </w:rPr>
            </w:pPr>
            <w:proofErr w:type="spellStart"/>
            <w:ins w:id="7252" w:author="manojk" w:date="2012-05-29T15:41:00Z">
              <w:r w:rsidRPr="00583CE0">
                <w:rPr>
                  <w:rFonts w:cs="Calibri"/>
                  <w:szCs w:val="22"/>
                  <w:shd w:val="clear" w:color="auto" w:fill="auto"/>
                  <w:lang w:val="en-US" w:eastAsia="en-US"/>
                </w:rPr>
                <w:t>Cust</w:t>
              </w:r>
              <w:proofErr w:type="spellEnd"/>
              <w:r w:rsidRPr="00583CE0">
                <w:rPr>
                  <w:rFonts w:cs="Calibri"/>
                  <w:szCs w:val="22"/>
                  <w:shd w:val="clear" w:color="auto" w:fill="auto"/>
                  <w:lang w:val="en-US" w:eastAsia="en-US"/>
                </w:rPr>
                <w:t>. Admin</w:t>
              </w:r>
            </w:ins>
          </w:p>
        </w:tc>
        <w:tc>
          <w:tcPr>
            <w:tcW w:w="1472" w:type="dxa"/>
            <w:tcBorders>
              <w:top w:val="nil"/>
              <w:left w:val="nil"/>
              <w:bottom w:val="single" w:sz="4" w:space="0" w:color="auto"/>
              <w:right w:val="single" w:sz="4" w:space="0" w:color="auto"/>
            </w:tcBorders>
            <w:shd w:val="clear" w:color="auto" w:fill="auto"/>
            <w:noWrap/>
            <w:vAlign w:val="bottom"/>
            <w:hideMark/>
            <w:tcPrChange w:id="7253" w:author="manojk" w:date="2012-05-29T15:49:00Z">
              <w:tcPr>
                <w:tcW w:w="14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54" w:author="manojk" w:date="2012-05-29T15:41:00Z"/>
                <w:rFonts w:cs="Calibri"/>
                <w:szCs w:val="22"/>
                <w:shd w:val="clear" w:color="auto" w:fill="auto"/>
                <w:lang w:val="en-US" w:eastAsia="en-US"/>
              </w:rPr>
            </w:pPr>
            <w:proofErr w:type="spellStart"/>
            <w:ins w:id="7255" w:author="manojk" w:date="2012-05-29T15:41:00Z">
              <w:r w:rsidRPr="00583CE0">
                <w:rPr>
                  <w:rFonts w:cs="Calibri"/>
                  <w:szCs w:val="22"/>
                  <w:shd w:val="clear" w:color="auto" w:fill="auto"/>
                  <w:lang w:val="en-US" w:eastAsia="en-US"/>
                </w:rPr>
                <w:t>CPymntOP</w:t>
              </w:r>
              <w:proofErr w:type="spellEnd"/>
            </w:ins>
          </w:p>
        </w:tc>
        <w:tc>
          <w:tcPr>
            <w:tcW w:w="972" w:type="dxa"/>
            <w:tcBorders>
              <w:top w:val="nil"/>
              <w:left w:val="nil"/>
              <w:bottom w:val="single" w:sz="4" w:space="0" w:color="auto"/>
              <w:right w:val="single" w:sz="4" w:space="0" w:color="auto"/>
            </w:tcBorders>
            <w:shd w:val="clear" w:color="auto" w:fill="auto"/>
            <w:noWrap/>
            <w:vAlign w:val="bottom"/>
            <w:hideMark/>
            <w:tcPrChange w:id="7256" w:author="manojk" w:date="2012-05-29T15:49:00Z">
              <w:tcPr>
                <w:tcW w:w="972"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57" w:author="manojk" w:date="2012-05-29T15:41:00Z"/>
                <w:rFonts w:cs="Calibri"/>
                <w:szCs w:val="22"/>
                <w:shd w:val="clear" w:color="auto" w:fill="auto"/>
                <w:lang w:val="en-US" w:eastAsia="en-US"/>
              </w:rPr>
            </w:pPr>
            <w:ins w:id="7258" w:author="manojk" w:date="2012-05-29T15:41:00Z">
              <w:r w:rsidRPr="00583CE0">
                <w:rPr>
                  <w:rFonts w:cs="Calibri"/>
                  <w:szCs w:val="22"/>
                  <w:shd w:val="clear" w:color="auto" w:fill="auto"/>
                  <w:lang w:val="en-US" w:eastAsia="en-US"/>
                </w:rPr>
                <w:t>Y</w:t>
              </w:r>
            </w:ins>
          </w:p>
        </w:tc>
        <w:tc>
          <w:tcPr>
            <w:tcW w:w="1249" w:type="dxa"/>
            <w:tcBorders>
              <w:top w:val="nil"/>
              <w:left w:val="nil"/>
              <w:bottom w:val="single" w:sz="4" w:space="0" w:color="auto"/>
              <w:right w:val="single" w:sz="4" w:space="0" w:color="auto"/>
            </w:tcBorders>
            <w:shd w:val="clear" w:color="auto" w:fill="auto"/>
            <w:noWrap/>
            <w:vAlign w:val="bottom"/>
            <w:hideMark/>
            <w:tcPrChange w:id="7259" w:author="manojk" w:date="2012-05-29T15:49:00Z">
              <w:tcPr>
                <w:tcW w:w="1249" w:type="dxa"/>
                <w:tcBorders>
                  <w:top w:val="nil"/>
                  <w:left w:val="nil"/>
                  <w:bottom w:val="single" w:sz="4" w:space="0" w:color="auto"/>
                  <w:right w:val="single" w:sz="4" w:space="0" w:color="auto"/>
                </w:tcBorders>
                <w:shd w:val="clear" w:color="auto" w:fill="auto"/>
                <w:noWrap/>
                <w:vAlign w:val="bottom"/>
                <w:hideMark/>
              </w:tcPr>
            </w:tcPrChange>
          </w:tcPr>
          <w:p w:rsidR="000A166D" w:rsidRPr="00583CE0" w:rsidRDefault="000A166D" w:rsidP="00583CE0">
            <w:pPr>
              <w:widowControl/>
              <w:autoSpaceDE/>
              <w:autoSpaceDN/>
              <w:adjustRightInd/>
              <w:rPr>
                <w:ins w:id="7260" w:author="manojk" w:date="2012-05-29T15:41:00Z"/>
                <w:rFonts w:cs="Calibri"/>
                <w:szCs w:val="22"/>
                <w:shd w:val="clear" w:color="auto" w:fill="auto"/>
                <w:lang w:val="en-US" w:eastAsia="en-US"/>
              </w:rPr>
            </w:pPr>
            <w:ins w:id="7261" w:author="manojk" w:date="2012-05-29T15:41:00Z">
              <w:r w:rsidRPr="00583CE0">
                <w:rPr>
                  <w:rFonts w:cs="Calibri"/>
                  <w:szCs w:val="22"/>
                  <w:shd w:val="clear" w:color="auto" w:fill="auto"/>
                  <w:lang w:val="en-US" w:eastAsia="en-US"/>
                </w:rPr>
                <w:t>N</w:t>
              </w:r>
            </w:ins>
          </w:p>
        </w:tc>
      </w:tr>
    </w:tbl>
    <w:p w:rsidR="00000000" w:rsidRDefault="006A5941">
      <w:pPr>
        <w:rPr>
          <w:ins w:id="7262" w:author="manojk" w:date="2012-05-29T15:45:00Z"/>
        </w:rPr>
        <w:pPrChange w:id="7263" w:author="manojk" w:date="2012-05-29T05:51:00Z">
          <w:pPr>
            <w:pStyle w:val="Heading5"/>
          </w:pPr>
        </w:pPrChange>
      </w:pPr>
    </w:p>
    <w:p w:rsidR="00000000" w:rsidRDefault="00583CE0">
      <w:pPr>
        <w:rPr>
          <w:ins w:id="7264" w:author="manojk" w:date="2012-05-29T15:44:00Z"/>
        </w:rPr>
        <w:pPrChange w:id="7265" w:author="manojk" w:date="2012-05-29T05:51:00Z">
          <w:pPr>
            <w:pStyle w:val="Heading5"/>
          </w:pPr>
        </w:pPrChange>
      </w:pPr>
      <w:ins w:id="7266" w:author="manojk" w:date="2012-05-29T15:45:00Z">
        <w:r>
          <w:t>Various attributes like L</w:t>
        </w:r>
      </w:ins>
      <w:ins w:id="7267" w:author="manojk" w:date="2012-05-29T15:46:00Z">
        <w:r w:rsidR="00823AB0">
          <w:t>abel</w:t>
        </w:r>
      </w:ins>
      <w:ins w:id="7268" w:author="manojk" w:date="2012-05-29T15:45:00Z">
        <w:r>
          <w:t>, Tooltip can be customized based upon profile and locale.</w:t>
        </w:r>
      </w:ins>
    </w:p>
    <w:tbl>
      <w:tblPr>
        <w:tblW w:w="0" w:type="auto"/>
        <w:tblInd w:w="93" w:type="dxa"/>
        <w:tblLayout w:type="fixed"/>
        <w:tblLook w:val="04A0"/>
        <w:tblPrChange w:id="7269" w:author="manojk" w:date="2012-05-29T16:07:00Z">
          <w:tblPr>
            <w:tblW w:w="11916" w:type="dxa"/>
            <w:tblInd w:w="93" w:type="dxa"/>
            <w:tblLook w:val="04A0"/>
          </w:tblPr>
        </w:tblPrChange>
      </w:tblPr>
      <w:tblGrid>
        <w:gridCol w:w="915"/>
        <w:gridCol w:w="1890"/>
        <w:gridCol w:w="1170"/>
        <w:gridCol w:w="810"/>
        <w:gridCol w:w="926"/>
        <w:gridCol w:w="1464"/>
        <w:gridCol w:w="1975"/>
        <w:tblGridChange w:id="7270">
          <w:tblGrid>
            <w:gridCol w:w="1212"/>
            <w:gridCol w:w="63"/>
            <w:gridCol w:w="1665"/>
            <w:gridCol w:w="213"/>
            <w:gridCol w:w="1089"/>
            <w:gridCol w:w="273"/>
            <w:gridCol w:w="491"/>
            <w:gridCol w:w="667"/>
            <w:gridCol w:w="74"/>
            <w:gridCol w:w="736"/>
            <w:gridCol w:w="713"/>
            <w:gridCol w:w="354"/>
            <w:gridCol w:w="1600"/>
            <w:gridCol w:w="2766"/>
          </w:tblGrid>
        </w:tblGridChange>
      </w:tblGrid>
      <w:tr w:rsidR="007D4734" w:rsidRPr="00583CE0" w:rsidTr="009645AE">
        <w:trPr>
          <w:trHeight w:val="300"/>
          <w:ins w:id="7271" w:author="manojk" w:date="2012-05-29T15:44:00Z"/>
          <w:trPrChange w:id="7272" w:author="manojk" w:date="2012-05-29T16:07:00Z">
            <w:trPr>
              <w:trHeight w:val="300"/>
            </w:trPr>
          </w:trPrChange>
        </w:trPr>
        <w:tc>
          <w:tcPr>
            <w:tcW w:w="915"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Change w:id="7273" w:author="manojk" w:date="2012-05-29T16:07:00Z">
              <w:tcPr>
                <w:tcW w:w="1275" w:type="dxa"/>
                <w:gridSpan w:val="2"/>
                <w:tcBorders>
                  <w:top w:val="single" w:sz="4" w:space="0" w:color="auto"/>
                  <w:left w:val="single" w:sz="4" w:space="0" w:color="auto"/>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74" w:author="manojk" w:date="2012-05-29T15:44:00Z"/>
                <w:rFonts w:cs="Calibri"/>
                <w:b/>
                <w:bCs/>
                <w:color w:val="FFFFFF"/>
                <w:szCs w:val="22"/>
                <w:shd w:val="clear" w:color="auto" w:fill="auto"/>
                <w:lang w:val="en-US" w:eastAsia="en-US"/>
              </w:rPr>
            </w:pPr>
            <w:ins w:id="7275" w:author="manojk" w:date="2012-05-29T15:44:00Z">
              <w:r w:rsidRPr="00583CE0">
                <w:rPr>
                  <w:rFonts w:cs="Calibri"/>
                  <w:b/>
                  <w:bCs/>
                  <w:color w:val="FFFFFF"/>
                  <w:szCs w:val="22"/>
                  <w:shd w:val="clear" w:color="auto" w:fill="auto"/>
                  <w:lang w:val="en-US" w:eastAsia="en-US"/>
                </w:rPr>
                <w:t>Portal</w:t>
              </w:r>
            </w:ins>
          </w:p>
        </w:tc>
        <w:tc>
          <w:tcPr>
            <w:tcW w:w="1890" w:type="dxa"/>
            <w:tcBorders>
              <w:top w:val="single" w:sz="4" w:space="0" w:color="auto"/>
              <w:left w:val="nil"/>
              <w:bottom w:val="single" w:sz="4" w:space="0" w:color="auto"/>
              <w:right w:val="single" w:sz="4" w:space="0" w:color="auto"/>
            </w:tcBorders>
            <w:shd w:val="clear" w:color="000000" w:fill="948A54"/>
            <w:noWrap/>
            <w:vAlign w:val="bottom"/>
            <w:hideMark/>
            <w:tcPrChange w:id="7276" w:author="manojk" w:date="2012-05-29T16:07:00Z">
              <w:tcPr>
                <w:tcW w:w="1878"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77" w:author="manojk" w:date="2012-05-29T15:44:00Z"/>
                <w:rFonts w:cs="Calibri"/>
                <w:b/>
                <w:bCs/>
                <w:color w:val="FFFFFF"/>
                <w:szCs w:val="22"/>
                <w:shd w:val="clear" w:color="auto" w:fill="auto"/>
                <w:lang w:val="en-US" w:eastAsia="en-US"/>
              </w:rPr>
            </w:pPr>
            <w:ins w:id="7278" w:author="manojk" w:date="2012-05-29T15:44:00Z">
              <w:r w:rsidRPr="00583CE0">
                <w:rPr>
                  <w:rFonts w:cs="Calibri"/>
                  <w:b/>
                  <w:bCs/>
                  <w:color w:val="FFFFFF"/>
                  <w:szCs w:val="22"/>
                  <w:shd w:val="clear" w:color="auto" w:fill="auto"/>
                  <w:lang w:val="en-US" w:eastAsia="en-US"/>
                </w:rPr>
                <w:t>Container Code</w:t>
              </w:r>
            </w:ins>
          </w:p>
        </w:tc>
        <w:tc>
          <w:tcPr>
            <w:tcW w:w="1170" w:type="dxa"/>
            <w:tcBorders>
              <w:top w:val="single" w:sz="4" w:space="0" w:color="auto"/>
              <w:left w:val="nil"/>
              <w:bottom w:val="single" w:sz="4" w:space="0" w:color="auto"/>
              <w:right w:val="single" w:sz="4" w:space="0" w:color="auto"/>
            </w:tcBorders>
            <w:shd w:val="clear" w:color="000000" w:fill="948A54"/>
            <w:noWrap/>
            <w:vAlign w:val="bottom"/>
            <w:hideMark/>
            <w:tcPrChange w:id="7279" w:author="manojk" w:date="2012-05-29T16:07:00Z">
              <w:tcPr>
                <w:tcW w:w="1362"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80" w:author="manojk" w:date="2012-05-29T15:44:00Z"/>
                <w:rFonts w:cs="Calibri"/>
                <w:b/>
                <w:bCs/>
                <w:color w:val="FFFFFF"/>
                <w:szCs w:val="22"/>
                <w:shd w:val="clear" w:color="auto" w:fill="auto"/>
                <w:lang w:val="en-US" w:eastAsia="en-US"/>
              </w:rPr>
            </w:pPr>
            <w:ins w:id="7281" w:author="manojk" w:date="2012-05-29T15:44:00Z">
              <w:r w:rsidRPr="00583CE0">
                <w:rPr>
                  <w:rFonts w:cs="Calibri"/>
                  <w:b/>
                  <w:bCs/>
                  <w:color w:val="FFFFFF"/>
                  <w:szCs w:val="22"/>
                  <w:shd w:val="clear" w:color="auto" w:fill="auto"/>
                  <w:lang w:val="en-US" w:eastAsia="en-US"/>
                </w:rPr>
                <w:t>Control Code</w:t>
              </w:r>
            </w:ins>
          </w:p>
        </w:tc>
        <w:tc>
          <w:tcPr>
            <w:tcW w:w="810" w:type="dxa"/>
            <w:tcBorders>
              <w:top w:val="single" w:sz="4" w:space="0" w:color="auto"/>
              <w:left w:val="nil"/>
              <w:bottom w:val="single" w:sz="4" w:space="0" w:color="auto"/>
              <w:right w:val="single" w:sz="4" w:space="0" w:color="auto"/>
            </w:tcBorders>
            <w:shd w:val="clear" w:color="000000" w:fill="948A54"/>
            <w:noWrap/>
            <w:vAlign w:val="bottom"/>
            <w:hideMark/>
            <w:tcPrChange w:id="7282" w:author="manojk" w:date="2012-05-29T16:07:00Z">
              <w:tcPr>
                <w:tcW w:w="1158"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83" w:author="manojk" w:date="2012-05-29T15:44:00Z"/>
                <w:rFonts w:cs="Calibri"/>
                <w:b/>
                <w:bCs/>
                <w:color w:val="FFFFFF"/>
                <w:szCs w:val="22"/>
                <w:shd w:val="clear" w:color="auto" w:fill="auto"/>
                <w:lang w:val="en-US" w:eastAsia="en-US"/>
              </w:rPr>
            </w:pPr>
            <w:ins w:id="7284" w:author="manojk" w:date="2012-05-29T15:44:00Z">
              <w:r w:rsidRPr="00583CE0">
                <w:rPr>
                  <w:rFonts w:cs="Calibri"/>
                  <w:b/>
                  <w:bCs/>
                  <w:color w:val="FFFFFF"/>
                  <w:szCs w:val="22"/>
                  <w:shd w:val="clear" w:color="auto" w:fill="auto"/>
                  <w:lang w:val="en-US" w:eastAsia="en-US"/>
                </w:rPr>
                <w:t>Profile</w:t>
              </w:r>
            </w:ins>
          </w:p>
        </w:tc>
        <w:tc>
          <w:tcPr>
            <w:tcW w:w="926" w:type="dxa"/>
            <w:tcBorders>
              <w:top w:val="single" w:sz="4" w:space="0" w:color="auto"/>
              <w:left w:val="nil"/>
              <w:bottom w:val="single" w:sz="4" w:space="0" w:color="auto"/>
              <w:right w:val="single" w:sz="4" w:space="0" w:color="auto"/>
            </w:tcBorders>
            <w:shd w:val="clear" w:color="000000" w:fill="948A54"/>
            <w:noWrap/>
            <w:vAlign w:val="bottom"/>
            <w:hideMark/>
            <w:tcPrChange w:id="7285" w:author="manojk" w:date="2012-05-29T16:07:00Z">
              <w:tcPr>
                <w:tcW w:w="810"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86" w:author="manojk" w:date="2012-05-29T15:44:00Z"/>
                <w:rFonts w:cs="Calibri"/>
                <w:b/>
                <w:bCs/>
                <w:color w:val="FFFFFF"/>
                <w:szCs w:val="22"/>
                <w:shd w:val="clear" w:color="auto" w:fill="auto"/>
                <w:lang w:val="en-US" w:eastAsia="en-US"/>
              </w:rPr>
            </w:pPr>
            <w:ins w:id="7287" w:author="manojk" w:date="2012-05-29T15:44:00Z">
              <w:r w:rsidRPr="00583CE0">
                <w:rPr>
                  <w:rFonts w:cs="Calibri"/>
                  <w:b/>
                  <w:bCs/>
                  <w:color w:val="FFFFFF"/>
                  <w:szCs w:val="22"/>
                  <w:shd w:val="clear" w:color="auto" w:fill="auto"/>
                  <w:lang w:val="en-US" w:eastAsia="en-US"/>
                </w:rPr>
                <w:t>Locale</w:t>
              </w:r>
            </w:ins>
          </w:p>
        </w:tc>
        <w:tc>
          <w:tcPr>
            <w:tcW w:w="1464" w:type="dxa"/>
            <w:tcBorders>
              <w:top w:val="single" w:sz="4" w:space="0" w:color="auto"/>
              <w:left w:val="nil"/>
              <w:bottom w:val="single" w:sz="4" w:space="0" w:color="auto"/>
              <w:right w:val="single" w:sz="4" w:space="0" w:color="auto"/>
            </w:tcBorders>
            <w:shd w:val="clear" w:color="000000" w:fill="948A54"/>
            <w:noWrap/>
            <w:vAlign w:val="bottom"/>
            <w:hideMark/>
            <w:tcPrChange w:id="7288" w:author="manojk" w:date="2012-05-29T16:07:00Z">
              <w:tcPr>
                <w:tcW w:w="1067"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89" w:author="manojk" w:date="2012-05-29T15:44:00Z"/>
                <w:rFonts w:cs="Calibri"/>
                <w:b/>
                <w:bCs/>
                <w:color w:val="FFFFFF"/>
                <w:szCs w:val="22"/>
                <w:shd w:val="clear" w:color="auto" w:fill="auto"/>
                <w:lang w:val="en-US" w:eastAsia="en-US"/>
              </w:rPr>
            </w:pPr>
            <w:ins w:id="7290" w:author="manojk" w:date="2012-05-29T15:44:00Z">
              <w:r w:rsidRPr="00583CE0">
                <w:rPr>
                  <w:rFonts w:cs="Calibri"/>
                  <w:b/>
                  <w:bCs/>
                  <w:color w:val="FFFFFF"/>
                  <w:szCs w:val="22"/>
                  <w:shd w:val="clear" w:color="auto" w:fill="auto"/>
                  <w:lang w:val="en-US" w:eastAsia="en-US"/>
                </w:rPr>
                <w:t>Attribute Code</w:t>
              </w:r>
            </w:ins>
          </w:p>
        </w:tc>
        <w:tc>
          <w:tcPr>
            <w:tcW w:w="1975" w:type="dxa"/>
            <w:tcBorders>
              <w:top w:val="single" w:sz="4" w:space="0" w:color="auto"/>
              <w:left w:val="nil"/>
              <w:bottom w:val="single" w:sz="4" w:space="0" w:color="auto"/>
              <w:right w:val="single" w:sz="4" w:space="0" w:color="auto"/>
            </w:tcBorders>
            <w:shd w:val="clear" w:color="000000" w:fill="948A54"/>
            <w:noWrap/>
            <w:vAlign w:val="bottom"/>
            <w:hideMark/>
            <w:tcPrChange w:id="7291" w:author="manojk" w:date="2012-05-29T16:07:00Z">
              <w:tcPr>
                <w:tcW w:w="4366" w:type="dxa"/>
                <w:gridSpan w:val="2"/>
                <w:tcBorders>
                  <w:top w:val="single" w:sz="4" w:space="0" w:color="auto"/>
                  <w:left w:val="nil"/>
                  <w:bottom w:val="single" w:sz="4" w:space="0" w:color="auto"/>
                  <w:right w:val="single" w:sz="4" w:space="0" w:color="auto"/>
                </w:tcBorders>
                <w:shd w:val="clear" w:color="000000" w:fill="948A54"/>
                <w:noWrap/>
                <w:vAlign w:val="bottom"/>
                <w:hideMark/>
              </w:tcPr>
            </w:tcPrChange>
          </w:tcPr>
          <w:p w:rsidR="00583CE0" w:rsidRPr="00583CE0" w:rsidRDefault="00583CE0" w:rsidP="00583CE0">
            <w:pPr>
              <w:widowControl/>
              <w:autoSpaceDE/>
              <w:autoSpaceDN/>
              <w:adjustRightInd/>
              <w:rPr>
                <w:ins w:id="7292" w:author="manojk" w:date="2012-05-29T15:44:00Z"/>
                <w:rFonts w:cs="Calibri"/>
                <w:b/>
                <w:bCs/>
                <w:color w:val="FFFFFF"/>
                <w:szCs w:val="22"/>
                <w:shd w:val="clear" w:color="auto" w:fill="auto"/>
                <w:lang w:val="en-US" w:eastAsia="en-US"/>
              </w:rPr>
            </w:pPr>
            <w:ins w:id="7293" w:author="manojk" w:date="2012-05-29T15:44:00Z">
              <w:r w:rsidRPr="00583CE0">
                <w:rPr>
                  <w:rFonts w:cs="Calibri"/>
                  <w:b/>
                  <w:bCs/>
                  <w:color w:val="FFFFFF"/>
                  <w:szCs w:val="22"/>
                  <w:shd w:val="clear" w:color="auto" w:fill="auto"/>
                  <w:lang w:val="en-US" w:eastAsia="en-US"/>
                </w:rPr>
                <w:t>Attribute Value</w:t>
              </w:r>
            </w:ins>
          </w:p>
        </w:tc>
      </w:tr>
      <w:tr w:rsidR="00EB7F51" w:rsidRPr="00583CE0" w:rsidTr="009645AE">
        <w:tblPrEx>
          <w:tblPrExChange w:id="7294" w:author="manojk" w:date="2012-05-29T16:07:00Z">
            <w:tblPrEx>
              <w:tblW w:w="0" w:type="auto"/>
            </w:tblPrEx>
          </w:tblPrExChange>
        </w:tblPrEx>
        <w:trPr>
          <w:trHeight w:val="300"/>
          <w:ins w:id="7295" w:author="manojk" w:date="2012-05-29T15:44:00Z"/>
          <w:trPrChange w:id="7296" w:author="manojk" w:date="2012-05-29T16:07:00Z">
            <w:trPr>
              <w:gridAfter w:val="0"/>
              <w:trHeight w:val="300"/>
            </w:trPr>
          </w:trPrChange>
        </w:trPr>
        <w:tc>
          <w:tcPr>
            <w:tcW w:w="915" w:type="dxa"/>
            <w:tcBorders>
              <w:top w:val="nil"/>
              <w:left w:val="single" w:sz="4" w:space="0" w:color="auto"/>
              <w:bottom w:val="single" w:sz="4" w:space="0" w:color="auto"/>
              <w:right w:val="single" w:sz="4" w:space="0" w:color="auto"/>
            </w:tcBorders>
            <w:shd w:val="clear" w:color="auto" w:fill="auto"/>
            <w:noWrap/>
            <w:hideMark/>
            <w:tcPrChange w:id="7297" w:author="manojk" w:date="2012-05-29T16:07:00Z">
              <w:tcPr>
                <w:tcW w:w="0" w:type="auto"/>
                <w:tcBorders>
                  <w:top w:val="nil"/>
                  <w:left w:val="single" w:sz="4" w:space="0" w:color="auto"/>
                  <w:bottom w:val="single" w:sz="4" w:space="0" w:color="auto"/>
                  <w:right w:val="single" w:sz="4" w:space="0" w:color="auto"/>
                </w:tcBorders>
                <w:shd w:val="clear" w:color="auto" w:fill="auto"/>
                <w:noWrap/>
                <w:hideMark/>
              </w:tcPr>
            </w:tcPrChange>
          </w:tcPr>
          <w:p w:rsidR="00EB7F51" w:rsidRPr="00583CE0" w:rsidRDefault="00EB7F51" w:rsidP="00583CE0">
            <w:pPr>
              <w:widowControl/>
              <w:autoSpaceDE/>
              <w:autoSpaceDN/>
              <w:adjustRightInd/>
              <w:rPr>
                <w:ins w:id="7298" w:author="manojk" w:date="2012-05-29T15:44:00Z"/>
                <w:rFonts w:cs="Calibri"/>
                <w:szCs w:val="22"/>
                <w:shd w:val="clear" w:color="auto" w:fill="auto"/>
                <w:lang w:val="en-US" w:eastAsia="en-US"/>
              </w:rPr>
            </w:pPr>
            <w:proofErr w:type="spellStart"/>
            <w:ins w:id="7299" w:author="manojk" w:date="2012-05-29T15:49:00Z">
              <w:r w:rsidRPr="00583CE0">
                <w:rPr>
                  <w:rFonts w:cs="Calibri"/>
                  <w:szCs w:val="22"/>
                  <w:shd w:val="clear" w:color="auto" w:fill="auto"/>
                  <w:lang w:val="en-US" w:eastAsia="en-US"/>
                </w:rPr>
                <w:t>Cust</w:t>
              </w:r>
              <w:proofErr w:type="spellEnd"/>
              <w:r w:rsidRPr="001141A9">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1141A9">
                <w:rPr>
                  <w:rFonts w:cs="Calibri"/>
                  <w:szCs w:val="22"/>
                  <w:shd w:val="clear" w:color="auto" w:fill="auto"/>
                  <w:lang w:val="en-US" w:eastAsia="en-US"/>
                </w:rPr>
                <w:t>gmt.</w:t>
              </w:r>
            </w:ins>
          </w:p>
        </w:tc>
        <w:tc>
          <w:tcPr>
            <w:tcW w:w="1890" w:type="dxa"/>
            <w:tcBorders>
              <w:top w:val="nil"/>
              <w:left w:val="nil"/>
              <w:bottom w:val="single" w:sz="4" w:space="0" w:color="auto"/>
              <w:right w:val="single" w:sz="4" w:space="0" w:color="auto"/>
            </w:tcBorders>
            <w:shd w:val="clear" w:color="auto" w:fill="auto"/>
            <w:noWrap/>
            <w:vAlign w:val="bottom"/>
            <w:hideMark/>
            <w:tcPrChange w:id="7300"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01" w:author="manojk" w:date="2012-05-29T15:44:00Z"/>
                <w:rFonts w:cs="Calibri"/>
                <w:szCs w:val="22"/>
                <w:shd w:val="clear" w:color="auto" w:fill="auto"/>
                <w:lang w:val="en-US" w:eastAsia="en-US"/>
              </w:rPr>
            </w:pPr>
            <w:proofErr w:type="spellStart"/>
            <w:ins w:id="7302" w:author="manojk" w:date="2012-05-29T15:44:00Z">
              <w:r w:rsidRPr="00583CE0">
                <w:rPr>
                  <w:rFonts w:cs="Calibri"/>
                  <w:szCs w:val="22"/>
                  <w:shd w:val="clear" w:color="auto" w:fill="auto"/>
                  <w:lang w:val="en-US" w:eastAsia="en-US"/>
                </w:rPr>
                <w:t>CMCASSearchTBar</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Change w:id="7303"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04" w:author="manojk" w:date="2012-05-29T15:44:00Z"/>
                <w:rFonts w:cs="Calibri"/>
                <w:szCs w:val="22"/>
                <w:shd w:val="clear" w:color="auto" w:fill="auto"/>
                <w:lang w:val="en-US" w:eastAsia="en-US"/>
              </w:rPr>
            </w:pPr>
            <w:proofErr w:type="spellStart"/>
            <w:ins w:id="7305" w:author="manojk" w:date="2012-05-29T15:44:00Z">
              <w:r w:rsidRPr="00583CE0">
                <w:rPr>
                  <w:rFonts w:cs="Calibri"/>
                  <w:szCs w:val="22"/>
                  <w:shd w:val="clear" w:color="auto" w:fill="auto"/>
                  <w:lang w:val="en-US" w:eastAsia="en-US"/>
                </w:rPr>
                <w:t>SAccount</w:t>
              </w:r>
              <w:proofErr w:type="spellEnd"/>
            </w:ins>
          </w:p>
        </w:tc>
        <w:tc>
          <w:tcPr>
            <w:tcW w:w="810" w:type="dxa"/>
            <w:tcBorders>
              <w:top w:val="nil"/>
              <w:left w:val="nil"/>
              <w:bottom w:val="single" w:sz="4" w:space="0" w:color="auto"/>
              <w:right w:val="single" w:sz="4" w:space="0" w:color="auto"/>
            </w:tcBorders>
            <w:shd w:val="clear" w:color="auto" w:fill="auto"/>
            <w:noWrap/>
            <w:vAlign w:val="bottom"/>
            <w:hideMark/>
            <w:tcPrChange w:id="7306"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07" w:author="manojk" w:date="2012-05-29T15:44:00Z"/>
                <w:rFonts w:cs="Calibri"/>
                <w:szCs w:val="22"/>
                <w:shd w:val="clear" w:color="auto" w:fill="auto"/>
                <w:lang w:val="en-US" w:eastAsia="en-US"/>
              </w:rPr>
            </w:pPr>
            <w:ins w:id="7308" w:author="manojk" w:date="2012-05-29T15:44:00Z">
              <w:r w:rsidRPr="00583CE0">
                <w:rPr>
                  <w:rFonts w:cs="Calibri"/>
                  <w:szCs w:val="22"/>
                  <w:shd w:val="clear" w:color="auto" w:fill="auto"/>
                  <w:lang w:val="en-US" w:eastAsia="en-US"/>
                </w:rPr>
                <w:t>Verio</w:t>
              </w:r>
            </w:ins>
          </w:p>
        </w:tc>
        <w:tc>
          <w:tcPr>
            <w:tcW w:w="926" w:type="dxa"/>
            <w:tcBorders>
              <w:top w:val="nil"/>
              <w:left w:val="nil"/>
              <w:bottom w:val="single" w:sz="4" w:space="0" w:color="auto"/>
              <w:right w:val="single" w:sz="4" w:space="0" w:color="auto"/>
            </w:tcBorders>
            <w:shd w:val="clear" w:color="auto" w:fill="auto"/>
            <w:noWrap/>
            <w:vAlign w:val="bottom"/>
            <w:hideMark/>
            <w:tcPrChange w:id="7309"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10" w:author="manojk" w:date="2012-05-29T15:44:00Z"/>
                <w:rFonts w:cs="Calibri"/>
                <w:szCs w:val="22"/>
                <w:shd w:val="clear" w:color="auto" w:fill="auto"/>
                <w:lang w:val="en-US" w:eastAsia="en-US"/>
              </w:rPr>
            </w:pPr>
            <w:proofErr w:type="spellStart"/>
            <w:ins w:id="7311" w:author="manojk" w:date="2012-05-29T16:07:00Z">
              <w:r>
                <w:rPr>
                  <w:rFonts w:cs="Calibri"/>
                  <w:szCs w:val="22"/>
                  <w:shd w:val="clear" w:color="auto" w:fill="auto"/>
                  <w:lang w:val="en-US" w:eastAsia="en-US"/>
                </w:rPr>
                <w:t>en_US</w:t>
              </w:r>
            </w:ins>
            <w:proofErr w:type="spellEnd"/>
          </w:p>
        </w:tc>
        <w:tc>
          <w:tcPr>
            <w:tcW w:w="1464" w:type="dxa"/>
            <w:tcBorders>
              <w:top w:val="nil"/>
              <w:left w:val="nil"/>
              <w:bottom w:val="single" w:sz="4" w:space="0" w:color="auto"/>
              <w:right w:val="single" w:sz="4" w:space="0" w:color="auto"/>
            </w:tcBorders>
            <w:shd w:val="clear" w:color="auto" w:fill="auto"/>
            <w:noWrap/>
            <w:vAlign w:val="bottom"/>
            <w:hideMark/>
            <w:tcPrChange w:id="7312"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13" w:author="manojk" w:date="2012-05-29T15:44:00Z"/>
                <w:rFonts w:cs="Calibri"/>
                <w:szCs w:val="22"/>
                <w:shd w:val="clear" w:color="auto" w:fill="auto"/>
                <w:lang w:val="en-US" w:eastAsia="en-US"/>
              </w:rPr>
            </w:pPr>
            <w:ins w:id="7314" w:author="manojk" w:date="2012-05-29T15:44:00Z">
              <w:r w:rsidRPr="00583CE0">
                <w:rPr>
                  <w:rFonts w:cs="Calibri"/>
                  <w:szCs w:val="22"/>
                  <w:shd w:val="clear" w:color="auto" w:fill="auto"/>
                  <w:lang w:val="en-US" w:eastAsia="en-US"/>
                </w:rPr>
                <w:t>CTRL_LBL</w:t>
              </w:r>
            </w:ins>
          </w:p>
        </w:tc>
        <w:tc>
          <w:tcPr>
            <w:tcW w:w="1975" w:type="dxa"/>
            <w:tcBorders>
              <w:top w:val="nil"/>
              <w:left w:val="nil"/>
              <w:bottom w:val="single" w:sz="4" w:space="0" w:color="auto"/>
              <w:right w:val="single" w:sz="4" w:space="0" w:color="auto"/>
            </w:tcBorders>
            <w:shd w:val="clear" w:color="auto" w:fill="auto"/>
            <w:noWrap/>
            <w:vAlign w:val="bottom"/>
            <w:hideMark/>
            <w:tcPrChange w:id="7315"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16" w:author="manojk" w:date="2012-05-29T15:44:00Z"/>
                <w:rFonts w:cs="Calibri"/>
                <w:szCs w:val="22"/>
                <w:shd w:val="clear" w:color="auto" w:fill="auto"/>
                <w:lang w:val="en-US" w:eastAsia="en-US"/>
              </w:rPr>
            </w:pPr>
            <w:ins w:id="7317" w:author="manojk" w:date="2012-05-29T15:44:00Z">
              <w:r w:rsidRPr="00583CE0">
                <w:rPr>
                  <w:rFonts w:cs="Calibri"/>
                  <w:szCs w:val="22"/>
                  <w:shd w:val="clear" w:color="auto" w:fill="auto"/>
                  <w:lang w:val="en-US" w:eastAsia="en-US"/>
                </w:rPr>
                <w:t>Add</w:t>
              </w:r>
            </w:ins>
          </w:p>
        </w:tc>
      </w:tr>
      <w:tr w:rsidR="00EB7F51" w:rsidRPr="00583CE0" w:rsidTr="009645AE">
        <w:tblPrEx>
          <w:tblPrExChange w:id="7318" w:author="manojk" w:date="2012-05-29T16:07:00Z">
            <w:tblPrEx>
              <w:tblW w:w="0" w:type="auto"/>
            </w:tblPrEx>
          </w:tblPrExChange>
        </w:tblPrEx>
        <w:trPr>
          <w:trHeight w:val="300"/>
          <w:ins w:id="7319" w:author="manojk" w:date="2012-05-29T15:44:00Z"/>
          <w:trPrChange w:id="7320" w:author="manojk" w:date="2012-05-29T16:07:00Z">
            <w:trPr>
              <w:gridAfter w:val="0"/>
              <w:trHeight w:val="300"/>
            </w:trPr>
          </w:trPrChange>
        </w:trPr>
        <w:tc>
          <w:tcPr>
            <w:tcW w:w="915" w:type="dxa"/>
            <w:tcBorders>
              <w:top w:val="nil"/>
              <w:left w:val="single" w:sz="4" w:space="0" w:color="auto"/>
              <w:bottom w:val="single" w:sz="4" w:space="0" w:color="auto"/>
              <w:right w:val="single" w:sz="4" w:space="0" w:color="auto"/>
            </w:tcBorders>
            <w:shd w:val="clear" w:color="auto" w:fill="auto"/>
            <w:noWrap/>
            <w:hideMark/>
            <w:tcPrChange w:id="7321" w:author="manojk" w:date="2012-05-29T16:07:00Z">
              <w:tcPr>
                <w:tcW w:w="0" w:type="auto"/>
                <w:tcBorders>
                  <w:top w:val="nil"/>
                  <w:left w:val="single" w:sz="4" w:space="0" w:color="auto"/>
                  <w:bottom w:val="single" w:sz="4" w:space="0" w:color="auto"/>
                  <w:right w:val="single" w:sz="4" w:space="0" w:color="auto"/>
                </w:tcBorders>
                <w:shd w:val="clear" w:color="auto" w:fill="auto"/>
                <w:noWrap/>
                <w:hideMark/>
              </w:tcPr>
            </w:tcPrChange>
          </w:tcPr>
          <w:p w:rsidR="00EB7F51" w:rsidRPr="00583CE0" w:rsidRDefault="00EB7F51" w:rsidP="00583CE0">
            <w:pPr>
              <w:widowControl/>
              <w:autoSpaceDE/>
              <w:autoSpaceDN/>
              <w:adjustRightInd/>
              <w:rPr>
                <w:ins w:id="7322" w:author="manojk" w:date="2012-05-29T15:44:00Z"/>
                <w:rFonts w:cs="Calibri"/>
                <w:szCs w:val="22"/>
                <w:shd w:val="clear" w:color="auto" w:fill="auto"/>
                <w:lang w:val="en-US" w:eastAsia="en-US"/>
              </w:rPr>
            </w:pPr>
            <w:proofErr w:type="spellStart"/>
            <w:ins w:id="7323" w:author="manojk" w:date="2012-05-29T15:49:00Z">
              <w:r w:rsidRPr="00583CE0">
                <w:rPr>
                  <w:rFonts w:cs="Calibri"/>
                  <w:szCs w:val="22"/>
                  <w:shd w:val="clear" w:color="auto" w:fill="auto"/>
                  <w:lang w:val="en-US" w:eastAsia="en-US"/>
                </w:rPr>
                <w:t>Cust</w:t>
              </w:r>
              <w:proofErr w:type="spellEnd"/>
              <w:r w:rsidRPr="001141A9">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1141A9">
                <w:rPr>
                  <w:rFonts w:cs="Calibri"/>
                  <w:szCs w:val="22"/>
                  <w:shd w:val="clear" w:color="auto" w:fill="auto"/>
                  <w:lang w:val="en-US" w:eastAsia="en-US"/>
                </w:rPr>
                <w:t>gmt.</w:t>
              </w:r>
            </w:ins>
          </w:p>
        </w:tc>
        <w:tc>
          <w:tcPr>
            <w:tcW w:w="1890" w:type="dxa"/>
            <w:tcBorders>
              <w:top w:val="nil"/>
              <w:left w:val="nil"/>
              <w:bottom w:val="single" w:sz="4" w:space="0" w:color="auto"/>
              <w:right w:val="single" w:sz="4" w:space="0" w:color="auto"/>
            </w:tcBorders>
            <w:shd w:val="clear" w:color="auto" w:fill="auto"/>
            <w:noWrap/>
            <w:vAlign w:val="bottom"/>
            <w:hideMark/>
            <w:tcPrChange w:id="7324"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25" w:author="manojk" w:date="2012-05-29T15:44:00Z"/>
                <w:rFonts w:cs="Calibri"/>
                <w:szCs w:val="22"/>
                <w:shd w:val="clear" w:color="auto" w:fill="auto"/>
                <w:lang w:val="en-US" w:eastAsia="en-US"/>
              </w:rPr>
            </w:pPr>
            <w:proofErr w:type="spellStart"/>
            <w:ins w:id="7326" w:author="manojk" w:date="2012-05-29T15:44:00Z">
              <w:r w:rsidRPr="00583CE0">
                <w:rPr>
                  <w:rFonts w:cs="Calibri"/>
                  <w:szCs w:val="22"/>
                  <w:shd w:val="clear" w:color="auto" w:fill="auto"/>
                  <w:lang w:val="en-US" w:eastAsia="en-US"/>
                </w:rPr>
                <w:t>CMCASSearchTBar</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Change w:id="7327"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28" w:author="manojk" w:date="2012-05-29T15:44:00Z"/>
                <w:rFonts w:cs="Calibri"/>
                <w:szCs w:val="22"/>
                <w:shd w:val="clear" w:color="auto" w:fill="auto"/>
                <w:lang w:val="en-US" w:eastAsia="en-US"/>
              </w:rPr>
            </w:pPr>
            <w:proofErr w:type="spellStart"/>
            <w:ins w:id="7329" w:author="manojk" w:date="2012-05-29T15:44:00Z">
              <w:r w:rsidRPr="00583CE0">
                <w:rPr>
                  <w:rFonts w:cs="Calibri"/>
                  <w:szCs w:val="22"/>
                  <w:shd w:val="clear" w:color="auto" w:fill="auto"/>
                  <w:lang w:val="en-US" w:eastAsia="en-US"/>
                </w:rPr>
                <w:t>SAccount</w:t>
              </w:r>
              <w:proofErr w:type="spellEnd"/>
            </w:ins>
          </w:p>
        </w:tc>
        <w:tc>
          <w:tcPr>
            <w:tcW w:w="810" w:type="dxa"/>
            <w:tcBorders>
              <w:top w:val="nil"/>
              <w:left w:val="nil"/>
              <w:bottom w:val="single" w:sz="4" w:space="0" w:color="auto"/>
              <w:right w:val="single" w:sz="4" w:space="0" w:color="auto"/>
            </w:tcBorders>
            <w:shd w:val="clear" w:color="auto" w:fill="auto"/>
            <w:noWrap/>
            <w:vAlign w:val="bottom"/>
            <w:hideMark/>
            <w:tcPrChange w:id="7330"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31" w:author="manojk" w:date="2012-05-29T15:44:00Z"/>
                <w:rFonts w:cs="Calibri"/>
                <w:szCs w:val="22"/>
                <w:shd w:val="clear" w:color="auto" w:fill="auto"/>
                <w:lang w:val="en-US" w:eastAsia="en-US"/>
              </w:rPr>
            </w:pPr>
            <w:ins w:id="7332" w:author="manojk" w:date="2012-05-29T15:44:00Z">
              <w:r w:rsidRPr="00583CE0">
                <w:rPr>
                  <w:rFonts w:cs="Calibri"/>
                  <w:szCs w:val="22"/>
                  <w:shd w:val="clear" w:color="auto" w:fill="auto"/>
                  <w:lang w:val="en-US" w:eastAsia="en-US"/>
                </w:rPr>
                <w:t>Verio</w:t>
              </w:r>
            </w:ins>
          </w:p>
        </w:tc>
        <w:tc>
          <w:tcPr>
            <w:tcW w:w="926" w:type="dxa"/>
            <w:tcBorders>
              <w:top w:val="nil"/>
              <w:left w:val="nil"/>
              <w:bottom w:val="single" w:sz="4" w:space="0" w:color="auto"/>
              <w:right w:val="single" w:sz="4" w:space="0" w:color="auto"/>
            </w:tcBorders>
            <w:shd w:val="clear" w:color="auto" w:fill="auto"/>
            <w:noWrap/>
            <w:vAlign w:val="bottom"/>
            <w:hideMark/>
            <w:tcPrChange w:id="7333"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34" w:author="manojk" w:date="2012-05-29T15:44:00Z"/>
                <w:rFonts w:cs="Calibri"/>
                <w:szCs w:val="22"/>
                <w:shd w:val="clear" w:color="auto" w:fill="auto"/>
                <w:lang w:val="en-US" w:eastAsia="en-US"/>
              </w:rPr>
            </w:pPr>
            <w:proofErr w:type="spellStart"/>
            <w:ins w:id="7335" w:author="manojk" w:date="2012-05-29T16:07:00Z">
              <w:r>
                <w:rPr>
                  <w:rFonts w:cs="Calibri"/>
                  <w:szCs w:val="22"/>
                  <w:shd w:val="clear" w:color="auto" w:fill="auto"/>
                  <w:lang w:val="en-US" w:eastAsia="en-US"/>
                </w:rPr>
                <w:t>en_US</w:t>
              </w:r>
            </w:ins>
            <w:proofErr w:type="spellEnd"/>
          </w:p>
        </w:tc>
        <w:tc>
          <w:tcPr>
            <w:tcW w:w="1464" w:type="dxa"/>
            <w:tcBorders>
              <w:top w:val="nil"/>
              <w:left w:val="nil"/>
              <w:bottom w:val="single" w:sz="4" w:space="0" w:color="auto"/>
              <w:right w:val="single" w:sz="4" w:space="0" w:color="auto"/>
            </w:tcBorders>
            <w:shd w:val="clear" w:color="auto" w:fill="auto"/>
            <w:noWrap/>
            <w:vAlign w:val="bottom"/>
            <w:hideMark/>
            <w:tcPrChange w:id="7336"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37" w:author="manojk" w:date="2012-05-29T15:44:00Z"/>
                <w:rFonts w:cs="Calibri"/>
                <w:szCs w:val="22"/>
                <w:shd w:val="clear" w:color="auto" w:fill="auto"/>
                <w:lang w:val="en-US" w:eastAsia="en-US"/>
              </w:rPr>
            </w:pPr>
            <w:ins w:id="7338" w:author="manojk" w:date="2012-05-29T15:44:00Z">
              <w:r w:rsidRPr="00583CE0">
                <w:rPr>
                  <w:rFonts w:cs="Calibri"/>
                  <w:szCs w:val="22"/>
                  <w:shd w:val="clear" w:color="auto" w:fill="auto"/>
                  <w:lang w:val="en-US" w:eastAsia="en-US"/>
                </w:rPr>
                <w:t>CTRL_TIP</w:t>
              </w:r>
            </w:ins>
          </w:p>
        </w:tc>
        <w:tc>
          <w:tcPr>
            <w:tcW w:w="1975" w:type="dxa"/>
            <w:tcBorders>
              <w:top w:val="nil"/>
              <w:left w:val="nil"/>
              <w:bottom w:val="single" w:sz="4" w:space="0" w:color="auto"/>
              <w:right w:val="single" w:sz="4" w:space="0" w:color="auto"/>
            </w:tcBorders>
            <w:shd w:val="clear" w:color="auto" w:fill="auto"/>
            <w:noWrap/>
            <w:vAlign w:val="bottom"/>
            <w:hideMark/>
            <w:tcPrChange w:id="7339"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EB7F51" w:rsidRPr="00583CE0" w:rsidRDefault="00EB7F51" w:rsidP="00583CE0">
            <w:pPr>
              <w:widowControl/>
              <w:autoSpaceDE/>
              <w:autoSpaceDN/>
              <w:adjustRightInd/>
              <w:rPr>
                <w:ins w:id="7340" w:author="manojk" w:date="2012-05-29T15:44:00Z"/>
                <w:rFonts w:cs="Calibri"/>
                <w:szCs w:val="22"/>
                <w:shd w:val="clear" w:color="auto" w:fill="auto"/>
                <w:lang w:val="en-US" w:eastAsia="en-US"/>
              </w:rPr>
            </w:pPr>
            <w:ins w:id="7341" w:author="manojk" w:date="2012-05-29T15:44:00Z">
              <w:r w:rsidRPr="00583CE0">
                <w:rPr>
                  <w:rFonts w:cs="Calibri"/>
                  <w:szCs w:val="22"/>
                  <w:shd w:val="clear" w:color="auto" w:fill="auto"/>
                  <w:lang w:val="en-US" w:eastAsia="en-US"/>
                </w:rPr>
                <w:t>To add a record</w:t>
              </w:r>
            </w:ins>
          </w:p>
        </w:tc>
      </w:tr>
      <w:tr w:rsidR="007046E0" w:rsidRPr="00583CE0" w:rsidTr="009645AE">
        <w:tblPrEx>
          <w:tblPrExChange w:id="7342" w:author="manojk" w:date="2012-05-29T16:07:00Z">
            <w:tblPrEx>
              <w:tblW w:w="0" w:type="auto"/>
            </w:tblPrEx>
          </w:tblPrExChange>
        </w:tblPrEx>
        <w:trPr>
          <w:trHeight w:val="300"/>
          <w:ins w:id="7343" w:author="manojk" w:date="2012-05-29T15:44:00Z"/>
          <w:trPrChange w:id="7344" w:author="manojk" w:date="2012-05-29T16:07:00Z">
            <w:trPr>
              <w:gridAfter w:val="0"/>
              <w:trHeight w:val="300"/>
            </w:trPr>
          </w:trPrChange>
        </w:trPr>
        <w:tc>
          <w:tcPr>
            <w:tcW w:w="915" w:type="dxa"/>
            <w:tcBorders>
              <w:top w:val="nil"/>
              <w:left w:val="single" w:sz="4" w:space="0" w:color="auto"/>
              <w:bottom w:val="single" w:sz="4" w:space="0" w:color="auto"/>
              <w:right w:val="single" w:sz="4" w:space="0" w:color="auto"/>
            </w:tcBorders>
            <w:shd w:val="clear" w:color="auto" w:fill="auto"/>
            <w:noWrap/>
            <w:hideMark/>
            <w:tcPrChange w:id="7345" w:author="manojk" w:date="2012-05-29T16:07:00Z">
              <w:tcPr>
                <w:tcW w:w="0" w:type="auto"/>
                <w:tcBorders>
                  <w:top w:val="nil"/>
                  <w:left w:val="single" w:sz="4" w:space="0" w:color="auto"/>
                  <w:bottom w:val="single" w:sz="4" w:space="0" w:color="auto"/>
                  <w:right w:val="single" w:sz="4" w:space="0" w:color="auto"/>
                </w:tcBorders>
                <w:shd w:val="clear" w:color="auto" w:fill="auto"/>
                <w:noWrap/>
                <w:hideMark/>
              </w:tcPr>
            </w:tcPrChange>
          </w:tcPr>
          <w:p w:rsidR="007046E0" w:rsidRPr="00583CE0" w:rsidRDefault="007046E0" w:rsidP="00583CE0">
            <w:pPr>
              <w:widowControl/>
              <w:autoSpaceDE/>
              <w:autoSpaceDN/>
              <w:adjustRightInd/>
              <w:rPr>
                <w:ins w:id="7346" w:author="manojk" w:date="2012-05-29T15:44:00Z"/>
                <w:rFonts w:cs="Calibri"/>
                <w:szCs w:val="22"/>
                <w:shd w:val="clear" w:color="auto" w:fill="auto"/>
                <w:lang w:val="en-US" w:eastAsia="en-US"/>
              </w:rPr>
            </w:pPr>
            <w:proofErr w:type="spellStart"/>
            <w:ins w:id="7347" w:author="manojk" w:date="2012-05-29T15:49:00Z">
              <w:r w:rsidRPr="00583CE0">
                <w:rPr>
                  <w:rFonts w:cs="Calibri"/>
                  <w:szCs w:val="22"/>
                  <w:shd w:val="clear" w:color="auto" w:fill="auto"/>
                  <w:lang w:val="en-US" w:eastAsia="en-US"/>
                </w:rPr>
                <w:t>Cust</w:t>
              </w:r>
              <w:proofErr w:type="spellEnd"/>
              <w:r w:rsidRPr="001141A9">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1141A9">
                <w:rPr>
                  <w:rFonts w:cs="Calibri"/>
                  <w:szCs w:val="22"/>
                  <w:shd w:val="clear" w:color="auto" w:fill="auto"/>
                  <w:lang w:val="en-US" w:eastAsia="en-US"/>
                </w:rPr>
                <w:t>gmt.</w:t>
              </w:r>
            </w:ins>
          </w:p>
        </w:tc>
        <w:tc>
          <w:tcPr>
            <w:tcW w:w="1890" w:type="dxa"/>
            <w:tcBorders>
              <w:top w:val="nil"/>
              <w:left w:val="nil"/>
              <w:bottom w:val="single" w:sz="4" w:space="0" w:color="auto"/>
              <w:right w:val="single" w:sz="4" w:space="0" w:color="auto"/>
            </w:tcBorders>
            <w:shd w:val="clear" w:color="auto" w:fill="auto"/>
            <w:noWrap/>
            <w:vAlign w:val="bottom"/>
            <w:hideMark/>
            <w:tcPrChange w:id="7348"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49" w:author="manojk" w:date="2012-05-29T15:44:00Z"/>
                <w:rFonts w:cs="Calibri"/>
                <w:szCs w:val="22"/>
                <w:shd w:val="clear" w:color="auto" w:fill="auto"/>
                <w:lang w:val="en-US" w:eastAsia="en-US"/>
              </w:rPr>
            </w:pPr>
            <w:proofErr w:type="spellStart"/>
            <w:ins w:id="7350" w:author="manojk" w:date="2012-05-29T16:13:00Z">
              <w:r w:rsidRPr="00583CE0">
                <w:rPr>
                  <w:rFonts w:cs="Calibri"/>
                  <w:szCs w:val="22"/>
                  <w:shd w:val="clear" w:color="auto" w:fill="auto"/>
                  <w:lang w:val="en-US" w:eastAsia="en-US"/>
                </w:rPr>
                <w:t>CMCASSearchTBar</w:t>
              </w:r>
            </w:ins>
            <w:proofErr w:type="spellEnd"/>
          </w:p>
        </w:tc>
        <w:tc>
          <w:tcPr>
            <w:tcW w:w="1170" w:type="dxa"/>
            <w:tcBorders>
              <w:top w:val="nil"/>
              <w:left w:val="nil"/>
              <w:bottom w:val="single" w:sz="4" w:space="0" w:color="auto"/>
              <w:right w:val="single" w:sz="4" w:space="0" w:color="auto"/>
            </w:tcBorders>
            <w:shd w:val="clear" w:color="auto" w:fill="auto"/>
            <w:noWrap/>
            <w:vAlign w:val="bottom"/>
            <w:hideMark/>
            <w:tcPrChange w:id="7351"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52" w:author="manojk" w:date="2012-05-29T15:44:00Z"/>
                <w:rFonts w:cs="Calibri"/>
                <w:szCs w:val="22"/>
                <w:shd w:val="clear" w:color="auto" w:fill="auto"/>
                <w:lang w:val="en-US" w:eastAsia="en-US"/>
              </w:rPr>
            </w:pPr>
            <w:proofErr w:type="spellStart"/>
            <w:ins w:id="7353" w:author="manojk" w:date="2012-05-29T16:13:00Z">
              <w:r w:rsidRPr="00583CE0">
                <w:rPr>
                  <w:rFonts w:cs="Calibri"/>
                  <w:szCs w:val="22"/>
                  <w:shd w:val="clear" w:color="auto" w:fill="auto"/>
                  <w:lang w:val="en-US" w:eastAsia="en-US"/>
                </w:rPr>
                <w:t>SAccount</w:t>
              </w:r>
            </w:ins>
            <w:proofErr w:type="spellEnd"/>
          </w:p>
        </w:tc>
        <w:tc>
          <w:tcPr>
            <w:tcW w:w="810" w:type="dxa"/>
            <w:tcBorders>
              <w:top w:val="nil"/>
              <w:left w:val="nil"/>
              <w:bottom w:val="single" w:sz="4" w:space="0" w:color="auto"/>
              <w:right w:val="single" w:sz="4" w:space="0" w:color="auto"/>
            </w:tcBorders>
            <w:shd w:val="clear" w:color="auto" w:fill="auto"/>
            <w:noWrap/>
            <w:vAlign w:val="bottom"/>
            <w:hideMark/>
            <w:tcPrChange w:id="7354"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55" w:author="manojk" w:date="2012-05-29T15:44:00Z"/>
                <w:rFonts w:cs="Calibri"/>
                <w:szCs w:val="22"/>
                <w:shd w:val="clear" w:color="auto" w:fill="auto"/>
                <w:lang w:val="en-US" w:eastAsia="en-US"/>
              </w:rPr>
            </w:pPr>
            <w:ins w:id="7356" w:author="manojk" w:date="2012-05-29T15:44:00Z">
              <w:r w:rsidRPr="00583CE0">
                <w:rPr>
                  <w:rFonts w:cs="Calibri"/>
                  <w:szCs w:val="22"/>
                  <w:shd w:val="clear" w:color="auto" w:fill="auto"/>
                  <w:lang w:val="en-US" w:eastAsia="en-US"/>
                </w:rPr>
                <w:t>Verio</w:t>
              </w:r>
            </w:ins>
          </w:p>
        </w:tc>
        <w:tc>
          <w:tcPr>
            <w:tcW w:w="926" w:type="dxa"/>
            <w:tcBorders>
              <w:top w:val="nil"/>
              <w:left w:val="nil"/>
              <w:bottom w:val="single" w:sz="4" w:space="0" w:color="auto"/>
              <w:right w:val="single" w:sz="4" w:space="0" w:color="auto"/>
            </w:tcBorders>
            <w:shd w:val="clear" w:color="auto" w:fill="auto"/>
            <w:noWrap/>
            <w:vAlign w:val="bottom"/>
            <w:hideMark/>
            <w:tcPrChange w:id="7357"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58" w:author="manojk" w:date="2012-05-29T15:44:00Z"/>
                <w:rFonts w:cs="Calibri"/>
                <w:szCs w:val="22"/>
                <w:shd w:val="clear" w:color="auto" w:fill="auto"/>
                <w:lang w:val="en-US" w:eastAsia="en-US"/>
              </w:rPr>
            </w:pPr>
            <w:proofErr w:type="spellStart"/>
            <w:ins w:id="7359" w:author="manojk" w:date="2012-05-29T16:07:00Z">
              <w:r>
                <w:rPr>
                  <w:rFonts w:cs="Calibri"/>
                  <w:szCs w:val="22"/>
                  <w:shd w:val="clear" w:color="auto" w:fill="auto"/>
                  <w:lang w:val="en-US" w:eastAsia="en-US"/>
                </w:rPr>
                <w:t>en_US</w:t>
              </w:r>
            </w:ins>
            <w:proofErr w:type="spellEnd"/>
          </w:p>
        </w:tc>
        <w:tc>
          <w:tcPr>
            <w:tcW w:w="1464" w:type="dxa"/>
            <w:tcBorders>
              <w:top w:val="nil"/>
              <w:left w:val="nil"/>
              <w:bottom w:val="single" w:sz="4" w:space="0" w:color="auto"/>
              <w:right w:val="single" w:sz="4" w:space="0" w:color="auto"/>
            </w:tcBorders>
            <w:shd w:val="clear" w:color="auto" w:fill="auto"/>
            <w:noWrap/>
            <w:vAlign w:val="bottom"/>
            <w:hideMark/>
            <w:tcPrChange w:id="7360"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61" w:author="manojk" w:date="2012-05-29T15:44:00Z"/>
                <w:rFonts w:cs="Calibri"/>
                <w:szCs w:val="22"/>
                <w:shd w:val="clear" w:color="auto" w:fill="auto"/>
                <w:lang w:val="en-US" w:eastAsia="en-US"/>
              </w:rPr>
            </w:pPr>
            <w:ins w:id="7362" w:author="manojk" w:date="2012-05-29T15:44:00Z">
              <w:r w:rsidRPr="00583CE0">
                <w:rPr>
                  <w:rFonts w:cs="Calibri"/>
                  <w:szCs w:val="22"/>
                  <w:shd w:val="clear" w:color="auto" w:fill="auto"/>
                  <w:lang w:val="en-US" w:eastAsia="en-US"/>
                </w:rPr>
                <w:t>CTRL_LBL</w:t>
              </w:r>
            </w:ins>
          </w:p>
        </w:tc>
        <w:tc>
          <w:tcPr>
            <w:tcW w:w="1975" w:type="dxa"/>
            <w:tcBorders>
              <w:top w:val="nil"/>
              <w:left w:val="nil"/>
              <w:bottom w:val="single" w:sz="4" w:space="0" w:color="auto"/>
              <w:right w:val="single" w:sz="4" w:space="0" w:color="auto"/>
            </w:tcBorders>
            <w:shd w:val="clear" w:color="auto" w:fill="auto"/>
            <w:noWrap/>
            <w:vAlign w:val="bottom"/>
            <w:hideMark/>
            <w:tcPrChange w:id="7363"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64" w:author="manojk" w:date="2012-05-29T15:44:00Z"/>
                <w:rFonts w:cs="Calibri"/>
                <w:szCs w:val="22"/>
                <w:shd w:val="clear" w:color="auto" w:fill="auto"/>
                <w:lang w:val="en-US" w:eastAsia="en-US"/>
              </w:rPr>
            </w:pPr>
            <w:ins w:id="7365" w:author="manojk" w:date="2012-05-29T16:14:00Z">
              <w:r>
                <w:rPr>
                  <w:rFonts w:cs="Calibri"/>
                  <w:szCs w:val="22"/>
                  <w:shd w:val="clear" w:color="auto" w:fill="auto"/>
                  <w:lang w:val="en-US" w:eastAsia="en-US"/>
                </w:rPr>
                <w:t xml:space="preserve">Create </w:t>
              </w:r>
            </w:ins>
            <w:ins w:id="7366" w:author="manojk" w:date="2012-05-29T15:44:00Z">
              <w:r w:rsidRPr="00583CE0">
                <w:rPr>
                  <w:rFonts w:cs="Calibri"/>
                  <w:szCs w:val="22"/>
                  <w:shd w:val="clear" w:color="auto" w:fill="auto"/>
                  <w:lang w:val="en-US" w:eastAsia="en-US"/>
                </w:rPr>
                <w:t>New</w:t>
              </w:r>
            </w:ins>
          </w:p>
        </w:tc>
      </w:tr>
      <w:tr w:rsidR="007046E0" w:rsidRPr="00583CE0" w:rsidTr="009645AE">
        <w:tblPrEx>
          <w:tblPrExChange w:id="7367" w:author="manojk" w:date="2012-05-29T16:07:00Z">
            <w:tblPrEx>
              <w:tblW w:w="0" w:type="auto"/>
            </w:tblPrEx>
          </w:tblPrExChange>
        </w:tblPrEx>
        <w:trPr>
          <w:trHeight w:val="300"/>
          <w:ins w:id="7368" w:author="manojk" w:date="2012-05-29T15:44:00Z"/>
          <w:trPrChange w:id="7369" w:author="manojk" w:date="2012-05-29T16:07:00Z">
            <w:trPr>
              <w:gridAfter w:val="0"/>
              <w:trHeight w:val="300"/>
            </w:trPr>
          </w:trPrChange>
        </w:trPr>
        <w:tc>
          <w:tcPr>
            <w:tcW w:w="915" w:type="dxa"/>
            <w:tcBorders>
              <w:top w:val="nil"/>
              <w:left w:val="single" w:sz="4" w:space="0" w:color="auto"/>
              <w:bottom w:val="single" w:sz="4" w:space="0" w:color="auto"/>
              <w:right w:val="single" w:sz="4" w:space="0" w:color="auto"/>
            </w:tcBorders>
            <w:shd w:val="clear" w:color="auto" w:fill="auto"/>
            <w:noWrap/>
            <w:hideMark/>
            <w:tcPrChange w:id="7370" w:author="manojk" w:date="2012-05-29T16:07:00Z">
              <w:tcPr>
                <w:tcW w:w="0" w:type="auto"/>
                <w:tcBorders>
                  <w:top w:val="nil"/>
                  <w:left w:val="single" w:sz="4" w:space="0" w:color="auto"/>
                  <w:bottom w:val="single" w:sz="4" w:space="0" w:color="auto"/>
                  <w:right w:val="single" w:sz="4" w:space="0" w:color="auto"/>
                </w:tcBorders>
                <w:shd w:val="clear" w:color="auto" w:fill="auto"/>
                <w:noWrap/>
                <w:hideMark/>
              </w:tcPr>
            </w:tcPrChange>
          </w:tcPr>
          <w:p w:rsidR="007046E0" w:rsidRPr="00583CE0" w:rsidRDefault="007046E0" w:rsidP="00583CE0">
            <w:pPr>
              <w:widowControl/>
              <w:autoSpaceDE/>
              <w:autoSpaceDN/>
              <w:adjustRightInd/>
              <w:rPr>
                <w:ins w:id="7371" w:author="manojk" w:date="2012-05-29T15:44:00Z"/>
                <w:rFonts w:cs="Calibri"/>
                <w:szCs w:val="22"/>
                <w:shd w:val="clear" w:color="auto" w:fill="auto"/>
                <w:lang w:val="en-US" w:eastAsia="en-US"/>
              </w:rPr>
            </w:pPr>
            <w:proofErr w:type="spellStart"/>
            <w:ins w:id="7372" w:author="manojk" w:date="2012-05-29T15:49:00Z">
              <w:r w:rsidRPr="00583CE0">
                <w:rPr>
                  <w:rFonts w:cs="Calibri"/>
                  <w:szCs w:val="22"/>
                  <w:shd w:val="clear" w:color="auto" w:fill="auto"/>
                  <w:lang w:val="en-US" w:eastAsia="en-US"/>
                </w:rPr>
                <w:t>Cust</w:t>
              </w:r>
              <w:proofErr w:type="spellEnd"/>
              <w:r w:rsidRPr="001141A9">
                <w:rPr>
                  <w:rFonts w:cs="Calibri"/>
                  <w:szCs w:val="22"/>
                  <w:shd w:val="clear" w:color="auto" w:fill="auto"/>
                  <w:lang w:val="en-US" w:eastAsia="en-US"/>
                </w:rPr>
                <w:t>.</w:t>
              </w:r>
              <w:r w:rsidRPr="00583CE0">
                <w:rPr>
                  <w:rFonts w:cs="Calibri"/>
                  <w:szCs w:val="22"/>
                  <w:shd w:val="clear" w:color="auto" w:fill="auto"/>
                  <w:lang w:val="en-US" w:eastAsia="en-US"/>
                </w:rPr>
                <w:t xml:space="preserve"> M</w:t>
              </w:r>
              <w:r w:rsidRPr="001141A9">
                <w:rPr>
                  <w:rFonts w:cs="Calibri"/>
                  <w:szCs w:val="22"/>
                  <w:shd w:val="clear" w:color="auto" w:fill="auto"/>
                  <w:lang w:val="en-US" w:eastAsia="en-US"/>
                </w:rPr>
                <w:t>gmt.</w:t>
              </w:r>
            </w:ins>
          </w:p>
        </w:tc>
        <w:tc>
          <w:tcPr>
            <w:tcW w:w="1890" w:type="dxa"/>
            <w:tcBorders>
              <w:top w:val="nil"/>
              <w:left w:val="nil"/>
              <w:bottom w:val="single" w:sz="4" w:space="0" w:color="auto"/>
              <w:right w:val="single" w:sz="4" w:space="0" w:color="auto"/>
            </w:tcBorders>
            <w:shd w:val="clear" w:color="auto" w:fill="auto"/>
            <w:noWrap/>
            <w:vAlign w:val="bottom"/>
            <w:hideMark/>
            <w:tcPrChange w:id="7373"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74" w:author="manojk" w:date="2012-05-29T15:44:00Z"/>
                <w:rFonts w:cs="Calibri"/>
                <w:szCs w:val="22"/>
                <w:shd w:val="clear" w:color="auto" w:fill="auto"/>
                <w:lang w:val="en-US" w:eastAsia="en-US"/>
              </w:rPr>
            </w:pPr>
            <w:proofErr w:type="spellStart"/>
            <w:ins w:id="7375" w:author="manojk" w:date="2012-05-29T16:13:00Z">
              <w:r w:rsidRPr="00583CE0">
                <w:rPr>
                  <w:rFonts w:cs="Calibri"/>
                  <w:szCs w:val="22"/>
                  <w:shd w:val="clear" w:color="auto" w:fill="auto"/>
                  <w:lang w:val="en-US" w:eastAsia="en-US"/>
                </w:rPr>
                <w:t>CMCASSearchTBar</w:t>
              </w:r>
            </w:ins>
            <w:proofErr w:type="spellEnd"/>
          </w:p>
        </w:tc>
        <w:tc>
          <w:tcPr>
            <w:tcW w:w="1170" w:type="dxa"/>
            <w:tcBorders>
              <w:top w:val="nil"/>
              <w:left w:val="nil"/>
              <w:bottom w:val="single" w:sz="4" w:space="0" w:color="auto"/>
              <w:right w:val="single" w:sz="4" w:space="0" w:color="auto"/>
            </w:tcBorders>
            <w:shd w:val="clear" w:color="auto" w:fill="auto"/>
            <w:noWrap/>
            <w:vAlign w:val="bottom"/>
            <w:hideMark/>
            <w:tcPrChange w:id="7376"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77" w:author="manojk" w:date="2012-05-29T15:44:00Z"/>
                <w:rFonts w:cs="Calibri"/>
                <w:szCs w:val="22"/>
                <w:shd w:val="clear" w:color="auto" w:fill="auto"/>
                <w:lang w:val="en-US" w:eastAsia="en-US"/>
              </w:rPr>
            </w:pPr>
            <w:proofErr w:type="spellStart"/>
            <w:ins w:id="7378" w:author="manojk" w:date="2012-05-29T16:13:00Z">
              <w:r w:rsidRPr="00583CE0">
                <w:rPr>
                  <w:rFonts w:cs="Calibri"/>
                  <w:szCs w:val="22"/>
                  <w:shd w:val="clear" w:color="auto" w:fill="auto"/>
                  <w:lang w:val="en-US" w:eastAsia="en-US"/>
                </w:rPr>
                <w:t>SAccount</w:t>
              </w:r>
            </w:ins>
            <w:proofErr w:type="spellEnd"/>
          </w:p>
        </w:tc>
        <w:tc>
          <w:tcPr>
            <w:tcW w:w="810" w:type="dxa"/>
            <w:tcBorders>
              <w:top w:val="nil"/>
              <w:left w:val="nil"/>
              <w:bottom w:val="single" w:sz="4" w:space="0" w:color="auto"/>
              <w:right w:val="single" w:sz="4" w:space="0" w:color="auto"/>
            </w:tcBorders>
            <w:shd w:val="clear" w:color="auto" w:fill="auto"/>
            <w:noWrap/>
            <w:vAlign w:val="bottom"/>
            <w:hideMark/>
            <w:tcPrChange w:id="7379"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80" w:author="manojk" w:date="2012-05-29T15:44:00Z"/>
                <w:rFonts w:cs="Calibri"/>
                <w:szCs w:val="22"/>
                <w:shd w:val="clear" w:color="auto" w:fill="auto"/>
                <w:lang w:val="en-US" w:eastAsia="en-US"/>
              </w:rPr>
            </w:pPr>
            <w:ins w:id="7381" w:author="manojk" w:date="2012-05-29T15:44:00Z">
              <w:r w:rsidRPr="00583CE0">
                <w:rPr>
                  <w:rFonts w:cs="Calibri"/>
                  <w:szCs w:val="22"/>
                  <w:shd w:val="clear" w:color="auto" w:fill="auto"/>
                  <w:lang w:val="en-US" w:eastAsia="en-US"/>
                </w:rPr>
                <w:t>Verio</w:t>
              </w:r>
            </w:ins>
          </w:p>
        </w:tc>
        <w:tc>
          <w:tcPr>
            <w:tcW w:w="926" w:type="dxa"/>
            <w:tcBorders>
              <w:top w:val="nil"/>
              <w:left w:val="nil"/>
              <w:bottom w:val="single" w:sz="4" w:space="0" w:color="auto"/>
              <w:right w:val="single" w:sz="4" w:space="0" w:color="auto"/>
            </w:tcBorders>
            <w:shd w:val="clear" w:color="auto" w:fill="auto"/>
            <w:noWrap/>
            <w:vAlign w:val="bottom"/>
            <w:hideMark/>
            <w:tcPrChange w:id="7382"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83" w:author="manojk" w:date="2012-05-29T15:44:00Z"/>
                <w:rFonts w:cs="Calibri"/>
                <w:szCs w:val="22"/>
                <w:shd w:val="clear" w:color="auto" w:fill="auto"/>
                <w:lang w:val="en-US" w:eastAsia="en-US"/>
              </w:rPr>
            </w:pPr>
            <w:proofErr w:type="spellStart"/>
            <w:ins w:id="7384" w:author="manojk" w:date="2012-05-29T16:07:00Z">
              <w:r>
                <w:rPr>
                  <w:rFonts w:cs="Calibri"/>
                  <w:szCs w:val="22"/>
                  <w:shd w:val="clear" w:color="auto" w:fill="auto"/>
                  <w:lang w:val="en-US" w:eastAsia="en-US"/>
                </w:rPr>
                <w:t>en_US</w:t>
              </w:r>
            </w:ins>
            <w:proofErr w:type="spellEnd"/>
          </w:p>
        </w:tc>
        <w:tc>
          <w:tcPr>
            <w:tcW w:w="1464" w:type="dxa"/>
            <w:tcBorders>
              <w:top w:val="nil"/>
              <w:left w:val="nil"/>
              <w:bottom w:val="single" w:sz="4" w:space="0" w:color="auto"/>
              <w:right w:val="single" w:sz="4" w:space="0" w:color="auto"/>
            </w:tcBorders>
            <w:shd w:val="clear" w:color="auto" w:fill="auto"/>
            <w:noWrap/>
            <w:vAlign w:val="bottom"/>
            <w:hideMark/>
            <w:tcPrChange w:id="7385"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86" w:author="manojk" w:date="2012-05-29T15:44:00Z"/>
                <w:rFonts w:cs="Calibri"/>
                <w:szCs w:val="22"/>
                <w:shd w:val="clear" w:color="auto" w:fill="auto"/>
                <w:lang w:val="en-US" w:eastAsia="en-US"/>
              </w:rPr>
            </w:pPr>
            <w:ins w:id="7387" w:author="manojk" w:date="2012-05-29T15:44:00Z">
              <w:r w:rsidRPr="00583CE0">
                <w:rPr>
                  <w:rFonts w:cs="Calibri"/>
                  <w:szCs w:val="22"/>
                  <w:shd w:val="clear" w:color="auto" w:fill="auto"/>
                  <w:lang w:val="en-US" w:eastAsia="en-US"/>
                </w:rPr>
                <w:t>CTRL_TIP</w:t>
              </w:r>
            </w:ins>
          </w:p>
        </w:tc>
        <w:tc>
          <w:tcPr>
            <w:tcW w:w="1975" w:type="dxa"/>
            <w:tcBorders>
              <w:top w:val="nil"/>
              <w:left w:val="nil"/>
              <w:bottom w:val="single" w:sz="4" w:space="0" w:color="auto"/>
              <w:right w:val="single" w:sz="4" w:space="0" w:color="auto"/>
            </w:tcBorders>
            <w:shd w:val="clear" w:color="auto" w:fill="auto"/>
            <w:noWrap/>
            <w:vAlign w:val="bottom"/>
            <w:hideMark/>
            <w:tcPrChange w:id="7388" w:author="manojk" w:date="2012-05-29T16: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rsidR="007046E0" w:rsidRPr="00583CE0" w:rsidRDefault="007046E0" w:rsidP="00583CE0">
            <w:pPr>
              <w:widowControl/>
              <w:autoSpaceDE/>
              <w:autoSpaceDN/>
              <w:adjustRightInd/>
              <w:rPr>
                <w:ins w:id="7389" w:author="manojk" w:date="2012-05-29T15:44:00Z"/>
                <w:rFonts w:cs="Calibri"/>
                <w:szCs w:val="22"/>
                <w:shd w:val="clear" w:color="auto" w:fill="auto"/>
                <w:lang w:val="en-US" w:eastAsia="en-US"/>
              </w:rPr>
            </w:pPr>
            <w:ins w:id="7390" w:author="manojk" w:date="2012-05-29T15:44:00Z">
              <w:r w:rsidRPr="00583CE0">
                <w:rPr>
                  <w:rFonts w:cs="Calibri"/>
                  <w:szCs w:val="22"/>
                  <w:shd w:val="clear" w:color="auto" w:fill="auto"/>
                  <w:lang w:val="en-US" w:eastAsia="en-US"/>
                </w:rPr>
                <w:t>To create</w:t>
              </w:r>
            </w:ins>
            <w:ins w:id="7391" w:author="manojk" w:date="2012-05-29T16:14:00Z">
              <w:r w:rsidR="00550A6F">
                <w:rPr>
                  <w:rFonts w:cs="Calibri"/>
                  <w:szCs w:val="22"/>
                  <w:shd w:val="clear" w:color="auto" w:fill="auto"/>
                  <w:lang w:val="en-US" w:eastAsia="en-US"/>
                </w:rPr>
                <w:t xml:space="preserve"> a</w:t>
              </w:r>
            </w:ins>
            <w:ins w:id="7392" w:author="manojk" w:date="2012-05-29T15:44:00Z">
              <w:r w:rsidRPr="00583CE0">
                <w:rPr>
                  <w:rFonts w:cs="Calibri"/>
                  <w:szCs w:val="22"/>
                  <w:shd w:val="clear" w:color="auto" w:fill="auto"/>
                  <w:lang w:val="en-US" w:eastAsia="en-US"/>
                </w:rPr>
                <w:t xml:space="preserve"> new record</w:t>
              </w:r>
            </w:ins>
          </w:p>
        </w:tc>
      </w:tr>
    </w:tbl>
    <w:p w:rsidR="00000000" w:rsidRDefault="006A5941">
      <w:pPr>
        <w:rPr>
          <w:ins w:id="7393" w:author="manojk" w:date="2012-05-29T05:43:00Z"/>
        </w:rPr>
        <w:pPrChange w:id="7394" w:author="manojk" w:date="2012-05-29T05:51:00Z">
          <w:pPr>
            <w:pStyle w:val="Heading5"/>
          </w:pPr>
        </w:pPrChange>
      </w:pPr>
    </w:p>
    <w:p w:rsidR="00CD6C25" w:rsidRDefault="00CD6C25">
      <w:pPr>
        <w:pStyle w:val="Heading5"/>
        <w:numPr>
          <w:numberingChange w:id="7395" w:author="atuld" w:date="2012-04-26T11:16:00Z" w:original="%1:3:0:.%2:9:0:.%3:1:0:.%4:1:0:"/>
        </w:numPr>
        <w:rPr>
          <w:ins w:id="7396" w:author="manojk" w:date="2012-05-31T15:38:00Z"/>
        </w:rPr>
        <w:sectPr w:rsidR="00CD6C25" w:rsidSect="00CD6C25">
          <w:headerReference w:type="default" r:id="rId46"/>
          <w:footerReference w:type="default" r:id="rId47"/>
          <w:type w:val="continuous"/>
          <w:pgSz w:w="11909" w:h="16834" w:code="9"/>
          <w:pgMar w:top="1440" w:right="1440" w:bottom="1440" w:left="1440" w:header="720" w:footer="720" w:gutter="0"/>
          <w:cols w:space="720"/>
          <w:noEndnote/>
          <w:docGrid w:linePitch="299"/>
        </w:sectPr>
      </w:pPr>
    </w:p>
    <w:p w:rsidR="00000000" w:rsidRDefault="006A5941">
      <w:pPr>
        <w:pStyle w:val="Heading5"/>
        <w:numPr>
          <w:numberingChange w:id="7397" w:author="atuld" w:date="2012-04-26T11:16:00Z" w:original="%1:3:0:.%2:9:0:.%3:1:0:.%4:1:0:"/>
        </w:numPr>
        <w:rPr>
          <w:del w:id="7398" w:author="manojk" w:date="2012-05-14T13:47:00Z"/>
        </w:rPr>
        <w:pPrChange w:id="7399" w:author="manojk" w:date="2012-05-14T13:47:00Z">
          <w:pPr>
            <w:pStyle w:val="Heading4"/>
          </w:pPr>
        </w:pPrChange>
      </w:pPr>
    </w:p>
    <w:p w:rsidR="00000000" w:rsidRDefault="00F64F03">
      <w:pPr>
        <w:pStyle w:val="Heading5"/>
        <w:numPr>
          <w:numberingChange w:id="7400" w:author="atuld" w:date="2012-04-26T11:16:00Z" w:original="%1:3:0:.%2:9:0:.%3:1:0:.%4:1:0:"/>
        </w:numPr>
        <w:pPrChange w:id="7401" w:author="manojk" w:date="2012-05-14T13:47:00Z">
          <w:pPr>
            <w:pStyle w:val="Heading4"/>
          </w:pPr>
        </w:pPrChange>
      </w:pPr>
      <w:r>
        <w:t>Class Diagram</w:t>
      </w:r>
    </w:p>
    <w:p w:rsidR="00000000" w:rsidRDefault="00DF6216">
      <w:pPr>
        <w:numPr>
          <w:numberingChange w:id="7402" w:author="atuld" w:date="2012-04-26T11:16:00Z" w:original="%1:3:0:.%2:9:0:.%3:1:0:.%4:1:0:"/>
        </w:numPr>
        <w:pPrChange w:id="7403" w:author="manojk" w:date="2012-05-30T16:38:00Z">
          <w:pPr>
            <w:pStyle w:val="Heading4"/>
          </w:pPr>
        </w:pPrChange>
      </w:pPr>
      <w:ins w:id="7404" w:author="manojk" w:date="2012-05-30T18:14:00Z">
        <w:r>
          <w:fldChar w:fldCharType="begin"/>
        </w:r>
        <w:r w:rsidR="00C7309C">
          <w:instrText xml:space="preserve"> INCLUDEPICTURE "D:\\Projects\\VERIO\\ForDesignDoc\\ContainerControlClassDiagram.jpg" \* MERGEFORMATINET </w:instrText>
        </w:r>
        <w:r>
          <w:fldChar w:fldCharType="separate"/>
        </w:r>
        <w:r>
          <w:fldChar w:fldCharType="begin"/>
        </w:r>
        <w:r w:rsidR="004820D7">
          <w:instrText xml:space="preserve"> INCLUDEPICTURE  "D:\\Projects\\VERIO\\ForDesignDoc\\ContainerControlClassDiagram.jpg" \* MERGEFORMATINET </w:instrText>
        </w:r>
        <w:r>
          <w:fldChar w:fldCharType="separate"/>
        </w:r>
        <w:r>
          <w:fldChar w:fldCharType="begin"/>
        </w:r>
        <w:r w:rsidR="00D85BAC">
          <w:instrText xml:space="preserve"> INCLUDEPICTURE  "D:\\Projects\\VERIO\\ForDesignDoc\\ContainerControlClassDiagram.jpg" \* MERGEFORMATINET </w:instrText>
        </w:r>
        <w:r>
          <w:fldChar w:fldCharType="separate"/>
        </w:r>
        <w:r>
          <w:fldChar w:fldCharType="begin"/>
        </w:r>
        <w:r w:rsidR="005B7C2A">
          <w:instrText xml:space="preserve"> INCLUDEPICTURE  "D:\\Projects\\VERIO\\ForDesignDoc\\ContainerControlClassDiagram.jpg" \* MERGEFORMATINET </w:instrText>
        </w:r>
        <w:r>
          <w:fldChar w:fldCharType="separate"/>
        </w:r>
        <w:r>
          <w:fldChar w:fldCharType="begin"/>
        </w:r>
        <w:r w:rsidR="00D006D8">
          <w:instrText>INCLUDEPICTURE  "D:\\Projects\\VERIO\\ForDesignDoc\\ContainerControlClassDiagram.jpg" \* MERGEFORMATINET</w:instrText>
        </w:r>
        <w:r>
          <w:fldChar w:fldCharType="separate"/>
        </w:r>
        <w:r>
          <w:fldChar w:fldCharType="begin"/>
        </w:r>
        <w:r>
          <w:instrText xml:space="preserve"> INCLUDEPICTURE  "D:\\Projects\\VERIO\\ForDesignDoc\\ContainerControlClassDiagram.jpg" \* MERGEFORMATINET </w:instrText>
        </w:r>
        <w:r>
          <w:fldChar w:fldCharType="separate"/>
        </w:r>
        <w:r w:rsidR="006A5941">
          <w:pict>
            <v:shape id="_x0000_i1064" type="#_x0000_t75" alt="" style="width:674.25pt;height:930pt">
              <v:imagedata r:id="rId48" r:href="rId49"/>
            </v:shape>
          </w:pict>
        </w:r>
        <w:r>
          <w:fldChar w:fldCharType="end"/>
        </w:r>
        <w:r>
          <w:fldChar w:fldCharType="end"/>
        </w:r>
        <w:r>
          <w:fldChar w:fldCharType="end"/>
        </w:r>
        <w:r>
          <w:fldChar w:fldCharType="end"/>
        </w:r>
        <w:r>
          <w:fldChar w:fldCharType="end"/>
        </w:r>
        <w:r>
          <w:fldChar w:fldCharType="end"/>
        </w:r>
      </w:ins>
    </w:p>
    <w:p w:rsidR="00000000" w:rsidRDefault="006A5941">
      <w:pPr>
        <w:pStyle w:val="Heading5"/>
        <w:numPr>
          <w:ilvl w:val="0"/>
          <w:numId w:val="0"/>
        </w:numPr>
        <w:rPr>
          <w:ins w:id="7405" w:author="manojk" w:date="2012-05-30T18:16:00Z"/>
        </w:rPr>
        <w:pPrChange w:id="7406" w:author="manojk" w:date="2012-05-31T15:36:00Z">
          <w:pPr>
            <w:pStyle w:val="Heading5"/>
          </w:pPr>
        </w:pPrChange>
      </w:pPr>
    </w:p>
    <w:p w:rsidR="00CD6C25" w:rsidRDefault="00CD6C25" w:rsidP="0009195A">
      <w:pPr>
        <w:pStyle w:val="Heading5"/>
        <w:rPr>
          <w:ins w:id="7407" w:author="manojk" w:date="2012-05-31T15:36:00Z"/>
        </w:rPr>
        <w:sectPr w:rsidR="00CD6C25" w:rsidSect="00CD6C25">
          <w:type w:val="nextPage"/>
          <w:pgSz w:w="15840" w:h="24480" w:code="17"/>
          <w:pgMar w:top="1440" w:right="1440" w:bottom="1440" w:left="1440" w:header="720" w:footer="720" w:gutter="0"/>
          <w:cols w:space="720"/>
          <w:noEndnote/>
          <w:docGrid w:linePitch="299"/>
          <w:sectPrChange w:id="7408" w:author="manojk" w:date="2012-05-31T15:38:00Z">
            <w:sectPr w:rsidR="00CD6C25" w:rsidSect="00CD6C25">
              <w:type w:val="continuous"/>
            </w:sectPr>
          </w:sectPrChange>
        </w:sectPr>
      </w:pPr>
    </w:p>
    <w:p w:rsidR="0009195A" w:rsidRDefault="0009195A" w:rsidP="0009195A">
      <w:pPr>
        <w:pStyle w:val="Heading5"/>
        <w:rPr>
          <w:ins w:id="7409" w:author="manojk" w:date="2012-05-30T16:38:00Z"/>
        </w:rPr>
      </w:pPr>
      <w:ins w:id="7410" w:author="manojk" w:date="2012-05-30T16:38:00Z">
        <w:r>
          <w:t>Sequence Diagram</w:t>
        </w:r>
      </w:ins>
    </w:p>
    <w:p w:rsidR="00000000" w:rsidRDefault="006A5941">
      <w:pPr>
        <w:numPr>
          <w:numberingChange w:id="7411" w:author="atuld" w:date="2012-04-26T11:16:00Z" w:original="%1:3:0:.%2:9:0:.%3:1:0:.%4:1:0:"/>
        </w:numPr>
        <w:pPrChange w:id="7412" w:author="manojk" w:date="2012-05-30T16:38:00Z">
          <w:pPr>
            <w:pStyle w:val="Heading4"/>
          </w:pPr>
        </w:pPrChange>
      </w:pPr>
    </w:p>
    <w:p w:rsidR="00000000" w:rsidRDefault="00DF6216">
      <w:pPr>
        <w:numPr>
          <w:numberingChange w:id="7413" w:author="atuld" w:date="2012-04-26T11:16:00Z" w:original="%1:3:0:.%2:9:0:.%3:1:0:.%4:1:0:"/>
        </w:numPr>
        <w:pPrChange w:id="7414" w:author="manojk" w:date="2012-05-30T16:34:00Z">
          <w:pPr>
            <w:pStyle w:val="Heading4"/>
          </w:pPr>
        </w:pPrChange>
      </w:pPr>
      <w:ins w:id="7415" w:author="manojk" w:date="2012-05-30T18:03:00Z">
        <w:r>
          <w:fldChar w:fldCharType="begin"/>
        </w:r>
        <w:r w:rsidR="005812E7">
          <w:instrText xml:space="preserve"> INCLUDEPICTURE "D:\\Projects\\VERIO\\ForDesignDoc\\OSSB-ContainerControls.jpg" \* MERGEFORMATINET </w:instrText>
        </w:r>
        <w:r>
          <w:fldChar w:fldCharType="separate"/>
        </w:r>
        <w:r>
          <w:fldChar w:fldCharType="begin"/>
        </w:r>
        <w:r w:rsidR="004820D7">
          <w:instrText xml:space="preserve"> INCLUDEPICTURE  "D:\\Projects\\VERIO\\ForDesignDoc\\OSSB-ContainerControls.jpg" \* MERGEFORMATINET </w:instrText>
        </w:r>
        <w:r>
          <w:fldChar w:fldCharType="separate"/>
        </w:r>
        <w:r>
          <w:fldChar w:fldCharType="begin"/>
        </w:r>
        <w:r w:rsidR="00D85BAC">
          <w:instrText xml:space="preserve"> INCLUDEPICTURE  "D:\\Projects\\VERIO\\ForDesignDoc\\OSSB-ContainerControls.jpg" \* MERGEFORMATINET </w:instrText>
        </w:r>
        <w:r>
          <w:fldChar w:fldCharType="separate"/>
        </w:r>
        <w:r>
          <w:fldChar w:fldCharType="begin"/>
        </w:r>
        <w:r w:rsidR="005B7C2A">
          <w:instrText xml:space="preserve"> INCLUDEPICTURE  "D:\\Projects\\VERIO\\ForDesignDoc\\OSSB-ContainerControls.jpg" \* MERGEFORMATINET </w:instrText>
        </w:r>
        <w:r>
          <w:fldChar w:fldCharType="separate"/>
        </w:r>
        <w:r>
          <w:fldChar w:fldCharType="begin"/>
        </w:r>
        <w:r w:rsidR="00D006D8">
          <w:instrText>INCLUDEPICTURE  "D:\\Projects\\VERIO\\ForDesignDoc\\OSSB-ContainerControls.jpg" \* MERGEFORMATINET</w:instrText>
        </w:r>
        <w:r>
          <w:fldChar w:fldCharType="separate"/>
        </w:r>
        <w:r>
          <w:fldChar w:fldCharType="begin"/>
        </w:r>
        <w:r>
          <w:instrText xml:space="preserve"> INCLUDEPICTURE  "D:\\Projects\\VERIO\\ForDesignDoc\\OSSB-ContainerControls.jpg" \* MERGEFORMATINET </w:instrText>
        </w:r>
        <w:r>
          <w:fldChar w:fldCharType="separate"/>
        </w:r>
        <w:r w:rsidR="006A5941">
          <w:pict>
            <v:shape id="_x0000_i1065" type="#_x0000_t75" alt="" style="width:714.75pt;height:414.75pt">
              <v:imagedata r:id="rId50" r:href="rId51"/>
            </v:shape>
          </w:pict>
        </w:r>
        <w:r>
          <w:fldChar w:fldCharType="end"/>
        </w:r>
        <w:r>
          <w:fldChar w:fldCharType="end"/>
        </w:r>
        <w:r>
          <w:fldChar w:fldCharType="end"/>
        </w:r>
        <w:r>
          <w:fldChar w:fldCharType="end"/>
        </w:r>
        <w:r>
          <w:fldChar w:fldCharType="end"/>
        </w:r>
        <w:r>
          <w:fldChar w:fldCharType="end"/>
        </w:r>
      </w:ins>
    </w:p>
    <w:p w:rsidR="00000000" w:rsidRDefault="00F64F03">
      <w:pPr>
        <w:pStyle w:val="Heading5"/>
        <w:numPr>
          <w:numberingChange w:id="7416" w:author="atuld" w:date="2012-04-26T11:16:00Z" w:original="%1:3:0:.%2:9:0:.%3:1:0:.%4:1:0:"/>
        </w:numPr>
        <w:rPr>
          <w:del w:id="7417" w:author="manojk" w:date="2012-05-30T16:38:00Z"/>
        </w:rPr>
        <w:pPrChange w:id="7418" w:author="manojk" w:date="2012-05-14T13:47:00Z">
          <w:pPr>
            <w:pStyle w:val="Heading4"/>
          </w:pPr>
        </w:pPrChange>
      </w:pPr>
      <w:del w:id="7419" w:author="manojk" w:date="2012-05-30T16:38:00Z">
        <w:r w:rsidDel="0009195A">
          <w:delText>Sequence Diagram</w:delText>
        </w:r>
      </w:del>
    </w:p>
    <w:p w:rsidR="00F64F03" w:rsidRPr="008A6DF2" w:rsidRDefault="00F64F03" w:rsidP="008A6DF2"/>
    <w:p w:rsidR="00CD6C25" w:rsidRDefault="00F64F03" w:rsidP="00491926">
      <w:pPr>
        <w:pStyle w:val="Heading3"/>
        <w:numPr>
          <w:ilvl w:val="0"/>
          <w:numId w:val="0"/>
          <w:numberingChange w:id="7420" w:author="atuld" w:date="2012-04-26T11:16:00Z" w:original="%1:3:0:.%2:9:0:.%3:2:0:"/>
        </w:numPr>
        <w:rPr>
          <w:ins w:id="7421" w:author="manojk" w:date="2012-05-31T15:36:00Z"/>
        </w:rPr>
        <w:sectPr w:rsidR="00CD6C25" w:rsidSect="00CD6C25">
          <w:pgSz w:w="16834" w:h="11909" w:orient="landscape" w:code="9"/>
          <w:pgMar w:top="1440" w:right="1440" w:bottom="1440" w:left="1440" w:header="720" w:footer="720" w:gutter="0"/>
          <w:cols w:space="720"/>
          <w:noEndnote/>
          <w:docGrid w:linePitch="299"/>
          <w:sectPrChange w:id="7422" w:author="manojk" w:date="2012-05-31T15:39:00Z">
            <w:sectPr w:rsidR="00CD6C25" w:rsidSect="00CD6C25">
              <w:pgSz w:w="15840" w:h="24480" w:orient="portrait" w:code="17"/>
            </w:sectPr>
          </w:sectPrChange>
        </w:sectPr>
      </w:pPr>
      <w:del w:id="7423" w:author="manojk" w:date="2012-05-31T15:37:00Z">
        <w:r w:rsidDel="00CD6C25">
          <w:br w:type="page"/>
        </w:r>
      </w:del>
    </w:p>
    <w:p w:rsidR="00F64F03" w:rsidDel="00441606" w:rsidRDefault="00F64F03" w:rsidP="00491926">
      <w:pPr>
        <w:pStyle w:val="Heading3"/>
        <w:numPr>
          <w:ilvl w:val="0"/>
          <w:numId w:val="0"/>
          <w:numberingChange w:id="7424" w:author="atuld" w:date="2012-04-26T11:16:00Z" w:original="%1:3:0:.%2:9:0:.%3:2:0:"/>
        </w:numPr>
        <w:rPr>
          <w:del w:id="7425" w:author="manojk" w:date="2012-05-31T15:46:00Z"/>
        </w:rPr>
      </w:pPr>
    </w:p>
    <w:p w:rsidR="00F64F03" w:rsidDel="00BE1A70" w:rsidRDefault="00F64F03" w:rsidP="00AA2C81">
      <w:pPr>
        <w:pStyle w:val="Heading3"/>
        <w:numPr>
          <w:numberingChange w:id="7426" w:author="atuld" w:date="2012-04-26T11:16:00Z" w:original="%1:3:0:.%2:9:0:.%3:3:0:"/>
        </w:numPr>
        <w:rPr>
          <w:del w:id="7427" w:author="manojk" w:date="2012-05-14T13:48:00Z"/>
        </w:rPr>
      </w:pPr>
      <w:del w:id="7428" w:author="manojk" w:date="2012-05-14T13:48:00Z">
        <w:r w:rsidDel="00BE1A70">
          <w:delText>F</w:delText>
        </w:r>
      </w:del>
      <w:ins w:id="7429" w:author="Atul Duggal" w:date="2012-04-27T19:51:00Z">
        <w:del w:id="7430" w:author="manojk" w:date="2012-05-14T13:48:00Z">
          <w:r w:rsidR="00E62051" w:rsidDel="00BE1A70">
            <w:delText>or</w:delText>
          </w:r>
        </w:del>
      </w:ins>
      <w:del w:id="7431" w:author="manojk" w:date="2012-05-14T13:48:00Z">
        <w:r w:rsidDel="00BE1A70">
          <w:delText>rom Controls Implementation</w:delText>
        </w:r>
        <w:bookmarkStart w:id="7432" w:name="_Toc326167508"/>
        <w:bookmarkEnd w:id="7432"/>
      </w:del>
    </w:p>
    <w:p w:rsidR="00F64F03" w:rsidDel="00BE1A70" w:rsidRDefault="00F64F03" w:rsidP="008A6DF2">
      <w:pPr>
        <w:pStyle w:val="Heading4"/>
        <w:numPr>
          <w:numberingChange w:id="7433" w:author="atuld" w:date="2012-04-26T11:16:00Z" w:original="%1:3:0:.%2:9:0:.%3:3:0:.%4:1:0:"/>
        </w:numPr>
        <w:rPr>
          <w:del w:id="7434" w:author="manojk" w:date="2012-05-14T13:48:00Z"/>
        </w:rPr>
      </w:pPr>
      <w:del w:id="7435" w:author="manojk" w:date="2012-05-14T13:48:00Z">
        <w:r w:rsidDel="00BE1A70">
          <w:delText>Database Design</w:delText>
        </w:r>
        <w:bookmarkStart w:id="7436" w:name="_Toc326167509"/>
        <w:bookmarkEnd w:id="7436"/>
      </w:del>
    </w:p>
    <w:p w:rsidR="00E62051" w:rsidRPr="00AC0411" w:rsidDel="00BE1A70" w:rsidRDefault="00E62051" w:rsidP="00E62051">
      <w:pPr>
        <w:rPr>
          <w:ins w:id="7437" w:author="Atul Duggal" w:date="2012-04-27T19:55:00Z"/>
          <w:del w:id="7438" w:author="manojk" w:date="2012-05-14T13:48:00Z"/>
        </w:rPr>
      </w:pPr>
      <w:ins w:id="7439" w:author="Atul Duggal" w:date="2012-04-27T19:55:00Z">
        <w:del w:id="7440" w:author="manojk" w:date="2012-05-14T13:48:00Z">
          <w:r w:rsidDel="00BE1A70">
            <w:delText>CONTAINER_CTRL</w:delText>
          </w:r>
          <w:bookmarkStart w:id="7441" w:name="_Toc326167510"/>
          <w:bookmarkEnd w:id="7441"/>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7442" w:author="manojk" w:date="2012-05-14T09:3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PrChange>
      </w:tblPr>
      <w:tblGrid>
        <w:gridCol w:w="2699"/>
        <w:gridCol w:w="2699"/>
        <w:tblGridChange w:id="7443">
          <w:tblGrid>
            <w:gridCol w:w="2699"/>
            <w:gridCol w:w="2699"/>
          </w:tblGrid>
        </w:tblGridChange>
      </w:tblGrid>
      <w:tr w:rsidR="00E76745" w:rsidDel="00BE1A70" w:rsidTr="00F132AD">
        <w:trPr>
          <w:trHeight w:val="282"/>
          <w:ins w:id="7444" w:author="Atul Duggal" w:date="2012-04-27T19:55:00Z"/>
          <w:del w:id="7445" w:author="manojk" w:date="2012-05-14T13:48:00Z"/>
          <w:trPrChange w:id="7446" w:author="manojk" w:date="2012-05-14T09:33:00Z">
            <w:trPr>
              <w:trHeight w:val="282"/>
            </w:trPr>
          </w:trPrChange>
        </w:trPr>
        <w:tc>
          <w:tcPr>
            <w:tcW w:w="2699" w:type="dxa"/>
            <w:shd w:val="clear" w:color="auto" w:fill="4F6228"/>
            <w:tcPrChange w:id="7447" w:author="manojk" w:date="2012-05-14T09:33:00Z">
              <w:tcPr>
                <w:tcW w:w="2699" w:type="dxa"/>
                <w:shd w:val="clear" w:color="auto" w:fill="auto"/>
              </w:tcPr>
            </w:tcPrChange>
          </w:tcPr>
          <w:p w:rsidR="00E62051" w:rsidRPr="00F132AD" w:rsidDel="00BE1A70" w:rsidRDefault="00DF6216" w:rsidP="00D62179">
            <w:pPr>
              <w:rPr>
                <w:ins w:id="7448" w:author="Atul Duggal" w:date="2012-04-27T19:55:00Z"/>
                <w:del w:id="7449" w:author="manojk" w:date="2012-05-14T13:48:00Z"/>
                <w:rFonts w:cs="Calibri"/>
                <w:b/>
                <w:bCs/>
                <w:color w:val="EBF1DE"/>
                <w:szCs w:val="22"/>
                <w:shd w:val="clear" w:color="auto" w:fill="auto"/>
                <w:lang w:val="en-IN"/>
                <w:rPrChange w:id="7450" w:author="manojk" w:date="2012-05-14T09:33:00Z">
                  <w:rPr>
                    <w:ins w:id="7451" w:author="Atul Duggal" w:date="2012-04-27T19:55:00Z"/>
                    <w:del w:id="7452" w:author="manojk" w:date="2012-05-14T13:48:00Z"/>
                    <w:sz w:val="20"/>
                  </w:rPr>
                </w:rPrChange>
              </w:rPr>
            </w:pPr>
            <w:ins w:id="7453" w:author="Atul Duggal" w:date="2012-04-27T19:55:00Z">
              <w:del w:id="7454" w:author="manojk" w:date="2012-05-14T13:48:00Z">
                <w:r w:rsidRPr="00DF6216">
                  <w:rPr>
                    <w:rFonts w:cs="Calibri"/>
                    <w:b/>
                    <w:bCs/>
                    <w:color w:val="EBF1DE"/>
                    <w:szCs w:val="22"/>
                    <w:shd w:val="clear" w:color="auto" w:fill="auto"/>
                    <w:lang w:val="en-IN"/>
                    <w:rPrChange w:id="7455" w:author="manojk" w:date="2012-05-14T09:33:00Z">
                      <w:rPr>
                        <w:rFonts w:cs="Times New Roman"/>
                        <w:b/>
                        <w:bCs/>
                        <w:i/>
                        <w:color w:val="004080"/>
                        <w:sz w:val="20"/>
                        <w:szCs w:val="28"/>
                      </w:rPr>
                    </w:rPrChange>
                  </w:rPr>
                  <w:delText>CTRL_NAME</w:delText>
                </w:r>
                <w:bookmarkStart w:id="7456" w:name="_Toc326167511"/>
                <w:bookmarkEnd w:id="7456"/>
              </w:del>
            </w:ins>
          </w:p>
        </w:tc>
        <w:tc>
          <w:tcPr>
            <w:tcW w:w="2699" w:type="dxa"/>
            <w:shd w:val="clear" w:color="auto" w:fill="4F6228"/>
            <w:tcPrChange w:id="7457" w:author="manojk" w:date="2012-05-14T09:33:00Z">
              <w:tcPr>
                <w:tcW w:w="2699" w:type="dxa"/>
                <w:shd w:val="clear" w:color="auto" w:fill="auto"/>
              </w:tcPr>
            </w:tcPrChange>
          </w:tcPr>
          <w:p w:rsidR="00E62051" w:rsidRPr="00F132AD" w:rsidDel="00BE1A70" w:rsidRDefault="00DF6216" w:rsidP="00D62179">
            <w:pPr>
              <w:rPr>
                <w:ins w:id="7458" w:author="Atul Duggal" w:date="2012-04-27T19:55:00Z"/>
                <w:del w:id="7459" w:author="manojk" w:date="2012-05-14T13:48:00Z"/>
                <w:rFonts w:cs="Calibri"/>
                <w:b/>
                <w:bCs/>
                <w:color w:val="EBF1DE"/>
                <w:szCs w:val="22"/>
                <w:shd w:val="clear" w:color="auto" w:fill="auto"/>
                <w:lang w:val="en-IN"/>
                <w:rPrChange w:id="7460" w:author="manojk" w:date="2012-05-14T09:33:00Z">
                  <w:rPr>
                    <w:ins w:id="7461" w:author="Atul Duggal" w:date="2012-04-27T19:55:00Z"/>
                    <w:del w:id="7462" w:author="manojk" w:date="2012-05-14T13:48:00Z"/>
                    <w:sz w:val="20"/>
                  </w:rPr>
                </w:rPrChange>
              </w:rPr>
            </w:pPr>
            <w:ins w:id="7463" w:author="Atul Duggal" w:date="2012-04-27T19:55:00Z">
              <w:del w:id="7464" w:author="manojk" w:date="2012-05-14T13:48:00Z">
                <w:r w:rsidRPr="00DF6216">
                  <w:rPr>
                    <w:rFonts w:cs="Calibri"/>
                    <w:b/>
                    <w:bCs/>
                    <w:color w:val="EBF1DE"/>
                    <w:szCs w:val="22"/>
                    <w:shd w:val="clear" w:color="auto" w:fill="auto"/>
                    <w:lang w:val="en-IN"/>
                    <w:rPrChange w:id="7465" w:author="manojk" w:date="2012-05-14T09:33:00Z">
                      <w:rPr>
                        <w:rFonts w:cs="Times New Roman"/>
                        <w:b/>
                        <w:bCs/>
                        <w:i/>
                        <w:color w:val="004080"/>
                        <w:sz w:val="20"/>
                        <w:szCs w:val="28"/>
                      </w:rPr>
                    </w:rPrChange>
                  </w:rPr>
                  <w:delText>CTRL_CD</w:delText>
                </w:r>
                <w:bookmarkStart w:id="7466" w:name="_Toc326167512"/>
                <w:bookmarkEnd w:id="7466"/>
              </w:del>
            </w:ins>
          </w:p>
        </w:tc>
        <w:bookmarkStart w:id="7467" w:name="_Toc326167513"/>
        <w:bookmarkEnd w:id="7467"/>
      </w:tr>
      <w:tr w:rsidR="00E76745" w:rsidDel="00BE1A70" w:rsidTr="00E76745">
        <w:trPr>
          <w:trHeight w:val="299"/>
          <w:ins w:id="7468" w:author="Atul Duggal" w:date="2012-04-27T19:55:00Z"/>
          <w:del w:id="7469" w:author="manojk" w:date="2012-05-14T13:48:00Z"/>
        </w:trPr>
        <w:tc>
          <w:tcPr>
            <w:tcW w:w="2699" w:type="dxa"/>
            <w:shd w:val="clear" w:color="auto" w:fill="auto"/>
          </w:tcPr>
          <w:p w:rsidR="00E62051" w:rsidRPr="00E76745" w:rsidDel="00BE1A70" w:rsidRDefault="00E62051" w:rsidP="00D62179">
            <w:pPr>
              <w:rPr>
                <w:ins w:id="7470" w:author="Atul Duggal" w:date="2012-04-27T19:55:00Z"/>
                <w:del w:id="7471" w:author="manojk" w:date="2012-05-14T13:48:00Z"/>
                <w:sz w:val="20"/>
              </w:rPr>
            </w:pPr>
            <w:ins w:id="7472" w:author="Atul Duggal" w:date="2012-04-27T19:55:00Z">
              <w:del w:id="7473" w:author="manojk" w:date="2012-05-14T13:48:00Z">
                <w:r w:rsidRPr="00E76745" w:rsidDel="00BE1A70">
                  <w:rPr>
                    <w:sz w:val="20"/>
                  </w:rPr>
                  <w:delText>USERNAME</w:delText>
                </w:r>
                <w:bookmarkStart w:id="7474" w:name="_Toc326167514"/>
                <w:bookmarkEnd w:id="7474"/>
              </w:del>
            </w:ins>
          </w:p>
        </w:tc>
        <w:tc>
          <w:tcPr>
            <w:tcW w:w="2699" w:type="dxa"/>
            <w:shd w:val="clear" w:color="auto" w:fill="auto"/>
          </w:tcPr>
          <w:p w:rsidR="00E62051" w:rsidRPr="00E76745" w:rsidDel="00BE1A70" w:rsidRDefault="00E62051" w:rsidP="00D62179">
            <w:pPr>
              <w:rPr>
                <w:ins w:id="7475" w:author="Atul Duggal" w:date="2012-04-27T19:55:00Z"/>
                <w:del w:id="7476" w:author="manojk" w:date="2012-05-14T13:48:00Z"/>
                <w:sz w:val="20"/>
              </w:rPr>
            </w:pPr>
            <w:ins w:id="7477" w:author="Atul Duggal" w:date="2012-04-27T19:55:00Z">
              <w:del w:id="7478" w:author="manojk" w:date="2012-05-14T13:48:00Z">
                <w:r w:rsidRPr="00E76745" w:rsidDel="00BE1A70">
                  <w:rPr>
                    <w:sz w:val="20"/>
                  </w:rPr>
                  <w:delText>USERNAME</w:delText>
                </w:r>
                <w:bookmarkStart w:id="7479" w:name="_Toc326167515"/>
                <w:bookmarkEnd w:id="7479"/>
              </w:del>
            </w:ins>
          </w:p>
        </w:tc>
        <w:bookmarkStart w:id="7480" w:name="_Toc326167516"/>
        <w:bookmarkEnd w:id="7480"/>
      </w:tr>
    </w:tbl>
    <w:p w:rsidR="00000000" w:rsidRDefault="006A5941">
      <w:pPr>
        <w:numPr>
          <w:numberingChange w:id="7481" w:author="atuld" w:date="2012-04-26T11:16:00Z" w:original="%1:3:0:.%2:9:0:.%3:3:0:.%4:1:0:"/>
        </w:numPr>
        <w:rPr>
          <w:del w:id="7482" w:author="manojk" w:date="2012-05-14T13:48:00Z"/>
        </w:rPr>
        <w:pPrChange w:id="7483" w:author="Atul Duggal" w:date="2012-04-27T19:51:00Z">
          <w:pPr>
            <w:pStyle w:val="Heading4"/>
          </w:pPr>
        </w:pPrChange>
      </w:pPr>
      <w:bookmarkStart w:id="7484" w:name="_Toc326167517"/>
      <w:bookmarkEnd w:id="7484"/>
    </w:p>
    <w:p w:rsidR="00F64F03" w:rsidDel="00BE1A70" w:rsidRDefault="00F64F03" w:rsidP="008A6DF2">
      <w:pPr>
        <w:pStyle w:val="Heading4"/>
        <w:numPr>
          <w:numberingChange w:id="7485" w:author="atuld" w:date="2012-04-26T11:16:00Z" w:original="%1:3:0:.%2:9:0:.%3:3:0:.%4:1:0:"/>
        </w:numPr>
        <w:rPr>
          <w:del w:id="7486" w:author="manojk" w:date="2012-05-14T13:48:00Z"/>
        </w:rPr>
      </w:pPr>
      <w:del w:id="7487" w:author="manojk" w:date="2012-05-14T13:48:00Z">
        <w:r w:rsidDel="00BE1A70">
          <w:delText>Class Diagram</w:delText>
        </w:r>
        <w:bookmarkStart w:id="7488" w:name="_Toc326167518"/>
        <w:bookmarkEnd w:id="7488"/>
      </w:del>
    </w:p>
    <w:p w:rsidR="00F64F03" w:rsidDel="00BE1A70" w:rsidRDefault="00F64F03" w:rsidP="008A6DF2">
      <w:pPr>
        <w:pStyle w:val="Heading4"/>
        <w:numPr>
          <w:numberingChange w:id="7489" w:author="atuld" w:date="2012-04-26T11:16:00Z" w:original="%1:3:0:.%2:9:0:.%3:3:0:.%4:1:0:"/>
        </w:numPr>
        <w:rPr>
          <w:del w:id="7490" w:author="manojk" w:date="2012-05-14T13:48:00Z"/>
        </w:rPr>
      </w:pPr>
      <w:del w:id="7491" w:author="manojk" w:date="2012-05-14T13:48:00Z">
        <w:r w:rsidDel="00BE1A70">
          <w:delText>Sequence Diagram</w:delText>
        </w:r>
        <w:bookmarkStart w:id="7492" w:name="_Toc326167519"/>
        <w:bookmarkEnd w:id="7492"/>
      </w:del>
    </w:p>
    <w:p w:rsidR="00F64F03" w:rsidRPr="008A6DF2" w:rsidDel="00BE1A70" w:rsidRDefault="00F64F03" w:rsidP="008A6DF2">
      <w:pPr>
        <w:rPr>
          <w:del w:id="7493" w:author="manojk" w:date="2012-05-14T13:48:00Z"/>
        </w:rPr>
      </w:pPr>
      <w:bookmarkStart w:id="7494" w:name="_Toc326167520"/>
      <w:bookmarkEnd w:id="7494"/>
    </w:p>
    <w:p w:rsidR="00F64F03" w:rsidDel="00BE1A70" w:rsidRDefault="00F64F03" w:rsidP="00491926">
      <w:pPr>
        <w:pStyle w:val="Heading3"/>
        <w:numPr>
          <w:ilvl w:val="0"/>
          <w:numId w:val="0"/>
          <w:numberingChange w:id="7495" w:author="atuld" w:date="2012-04-26T11:16:00Z" w:original="%1:3:0:.%2:9:0:.%3:4:0:"/>
        </w:numPr>
        <w:rPr>
          <w:del w:id="7496" w:author="manojk" w:date="2012-05-14T13:48:00Z"/>
        </w:rPr>
      </w:pPr>
      <w:del w:id="7497" w:author="manojk" w:date="2012-05-14T13:48:00Z">
        <w:r w:rsidDel="00BE1A70">
          <w:br w:type="page"/>
        </w:r>
      </w:del>
    </w:p>
    <w:p w:rsidR="00F64F03" w:rsidRDefault="00F64F03" w:rsidP="00AA2C81">
      <w:pPr>
        <w:pStyle w:val="Heading3"/>
        <w:numPr>
          <w:numberingChange w:id="7498" w:author="atuld" w:date="2012-04-26T11:16:00Z" w:original="%1:3:0:.%2:9:0:.%3:5:0:"/>
        </w:numPr>
      </w:pPr>
      <w:bookmarkStart w:id="7499" w:name="_Toc326167521"/>
      <w:r>
        <w:t>Menus Implementation</w:t>
      </w:r>
      <w:bookmarkEnd w:id="7499"/>
    </w:p>
    <w:p w:rsidR="00000000" w:rsidRDefault="00CF60DD">
      <w:pPr>
        <w:numPr>
          <w:numberingChange w:id="7500" w:author="atuld" w:date="2012-04-26T11:16:00Z" w:original="%1:3:0:.%2:9:0:.%3:5:0:"/>
        </w:numPr>
        <w:pPrChange w:id="7501" w:author="manojk" w:date="2012-05-14T14:34:00Z">
          <w:pPr>
            <w:pStyle w:val="Heading3"/>
          </w:pPr>
        </w:pPrChange>
      </w:pPr>
      <w:ins w:id="7502" w:author="manojk" w:date="2012-05-14T14:35:00Z">
        <w:r>
          <w:t xml:space="preserve">Linking of menu to any page is similar to container, control association to a page. </w:t>
        </w:r>
      </w:ins>
      <w:ins w:id="7503" w:author="manojk" w:date="2012-05-14T14:36:00Z">
        <w:r>
          <w:t xml:space="preserve">Like controls, menu is linked to a container associated with </w:t>
        </w:r>
      </w:ins>
      <w:ins w:id="7504" w:author="manojk" w:date="2012-05-14T14:37:00Z">
        <w:r>
          <w:t xml:space="preserve">a given page and labels, structure, order, click action, click data for Menu items is configured in database. </w:t>
        </w:r>
      </w:ins>
      <w:ins w:id="7505" w:author="manojk" w:date="2012-05-14T14:38:00Z">
        <w:r>
          <w:t xml:space="preserve">Menu labels are customizable based upon profile and </w:t>
        </w:r>
        <w:r w:rsidR="00AE4A96">
          <w:t xml:space="preserve">are </w:t>
        </w:r>
        <w:r>
          <w:t>loca</w:t>
        </w:r>
        <w:r w:rsidR="00AE4A96">
          <w:t>le driven as well.</w:t>
        </w:r>
      </w:ins>
    </w:p>
    <w:p w:rsidR="00000000" w:rsidRDefault="006A5941">
      <w:pPr>
        <w:numPr>
          <w:numberingChange w:id="7506" w:author="atuld" w:date="2012-04-26T11:16:00Z" w:original="%1:3:0:.%2:9:0:.%3:5:0:"/>
        </w:numPr>
        <w:pPrChange w:id="7507" w:author="manojk" w:date="2012-05-14T14:34:00Z">
          <w:pPr>
            <w:pStyle w:val="Heading3"/>
          </w:pPr>
        </w:pPrChange>
      </w:pPr>
    </w:p>
    <w:p w:rsidR="00000000" w:rsidRDefault="00AE4A96">
      <w:pPr>
        <w:numPr>
          <w:numberingChange w:id="7508" w:author="atuld" w:date="2012-04-26T11:16:00Z" w:original="%1:3:0:.%2:9:0:.%3:5:0:"/>
        </w:numPr>
        <w:pPrChange w:id="7509" w:author="manojk" w:date="2012-05-14T14:34:00Z">
          <w:pPr>
            <w:pStyle w:val="Heading3"/>
          </w:pPr>
        </w:pPrChange>
      </w:pPr>
      <w:ins w:id="7510" w:author="manojk" w:date="2012-05-14T14:38:00Z">
        <w:r>
          <w:t>Below is a illustration of an ex</w:t>
        </w:r>
      </w:ins>
      <w:ins w:id="7511" w:author="manojk" w:date="2012-05-14T14:39:00Z">
        <w:r>
          <w:t>ample menu.</w:t>
        </w:r>
      </w:ins>
    </w:p>
    <w:p w:rsidR="00000000" w:rsidRDefault="006A5941">
      <w:pPr>
        <w:keepNext/>
        <w:numPr>
          <w:numberingChange w:id="7512" w:author="atuld" w:date="2012-04-26T11:16:00Z" w:original="%1:3:0:.%2:9:0:.%3:5:0:"/>
        </w:numPr>
        <w:rPr>
          <w:ins w:id="7513" w:author="manojk" w:date="2012-05-23T06:25:00Z"/>
        </w:rPr>
        <w:pPrChange w:id="7514" w:author="manojk" w:date="2012-05-23T06:25:00Z">
          <w:pPr/>
        </w:pPrChange>
      </w:pPr>
      <w:ins w:id="7515" w:author="manojk" w:date="2012-05-14T14:34:00Z">
        <w:r w:rsidRPr="00DF6216">
          <w:rPr>
            <w:noProof/>
            <w:lang w:val="en-US" w:eastAsia="en-US"/>
          </w:rPr>
          <w:pict>
            <v:shape id="Content Placeholder 5" o:spid="_x0000_i1066" type="#_x0000_t75" style="width:468pt;height:333.75pt;visibility:visible;mso-wrap-style:square">
              <v:imagedata r:id="rId52" o:title=""/>
              <o:lock v:ext="edit" grouping="t"/>
            </v:shape>
          </w:pict>
        </w:r>
      </w:ins>
    </w:p>
    <w:p w:rsidR="00000000" w:rsidRDefault="00DF6216">
      <w:pPr>
        <w:pStyle w:val="Caption"/>
        <w:numPr>
          <w:numberingChange w:id="7516" w:author="atuld" w:date="2012-04-26T11:16:00Z" w:original="%1:3:0:.%2:9:0:.%3:5:0:"/>
        </w:numPr>
        <w:jc w:val="center"/>
        <w:rPr>
          <w:b w:val="0"/>
          <w:rPrChange w:id="7517" w:author="manojk" w:date="2012-05-23T06:25:00Z">
            <w:rPr/>
          </w:rPrChange>
        </w:rPr>
        <w:pPrChange w:id="7518" w:author="manojk" w:date="2012-05-23T06:25:00Z">
          <w:pPr>
            <w:pStyle w:val="Heading3"/>
          </w:pPr>
        </w:pPrChange>
      </w:pPr>
      <w:ins w:id="7519" w:author="manojk" w:date="2012-05-23T06:25:00Z">
        <w:r w:rsidRPr="00DF6216">
          <w:rPr>
            <w:b w:val="0"/>
            <w:rPrChange w:id="7520" w:author="manojk" w:date="2012-05-23T06:25:00Z">
              <w:rPr>
                <w:i/>
              </w:rPr>
            </w:rPrChange>
          </w:rPr>
          <w:t xml:space="preserve">Figure </w:t>
        </w:r>
        <w:r w:rsidRPr="00DF6216">
          <w:rPr>
            <w:b w:val="0"/>
            <w:rPrChange w:id="7521" w:author="manojk" w:date="2012-05-23T06:25:00Z">
              <w:rPr>
                <w:i/>
              </w:rPr>
            </w:rPrChange>
          </w:rPr>
          <w:fldChar w:fldCharType="begin"/>
        </w:r>
        <w:r w:rsidRPr="00DF6216">
          <w:rPr>
            <w:b w:val="0"/>
            <w:rPrChange w:id="7522" w:author="manojk" w:date="2012-05-23T06:25:00Z">
              <w:rPr>
                <w:i/>
              </w:rPr>
            </w:rPrChange>
          </w:rPr>
          <w:instrText xml:space="preserve"> SEQ Figure \* ARABIC </w:instrText>
        </w:r>
      </w:ins>
      <w:r w:rsidRPr="00DF6216">
        <w:rPr>
          <w:b w:val="0"/>
          <w:rPrChange w:id="7523" w:author="manojk" w:date="2012-05-23T06:25:00Z">
            <w:rPr>
              <w:i/>
            </w:rPr>
          </w:rPrChange>
        </w:rPr>
        <w:fldChar w:fldCharType="separate"/>
      </w:r>
      <w:ins w:id="7524" w:author="manojk" w:date="2012-05-23T06:25:00Z">
        <w:r w:rsidRPr="00DF6216">
          <w:rPr>
            <w:b w:val="0"/>
            <w:noProof/>
            <w:rPrChange w:id="7525" w:author="manojk" w:date="2012-05-23T06:25:00Z">
              <w:rPr>
                <w:i/>
                <w:noProof/>
              </w:rPr>
            </w:rPrChange>
          </w:rPr>
          <w:t>6</w:t>
        </w:r>
        <w:r w:rsidRPr="00DF6216">
          <w:rPr>
            <w:b w:val="0"/>
            <w:rPrChange w:id="7526" w:author="manojk" w:date="2012-05-23T06:25:00Z">
              <w:rPr>
                <w:i/>
              </w:rPr>
            </w:rPrChange>
          </w:rPr>
          <w:fldChar w:fldCharType="end"/>
        </w:r>
        <w:r w:rsidRPr="00DF6216">
          <w:rPr>
            <w:b w:val="0"/>
            <w:rPrChange w:id="7527" w:author="manojk" w:date="2012-05-23T06:25:00Z">
              <w:rPr>
                <w:i/>
              </w:rPr>
            </w:rPrChange>
          </w:rPr>
          <w:t>: Menu data illustration</w:t>
        </w:r>
      </w:ins>
    </w:p>
    <w:p w:rsidR="00000000" w:rsidRDefault="00F64F03">
      <w:pPr>
        <w:pStyle w:val="Heading5"/>
        <w:numPr>
          <w:numberingChange w:id="7528" w:author="atuld" w:date="2012-04-26T11:16:00Z" w:original="%1:3:0:.%2:9:0:.%3:5:0:.%4:1:0:"/>
        </w:numPr>
        <w:pPrChange w:id="7529" w:author="manojk" w:date="2012-05-29T16:00:00Z">
          <w:pPr>
            <w:pStyle w:val="Heading4"/>
          </w:pPr>
        </w:pPrChange>
      </w:pPr>
      <w:r>
        <w:t>Database Design</w:t>
      </w:r>
    </w:p>
    <w:p w:rsidR="00000000" w:rsidRDefault="006A5941">
      <w:pPr>
        <w:numPr>
          <w:ins w:id="7530" w:author="atuld" w:date="2012-04-26T18:01:00Z"/>
        </w:numPr>
        <w:rPr>
          <w:ins w:id="7531" w:author="atuld" w:date="2012-04-26T18:01:00Z"/>
          <w:del w:id="7532" w:author="manojk" w:date="2012-05-29T16:01:00Z"/>
        </w:rPr>
        <w:pPrChange w:id="7533" w:author="atuld" w:date="2012-04-26T18:01:00Z">
          <w:pPr>
            <w:pStyle w:val="Heading4"/>
          </w:pPr>
        </w:pPrChange>
      </w:pPr>
    </w:p>
    <w:p w:rsidR="00000000" w:rsidRDefault="00835847">
      <w:pPr>
        <w:numPr>
          <w:ins w:id="7534" w:author="atuld" w:date="2012-04-26T18:01:00Z"/>
        </w:numPr>
        <w:rPr>
          <w:ins w:id="7535" w:author="atuld" w:date="2012-04-26T18:01:00Z"/>
        </w:rPr>
        <w:pPrChange w:id="7536" w:author="atuld" w:date="2012-04-26T18:01:00Z">
          <w:pPr>
            <w:pStyle w:val="Heading4"/>
          </w:pPr>
        </w:pPrChange>
      </w:pPr>
      <w:ins w:id="7537" w:author="manojk" w:date="2012-05-29T16:01:00Z">
        <w:r>
          <w:t>H</w:t>
        </w:r>
      </w:ins>
      <w:ins w:id="7538" w:author="manojk" w:date="2012-05-29T16:00:00Z">
        <w:r>
          <w:t xml:space="preserve">ere is DB schema depicting relationship among various entities around </w:t>
        </w:r>
      </w:ins>
      <w:ins w:id="7539" w:author="manojk" w:date="2012-05-29T16:01:00Z">
        <w:r>
          <w:t>Menus</w:t>
        </w:r>
      </w:ins>
      <w:ins w:id="7540" w:author="manojk" w:date="2012-05-29T16:00:00Z">
        <w:r>
          <w:t>.</w:t>
        </w:r>
      </w:ins>
    </w:p>
    <w:p w:rsidR="00000000" w:rsidRDefault="00F64F03">
      <w:pPr>
        <w:numPr>
          <w:ins w:id="7541" w:author="atuld" w:date="2012-04-26T18:01:00Z"/>
        </w:numPr>
        <w:rPr>
          <w:ins w:id="7542" w:author="atuld" w:date="2012-04-26T18:02:00Z"/>
          <w:del w:id="7543" w:author="manojk" w:date="2012-05-29T16:01:00Z"/>
        </w:rPr>
        <w:pPrChange w:id="7544" w:author="atuld" w:date="2012-04-26T18:01:00Z">
          <w:pPr>
            <w:pStyle w:val="Heading4"/>
          </w:pPr>
        </w:pPrChange>
      </w:pPr>
      <w:ins w:id="7545" w:author="atuld" w:date="2012-04-26T18:01:00Z">
        <w:del w:id="7546" w:author="manojk" w:date="2012-05-29T16:01:00Z">
          <w:r w:rsidDel="00835847">
            <w:delText>Menus has been</w:delText>
          </w:r>
        </w:del>
      </w:ins>
      <w:ins w:id="7547" w:author="atuld" w:date="2012-04-26T18:02:00Z">
        <w:del w:id="7548" w:author="manojk" w:date="2012-05-29T16:01:00Z">
          <w:r w:rsidDel="00835847">
            <w:delText xml:space="preserve">  handled in the Database in following manner:-</w:delText>
          </w:r>
        </w:del>
      </w:ins>
    </w:p>
    <w:p w:rsidR="00000000" w:rsidRDefault="006A5941">
      <w:pPr>
        <w:numPr>
          <w:ins w:id="7549" w:author="atuld" w:date="2012-04-26T18:02:00Z"/>
        </w:numPr>
        <w:rPr>
          <w:ins w:id="7550" w:author="atuld" w:date="2012-04-26T18:02:00Z"/>
        </w:rPr>
        <w:pPrChange w:id="7551" w:author="atuld" w:date="2012-04-26T18:01:00Z">
          <w:pPr>
            <w:pStyle w:val="Heading4"/>
          </w:pPr>
        </w:pPrChange>
      </w:pPr>
    </w:p>
    <w:p w:rsidR="00000000" w:rsidRDefault="00F64F03">
      <w:pPr>
        <w:numPr>
          <w:ins w:id="7552" w:author="atuld" w:date="2012-04-26T18:02:00Z"/>
        </w:numPr>
        <w:rPr>
          <w:ins w:id="7553" w:author="manojk" w:date="2012-05-29T16:01:00Z"/>
        </w:rPr>
        <w:pPrChange w:id="7554" w:author="atuld" w:date="2012-04-26T18:01:00Z">
          <w:pPr>
            <w:pStyle w:val="Heading4"/>
          </w:pPr>
        </w:pPrChange>
      </w:pPr>
      <w:ins w:id="7555" w:author="atuld" w:date="2012-04-26T18:03:00Z">
        <w:r>
          <w:t>M</w:t>
        </w:r>
      </w:ins>
      <w:ins w:id="7556" w:author="manojk" w:date="2012-05-29T16:02:00Z">
        <w:r w:rsidR="00835847">
          <w:t>enu, Submenu</w:t>
        </w:r>
      </w:ins>
      <w:ins w:id="7557" w:author="atuld" w:date="2012-04-26T18:03:00Z">
        <w:del w:id="7558" w:author="manojk" w:date="2012-05-29T16:02:00Z">
          <w:r w:rsidDel="00835847">
            <w:delText>ENU</w:delText>
          </w:r>
        </w:del>
      </w:ins>
      <w:ins w:id="7559" w:author="atuld" w:date="2012-04-26T18:04:00Z">
        <w:del w:id="7560" w:author="manojk" w:date="2012-05-29T16:02:00Z">
          <w:r w:rsidDel="00835847">
            <w:delText xml:space="preserve">  master table</w:delText>
          </w:r>
        </w:del>
      </w:ins>
      <w:ins w:id="7561" w:author="manojk" w:date="2012-05-29T16:02:00Z">
        <w:r w:rsidR="00835847">
          <w:t xml:space="preserve"> with ordering </w:t>
        </w:r>
      </w:ins>
      <w:ins w:id="7562" w:author="manojk" w:date="2012-05-29T16:03:00Z">
        <w:r w:rsidR="00920307">
          <w:t xml:space="preserve">, </w:t>
        </w:r>
      </w:ins>
      <w:ins w:id="7563" w:author="manojk" w:date="2012-05-29T16:02:00Z">
        <w:r w:rsidR="00835847">
          <w:t>click action</w:t>
        </w:r>
      </w:ins>
      <w:ins w:id="7564" w:author="manojk" w:date="2012-05-29T16:03:00Z">
        <w:r w:rsidR="00835847">
          <w:t xml:space="preserve"> and association with containers.</w:t>
        </w:r>
      </w:ins>
    </w:p>
    <w:tbl>
      <w:tblPr>
        <w:tblW w:w="0" w:type="auto"/>
        <w:tblInd w:w="93" w:type="dxa"/>
        <w:tblLook w:val="04A0"/>
      </w:tblPr>
      <w:tblGrid>
        <w:gridCol w:w="1033"/>
        <w:gridCol w:w="1270"/>
        <w:gridCol w:w="1451"/>
        <w:gridCol w:w="1465"/>
        <w:gridCol w:w="969"/>
        <w:gridCol w:w="1247"/>
        <w:gridCol w:w="1717"/>
        <w:tblGridChange w:id="7565">
          <w:tblGrid>
            <w:gridCol w:w="93"/>
            <w:gridCol w:w="1033"/>
            <w:gridCol w:w="1134"/>
            <w:gridCol w:w="136"/>
            <w:gridCol w:w="1451"/>
            <w:gridCol w:w="233"/>
            <w:gridCol w:w="1232"/>
            <w:gridCol w:w="468"/>
            <w:gridCol w:w="501"/>
            <w:gridCol w:w="1247"/>
            <w:gridCol w:w="532"/>
            <w:gridCol w:w="1120"/>
            <w:gridCol w:w="65"/>
            <w:gridCol w:w="1455"/>
            <w:gridCol w:w="2227"/>
          </w:tblGrid>
        </w:tblGridChange>
      </w:tblGrid>
      <w:tr w:rsidR="00835847" w:rsidRPr="00835847" w:rsidTr="00835847">
        <w:trPr>
          <w:trHeight w:val="300"/>
          <w:ins w:id="7566" w:author="manojk" w:date="2012-05-29T16:01:00Z"/>
        </w:trPr>
        <w:tc>
          <w:tcPr>
            <w:tcW w:w="0" w:type="auto"/>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67" w:author="manojk" w:date="2012-05-29T16:01:00Z"/>
                <w:rFonts w:cs="Calibri"/>
                <w:b/>
                <w:bCs/>
                <w:color w:val="FFFFFF"/>
                <w:szCs w:val="22"/>
                <w:shd w:val="clear" w:color="auto" w:fill="auto"/>
                <w:lang w:val="en-US" w:eastAsia="en-US"/>
              </w:rPr>
            </w:pPr>
            <w:ins w:id="7568" w:author="manojk" w:date="2012-05-29T16:01:00Z">
              <w:r w:rsidRPr="00835847">
                <w:rPr>
                  <w:rFonts w:cs="Calibri"/>
                  <w:b/>
                  <w:bCs/>
                  <w:color w:val="FFFFFF"/>
                  <w:szCs w:val="22"/>
                  <w:shd w:val="clear" w:color="auto" w:fill="auto"/>
                  <w:lang w:val="en-US" w:eastAsia="en-US"/>
                </w:rPr>
                <w:t>Portal</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69" w:author="manojk" w:date="2012-05-29T16:01:00Z"/>
                <w:rFonts w:cs="Calibri"/>
                <w:b/>
                <w:bCs/>
                <w:color w:val="FFFFFF"/>
                <w:szCs w:val="22"/>
                <w:shd w:val="clear" w:color="auto" w:fill="auto"/>
                <w:lang w:val="en-US" w:eastAsia="en-US"/>
              </w:rPr>
            </w:pPr>
            <w:ins w:id="7570" w:author="manojk" w:date="2012-05-29T16:01:00Z">
              <w:r w:rsidRPr="00835847">
                <w:rPr>
                  <w:rFonts w:cs="Calibri"/>
                  <w:b/>
                  <w:bCs/>
                  <w:color w:val="FFFFFF"/>
                  <w:szCs w:val="22"/>
                  <w:shd w:val="clear" w:color="auto" w:fill="auto"/>
                  <w:lang w:val="en-US" w:eastAsia="en-US"/>
                </w:rPr>
                <w:t>Container Code</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71" w:author="manojk" w:date="2012-05-29T16:01:00Z"/>
                <w:rFonts w:cs="Calibri"/>
                <w:b/>
                <w:bCs/>
                <w:color w:val="FFFFFF"/>
                <w:szCs w:val="22"/>
                <w:shd w:val="clear" w:color="auto" w:fill="auto"/>
                <w:lang w:val="en-US" w:eastAsia="en-US"/>
              </w:rPr>
            </w:pPr>
            <w:ins w:id="7572" w:author="manojk" w:date="2012-05-29T16:01:00Z">
              <w:r w:rsidRPr="00835847">
                <w:rPr>
                  <w:rFonts w:cs="Calibri"/>
                  <w:b/>
                  <w:bCs/>
                  <w:color w:val="FFFFFF"/>
                  <w:szCs w:val="22"/>
                  <w:shd w:val="clear" w:color="auto" w:fill="auto"/>
                  <w:lang w:val="en-US" w:eastAsia="en-US"/>
                </w:rPr>
                <w:t>Menu Item</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73" w:author="manojk" w:date="2012-05-29T16:01:00Z"/>
                <w:rFonts w:cs="Calibri"/>
                <w:b/>
                <w:bCs/>
                <w:color w:val="FFFFFF"/>
                <w:szCs w:val="22"/>
                <w:shd w:val="clear" w:color="auto" w:fill="auto"/>
                <w:lang w:val="en-US" w:eastAsia="en-US"/>
              </w:rPr>
            </w:pPr>
            <w:ins w:id="7574" w:author="manojk" w:date="2012-05-29T16:01:00Z">
              <w:r w:rsidRPr="00835847">
                <w:rPr>
                  <w:rFonts w:cs="Calibri"/>
                  <w:b/>
                  <w:bCs/>
                  <w:color w:val="FFFFFF"/>
                  <w:szCs w:val="22"/>
                  <w:shd w:val="clear" w:color="auto" w:fill="auto"/>
                  <w:lang w:val="en-US" w:eastAsia="en-US"/>
                </w:rPr>
                <w:t>Parent Menu Item</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75" w:author="manojk" w:date="2012-05-29T16:01:00Z"/>
                <w:rFonts w:cs="Calibri"/>
                <w:b/>
                <w:bCs/>
                <w:color w:val="FFFFFF"/>
                <w:szCs w:val="22"/>
                <w:shd w:val="clear" w:color="auto" w:fill="auto"/>
                <w:lang w:val="en-US" w:eastAsia="en-US"/>
              </w:rPr>
            </w:pPr>
            <w:ins w:id="7576" w:author="manojk" w:date="2012-05-29T16:01:00Z">
              <w:r w:rsidRPr="00835847">
                <w:rPr>
                  <w:rFonts w:cs="Calibri"/>
                  <w:b/>
                  <w:bCs/>
                  <w:color w:val="FFFFFF"/>
                  <w:szCs w:val="22"/>
                  <w:shd w:val="clear" w:color="auto" w:fill="auto"/>
                  <w:lang w:val="en-US" w:eastAsia="en-US"/>
                </w:rPr>
                <w:t>Item Order</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77" w:author="manojk" w:date="2012-05-29T16:01:00Z"/>
                <w:rFonts w:cs="Calibri"/>
                <w:b/>
                <w:bCs/>
                <w:color w:val="FFFFFF"/>
                <w:szCs w:val="22"/>
                <w:shd w:val="clear" w:color="auto" w:fill="auto"/>
                <w:lang w:val="en-US" w:eastAsia="en-US"/>
              </w:rPr>
            </w:pPr>
            <w:ins w:id="7578" w:author="manojk" w:date="2012-05-29T16:01:00Z">
              <w:r w:rsidRPr="00835847">
                <w:rPr>
                  <w:rFonts w:cs="Calibri"/>
                  <w:b/>
                  <w:bCs/>
                  <w:color w:val="FFFFFF"/>
                  <w:szCs w:val="22"/>
                  <w:shd w:val="clear" w:color="auto" w:fill="auto"/>
                  <w:lang w:val="en-US" w:eastAsia="en-US"/>
                </w:rPr>
                <w:t>On Click Action</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835847" w:rsidRPr="00835847" w:rsidRDefault="00835847" w:rsidP="00835847">
            <w:pPr>
              <w:widowControl/>
              <w:autoSpaceDE/>
              <w:autoSpaceDN/>
              <w:adjustRightInd/>
              <w:rPr>
                <w:ins w:id="7579" w:author="manojk" w:date="2012-05-29T16:01:00Z"/>
                <w:rFonts w:cs="Calibri"/>
                <w:b/>
                <w:bCs/>
                <w:color w:val="FFFFFF"/>
                <w:szCs w:val="22"/>
                <w:shd w:val="clear" w:color="auto" w:fill="auto"/>
                <w:lang w:val="en-US" w:eastAsia="en-US"/>
              </w:rPr>
            </w:pPr>
            <w:ins w:id="7580" w:author="manojk" w:date="2012-05-29T16:01:00Z">
              <w:r w:rsidRPr="00835847">
                <w:rPr>
                  <w:rFonts w:cs="Calibri"/>
                  <w:b/>
                  <w:bCs/>
                  <w:color w:val="FFFFFF"/>
                  <w:szCs w:val="22"/>
                  <w:shd w:val="clear" w:color="auto" w:fill="auto"/>
                  <w:lang w:val="en-US" w:eastAsia="en-US"/>
                </w:rPr>
                <w:t>On Click Data</w:t>
              </w:r>
            </w:ins>
          </w:p>
        </w:tc>
      </w:tr>
      <w:tr w:rsidR="00835847" w:rsidRPr="00835847" w:rsidTr="00835847">
        <w:tblPrEx>
          <w:tblW w:w="0" w:type="auto"/>
          <w:tblInd w:w="93" w:type="dxa"/>
          <w:tblPrExChange w:id="7581" w:author="manojk" w:date="2012-05-29T16:01:00Z">
            <w:tblPrEx>
              <w:tblW w:w="12760" w:type="dxa"/>
              <w:tblInd w:w="93" w:type="dxa"/>
            </w:tblPrEx>
          </w:tblPrExChange>
        </w:tblPrEx>
        <w:trPr>
          <w:trHeight w:val="300"/>
          <w:ins w:id="7582" w:author="manojk" w:date="2012-05-29T16:01:00Z"/>
          <w:trPrChange w:id="7583"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584"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585" w:author="manojk" w:date="2012-05-29T16:01:00Z"/>
                <w:rFonts w:cs="Calibri"/>
                <w:szCs w:val="22"/>
                <w:shd w:val="clear" w:color="auto" w:fill="auto"/>
                <w:lang w:val="en-US" w:eastAsia="en-US"/>
              </w:rPr>
            </w:pPr>
            <w:proofErr w:type="spellStart"/>
            <w:ins w:id="7586"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587"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588" w:author="manojk" w:date="2012-05-29T16:01:00Z"/>
                <w:rFonts w:cs="Calibri"/>
                <w:szCs w:val="22"/>
                <w:shd w:val="clear" w:color="auto" w:fill="auto"/>
                <w:lang w:val="en-US" w:eastAsia="en-US"/>
              </w:rPr>
            </w:pPr>
            <w:proofErr w:type="spellStart"/>
            <w:ins w:id="7589"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590"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591" w:author="manojk" w:date="2012-05-29T16:01:00Z"/>
                <w:rFonts w:cs="Calibri"/>
                <w:szCs w:val="22"/>
                <w:shd w:val="clear" w:color="auto" w:fill="auto"/>
                <w:lang w:val="en-US" w:eastAsia="en-US"/>
              </w:rPr>
            </w:pPr>
            <w:ins w:id="7592" w:author="manojk" w:date="2012-05-29T16:01:00Z">
              <w:r w:rsidRPr="00835847">
                <w:rPr>
                  <w:rFonts w:cs="Calibri"/>
                  <w:szCs w:val="22"/>
                  <w:shd w:val="clear" w:color="auto" w:fill="auto"/>
                  <w:lang w:val="en-US" w:eastAsia="en-US"/>
                </w:rPr>
                <w:t xml:space="preserve">Party </w:t>
              </w:r>
            </w:ins>
          </w:p>
        </w:tc>
        <w:tc>
          <w:tcPr>
            <w:tcW w:w="0" w:type="auto"/>
            <w:tcBorders>
              <w:top w:val="nil"/>
              <w:left w:val="nil"/>
              <w:bottom w:val="single" w:sz="4" w:space="0" w:color="auto"/>
              <w:right w:val="single" w:sz="4" w:space="0" w:color="auto"/>
            </w:tcBorders>
            <w:shd w:val="clear" w:color="auto" w:fill="auto"/>
            <w:noWrap/>
            <w:vAlign w:val="bottom"/>
            <w:hideMark/>
            <w:tcPrChange w:id="7593"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594" w:author="manojk" w:date="2012-05-29T16:01:00Z"/>
                <w:rFonts w:cs="Calibri"/>
                <w:szCs w:val="22"/>
                <w:shd w:val="clear" w:color="auto" w:fill="auto"/>
                <w:lang w:val="en-US" w:eastAsia="en-US"/>
              </w:rPr>
            </w:pPr>
            <w:ins w:id="7595" w:author="manojk" w:date="2012-05-29T16:01:00Z">
              <w:r w:rsidRPr="00835847">
                <w:rPr>
                  <w:rFonts w:cs="Calibri"/>
                  <w:szCs w:val="22"/>
                  <w:shd w:val="clear" w:color="auto" w:fill="auto"/>
                  <w:lang w:val="en-US" w:eastAsia="en-US"/>
                </w:rPr>
                <w:t>Null</w:t>
              </w:r>
            </w:ins>
          </w:p>
        </w:tc>
        <w:tc>
          <w:tcPr>
            <w:tcW w:w="0" w:type="auto"/>
            <w:tcBorders>
              <w:top w:val="nil"/>
              <w:left w:val="nil"/>
              <w:bottom w:val="single" w:sz="4" w:space="0" w:color="auto"/>
              <w:right w:val="single" w:sz="4" w:space="0" w:color="auto"/>
            </w:tcBorders>
            <w:shd w:val="clear" w:color="auto" w:fill="auto"/>
            <w:noWrap/>
            <w:vAlign w:val="bottom"/>
            <w:hideMark/>
            <w:tcPrChange w:id="7596"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597" w:author="manojk" w:date="2012-05-29T16:01:00Z"/>
                <w:rFonts w:cs="Calibri"/>
                <w:szCs w:val="22"/>
                <w:shd w:val="clear" w:color="auto" w:fill="auto"/>
                <w:lang w:val="en-US" w:eastAsia="en-US"/>
              </w:rPr>
            </w:pPr>
            <w:ins w:id="7598" w:author="manojk" w:date="2012-05-29T16:01:00Z">
              <w:r w:rsidRPr="00835847">
                <w:rPr>
                  <w:rFonts w:cs="Calibri"/>
                  <w:szCs w:val="22"/>
                  <w:shd w:val="clear" w:color="auto" w:fill="auto"/>
                  <w:lang w:val="en-US" w:eastAsia="en-US"/>
                </w:rPr>
                <w:t>1</w:t>
              </w:r>
            </w:ins>
          </w:p>
        </w:tc>
        <w:tc>
          <w:tcPr>
            <w:tcW w:w="0" w:type="auto"/>
            <w:tcBorders>
              <w:top w:val="nil"/>
              <w:left w:val="nil"/>
              <w:bottom w:val="single" w:sz="4" w:space="0" w:color="auto"/>
              <w:right w:val="single" w:sz="4" w:space="0" w:color="auto"/>
            </w:tcBorders>
            <w:shd w:val="clear" w:color="auto" w:fill="auto"/>
            <w:noWrap/>
            <w:vAlign w:val="bottom"/>
            <w:hideMark/>
            <w:tcPrChange w:id="7599"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00" w:author="manojk" w:date="2012-05-29T16:01:00Z"/>
                <w:rFonts w:cs="Calibri"/>
                <w:szCs w:val="22"/>
                <w:shd w:val="clear" w:color="auto" w:fill="auto"/>
                <w:lang w:val="en-US" w:eastAsia="en-US"/>
              </w:rPr>
            </w:pPr>
            <w:ins w:id="7601" w:author="manojk" w:date="2012-05-29T16:01:00Z">
              <w:r w:rsidRPr="00835847">
                <w:rPr>
                  <w:rFonts w:cs="Calibri"/>
                  <w:szCs w:val="22"/>
                  <w:shd w:val="clear" w:color="auto" w:fill="auto"/>
                  <w:lang w:val="en-US" w:eastAsia="en-US"/>
                </w:rPr>
                <w:t>null</w:t>
              </w:r>
            </w:ins>
          </w:p>
        </w:tc>
        <w:tc>
          <w:tcPr>
            <w:tcW w:w="0" w:type="auto"/>
            <w:tcBorders>
              <w:top w:val="nil"/>
              <w:left w:val="nil"/>
              <w:bottom w:val="single" w:sz="4" w:space="0" w:color="auto"/>
              <w:right w:val="single" w:sz="4" w:space="0" w:color="auto"/>
            </w:tcBorders>
            <w:shd w:val="clear" w:color="auto" w:fill="auto"/>
            <w:noWrap/>
            <w:vAlign w:val="bottom"/>
            <w:hideMark/>
            <w:tcPrChange w:id="7602"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03" w:author="manojk" w:date="2012-05-29T16:01:00Z"/>
                <w:rFonts w:cs="Calibri"/>
                <w:szCs w:val="22"/>
                <w:shd w:val="clear" w:color="auto" w:fill="auto"/>
                <w:lang w:val="en-US" w:eastAsia="en-US"/>
              </w:rPr>
            </w:pPr>
            <w:ins w:id="7604" w:author="manojk" w:date="2012-05-29T16:01:00Z">
              <w:r w:rsidRPr="00835847">
                <w:rPr>
                  <w:rFonts w:cs="Calibri"/>
                  <w:szCs w:val="22"/>
                  <w:shd w:val="clear" w:color="auto" w:fill="auto"/>
                  <w:lang w:val="en-US" w:eastAsia="en-US"/>
                </w:rPr>
                <w:t>null</w:t>
              </w:r>
            </w:ins>
          </w:p>
        </w:tc>
      </w:tr>
      <w:tr w:rsidR="00835847" w:rsidRPr="00835847" w:rsidTr="00835847">
        <w:tblPrEx>
          <w:tblW w:w="0" w:type="auto"/>
          <w:tblInd w:w="93" w:type="dxa"/>
          <w:tblPrExChange w:id="7605" w:author="manojk" w:date="2012-05-29T16:01:00Z">
            <w:tblPrEx>
              <w:tblW w:w="12760" w:type="dxa"/>
              <w:tblInd w:w="93" w:type="dxa"/>
            </w:tblPrEx>
          </w:tblPrExChange>
        </w:tblPrEx>
        <w:trPr>
          <w:trHeight w:val="300"/>
          <w:ins w:id="7606" w:author="manojk" w:date="2012-05-29T16:01:00Z"/>
          <w:trPrChange w:id="7607"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608"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09" w:author="manojk" w:date="2012-05-29T16:01:00Z"/>
                <w:rFonts w:cs="Calibri"/>
                <w:szCs w:val="22"/>
                <w:shd w:val="clear" w:color="auto" w:fill="auto"/>
                <w:lang w:val="en-US" w:eastAsia="en-US"/>
              </w:rPr>
            </w:pPr>
            <w:proofErr w:type="spellStart"/>
            <w:ins w:id="7610"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611"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12" w:author="manojk" w:date="2012-05-29T16:01:00Z"/>
                <w:rFonts w:cs="Calibri"/>
                <w:szCs w:val="22"/>
                <w:shd w:val="clear" w:color="auto" w:fill="auto"/>
                <w:lang w:val="en-US" w:eastAsia="en-US"/>
              </w:rPr>
            </w:pPr>
            <w:proofErr w:type="spellStart"/>
            <w:ins w:id="7613"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14"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15" w:author="manojk" w:date="2012-05-29T16:01:00Z"/>
                <w:rFonts w:cs="Calibri"/>
                <w:szCs w:val="22"/>
                <w:shd w:val="clear" w:color="auto" w:fill="auto"/>
                <w:lang w:val="en-US" w:eastAsia="en-US"/>
              </w:rPr>
            </w:pPr>
            <w:ins w:id="7616" w:author="manojk" w:date="2012-05-29T16:01:00Z">
              <w:r w:rsidRPr="00835847">
                <w:rPr>
                  <w:rFonts w:cs="Calibri"/>
                  <w:szCs w:val="22"/>
                  <w:shd w:val="clear" w:color="auto" w:fill="auto"/>
                  <w:lang w:val="en-US" w:eastAsia="en-US"/>
                </w:rPr>
                <w:t>Party Relations</w:t>
              </w:r>
            </w:ins>
          </w:p>
        </w:tc>
        <w:tc>
          <w:tcPr>
            <w:tcW w:w="0" w:type="auto"/>
            <w:tcBorders>
              <w:top w:val="nil"/>
              <w:left w:val="nil"/>
              <w:bottom w:val="single" w:sz="4" w:space="0" w:color="auto"/>
              <w:right w:val="single" w:sz="4" w:space="0" w:color="auto"/>
            </w:tcBorders>
            <w:shd w:val="clear" w:color="auto" w:fill="auto"/>
            <w:noWrap/>
            <w:vAlign w:val="bottom"/>
            <w:hideMark/>
            <w:tcPrChange w:id="7617"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18" w:author="manojk" w:date="2012-05-29T16:01:00Z"/>
                <w:rFonts w:cs="Calibri"/>
                <w:szCs w:val="22"/>
                <w:shd w:val="clear" w:color="auto" w:fill="auto"/>
                <w:lang w:val="en-US" w:eastAsia="en-US"/>
              </w:rPr>
            </w:pPr>
            <w:ins w:id="7619" w:author="manojk" w:date="2012-05-29T16:01:00Z">
              <w:r w:rsidRPr="00835847">
                <w:rPr>
                  <w:rFonts w:cs="Calibri"/>
                  <w:szCs w:val="22"/>
                  <w:shd w:val="clear" w:color="auto" w:fill="auto"/>
                  <w:lang w:val="en-US" w:eastAsia="en-US"/>
                </w:rPr>
                <w:t xml:space="preserve">Party </w:t>
              </w:r>
            </w:ins>
          </w:p>
        </w:tc>
        <w:tc>
          <w:tcPr>
            <w:tcW w:w="0" w:type="auto"/>
            <w:tcBorders>
              <w:top w:val="nil"/>
              <w:left w:val="nil"/>
              <w:bottom w:val="single" w:sz="4" w:space="0" w:color="auto"/>
              <w:right w:val="single" w:sz="4" w:space="0" w:color="auto"/>
            </w:tcBorders>
            <w:shd w:val="clear" w:color="auto" w:fill="auto"/>
            <w:noWrap/>
            <w:vAlign w:val="bottom"/>
            <w:hideMark/>
            <w:tcPrChange w:id="7620"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621" w:author="manojk" w:date="2012-05-29T16:01:00Z"/>
                <w:rFonts w:cs="Calibri"/>
                <w:szCs w:val="22"/>
                <w:shd w:val="clear" w:color="auto" w:fill="auto"/>
                <w:lang w:val="en-US" w:eastAsia="en-US"/>
              </w:rPr>
            </w:pPr>
            <w:ins w:id="7622" w:author="manojk" w:date="2012-05-29T16:01:00Z">
              <w:r w:rsidRPr="00835847">
                <w:rPr>
                  <w:rFonts w:cs="Calibri"/>
                  <w:szCs w:val="22"/>
                  <w:shd w:val="clear" w:color="auto" w:fill="auto"/>
                  <w:lang w:val="en-US" w:eastAsia="en-US"/>
                </w:rPr>
                <w:t>1</w:t>
              </w:r>
            </w:ins>
          </w:p>
        </w:tc>
        <w:tc>
          <w:tcPr>
            <w:tcW w:w="0" w:type="auto"/>
            <w:tcBorders>
              <w:top w:val="nil"/>
              <w:left w:val="nil"/>
              <w:bottom w:val="single" w:sz="4" w:space="0" w:color="auto"/>
              <w:right w:val="single" w:sz="4" w:space="0" w:color="auto"/>
            </w:tcBorders>
            <w:shd w:val="clear" w:color="auto" w:fill="auto"/>
            <w:noWrap/>
            <w:vAlign w:val="bottom"/>
            <w:hideMark/>
            <w:tcPrChange w:id="7623"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24" w:author="manojk" w:date="2012-05-29T16:01:00Z"/>
                <w:rFonts w:cs="Calibri"/>
                <w:szCs w:val="22"/>
                <w:shd w:val="clear" w:color="auto" w:fill="auto"/>
                <w:lang w:val="en-US" w:eastAsia="en-US"/>
              </w:rPr>
            </w:pPr>
            <w:proofErr w:type="spellStart"/>
            <w:ins w:id="7625" w:author="manojk" w:date="2012-05-29T16:01:00Z">
              <w:r w:rsidRPr="00835847">
                <w:rPr>
                  <w:rFonts w:cs="Calibri"/>
                  <w:szCs w:val="22"/>
                  <w:shd w:val="clear" w:color="auto" w:fill="auto"/>
                  <w:lang w:val="en-US" w:eastAsia="en-US"/>
                </w:rPr>
                <w:t>MainWindow</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26"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27" w:author="manojk" w:date="2012-05-29T16:01:00Z"/>
                <w:rFonts w:cs="Calibri"/>
                <w:szCs w:val="22"/>
                <w:shd w:val="clear" w:color="auto" w:fill="auto"/>
                <w:lang w:val="en-US" w:eastAsia="en-US"/>
              </w:rPr>
            </w:pPr>
            <w:proofErr w:type="spellStart"/>
            <w:ins w:id="7628" w:author="manojk" w:date="2012-05-29T16:01:00Z">
              <w:r w:rsidRPr="00835847">
                <w:rPr>
                  <w:rFonts w:cs="Calibri"/>
                  <w:szCs w:val="22"/>
                  <w:shd w:val="clear" w:color="auto" w:fill="auto"/>
                  <w:lang w:val="en-US" w:eastAsia="en-US"/>
                </w:rPr>
                <w:t>CMNewPartyForm</w:t>
              </w:r>
              <w:proofErr w:type="spellEnd"/>
            </w:ins>
          </w:p>
        </w:tc>
      </w:tr>
      <w:tr w:rsidR="00835847" w:rsidRPr="00835847" w:rsidTr="00835847">
        <w:tblPrEx>
          <w:tblW w:w="0" w:type="auto"/>
          <w:tblInd w:w="93" w:type="dxa"/>
          <w:tblPrExChange w:id="7629" w:author="manojk" w:date="2012-05-29T16:01:00Z">
            <w:tblPrEx>
              <w:tblW w:w="12760" w:type="dxa"/>
              <w:tblInd w:w="93" w:type="dxa"/>
            </w:tblPrEx>
          </w:tblPrExChange>
        </w:tblPrEx>
        <w:trPr>
          <w:trHeight w:val="300"/>
          <w:ins w:id="7630" w:author="manojk" w:date="2012-05-29T16:01:00Z"/>
          <w:trPrChange w:id="7631"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632"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33" w:author="manojk" w:date="2012-05-29T16:01:00Z"/>
                <w:rFonts w:cs="Calibri"/>
                <w:szCs w:val="22"/>
                <w:shd w:val="clear" w:color="auto" w:fill="auto"/>
                <w:lang w:val="en-US" w:eastAsia="en-US"/>
              </w:rPr>
            </w:pPr>
            <w:proofErr w:type="spellStart"/>
            <w:ins w:id="7634"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635"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36" w:author="manojk" w:date="2012-05-29T16:01:00Z"/>
                <w:rFonts w:cs="Calibri"/>
                <w:szCs w:val="22"/>
                <w:shd w:val="clear" w:color="auto" w:fill="auto"/>
                <w:lang w:val="en-US" w:eastAsia="en-US"/>
              </w:rPr>
            </w:pPr>
            <w:proofErr w:type="spellStart"/>
            <w:ins w:id="7637"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38"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39" w:author="manojk" w:date="2012-05-29T16:01:00Z"/>
                <w:rFonts w:cs="Calibri"/>
                <w:szCs w:val="22"/>
                <w:shd w:val="clear" w:color="auto" w:fill="auto"/>
                <w:lang w:val="en-US" w:eastAsia="en-US"/>
              </w:rPr>
            </w:pPr>
            <w:ins w:id="7640" w:author="manojk" w:date="2012-05-29T16:01:00Z">
              <w:r w:rsidRPr="00835847">
                <w:rPr>
                  <w:rFonts w:cs="Calibri"/>
                  <w:szCs w:val="22"/>
                  <w:shd w:val="clear" w:color="auto" w:fill="auto"/>
                  <w:lang w:val="en-US" w:eastAsia="en-US"/>
                </w:rPr>
                <w:t>Customer Account</w:t>
              </w:r>
            </w:ins>
          </w:p>
        </w:tc>
        <w:tc>
          <w:tcPr>
            <w:tcW w:w="0" w:type="auto"/>
            <w:tcBorders>
              <w:top w:val="nil"/>
              <w:left w:val="nil"/>
              <w:bottom w:val="single" w:sz="4" w:space="0" w:color="auto"/>
              <w:right w:val="single" w:sz="4" w:space="0" w:color="auto"/>
            </w:tcBorders>
            <w:shd w:val="clear" w:color="auto" w:fill="auto"/>
            <w:noWrap/>
            <w:vAlign w:val="bottom"/>
            <w:hideMark/>
            <w:tcPrChange w:id="7641"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42" w:author="manojk" w:date="2012-05-29T16:01:00Z"/>
                <w:rFonts w:cs="Calibri"/>
                <w:szCs w:val="22"/>
                <w:shd w:val="clear" w:color="auto" w:fill="auto"/>
                <w:lang w:val="en-US" w:eastAsia="en-US"/>
              </w:rPr>
            </w:pPr>
            <w:ins w:id="7643" w:author="manojk" w:date="2012-05-29T16:01:00Z">
              <w:r w:rsidRPr="00835847">
                <w:rPr>
                  <w:rFonts w:cs="Calibri"/>
                  <w:szCs w:val="22"/>
                  <w:shd w:val="clear" w:color="auto" w:fill="auto"/>
                  <w:lang w:val="en-US" w:eastAsia="en-US"/>
                </w:rPr>
                <w:t>Null</w:t>
              </w:r>
            </w:ins>
          </w:p>
        </w:tc>
        <w:tc>
          <w:tcPr>
            <w:tcW w:w="0" w:type="auto"/>
            <w:tcBorders>
              <w:top w:val="nil"/>
              <w:left w:val="nil"/>
              <w:bottom w:val="single" w:sz="4" w:space="0" w:color="auto"/>
              <w:right w:val="single" w:sz="4" w:space="0" w:color="auto"/>
            </w:tcBorders>
            <w:shd w:val="clear" w:color="auto" w:fill="auto"/>
            <w:noWrap/>
            <w:vAlign w:val="bottom"/>
            <w:hideMark/>
            <w:tcPrChange w:id="7644"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645" w:author="manojk" w:date="2012-05-29T16:01:00Z"/>
                <w:rFonts w:cs="Calibri"/>
                <w:szCs w:val="22"/>
                <w:shd w:val="clear" w:color="auto" w:fill="auto"/>
                <w:lang w:val="en-US" w:eastAsia="en-US"/>
              </w:rPr>
            </w:pPr>
            <w:ins w:id="7646" w:author="manojk" w:date="2012-05-29T16:01:00Z">
              <w:r w:rsidRPr="00835847">
                <w:rPr>
                  <w:rFonts w:cs="Calibri"/>
                  <w:szCs w:val="22"/>
                  <w:shd w:val="clear" w:color="auto" w:fill="auto"/>
                  <w:lang w:val="en-US" w:eastAsia="en-US"/>
                </w:rPr>
                <w:t>2</w:t>
              </w:r>
            </w:ins>
          </w:p>
        </w:tc>
        <w:tc>
          <w:tcPr>
            <w:tcW w:w="0" w:type="auto"/>
            <w:tcBorders>
              <w:top w:val="nil"/>
              <w:left w:val="nil"/>
              <w:bottom w:val="single" w:sz="4" w:space="0" w:color="auto"/>
              <w:right w:val="single" w:sz="4" w:space="0" w:color="auto"/>
            </w:tcBorders>
            <w:shd w:val="clear" w:color="auto" w:fill="auto"/>
            <w:noWrap/>
            <w:vAlign w:val="bottom"/>
            <w:hideMark/>
            <w:tcPrChange w:id="7647"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48" w:author="manojk" w:date="2012-05-29T16:01:00Z"/>
                <w:rFonts w:cs="Calibri"/>
                <w:szCs w:val="22"/>
                <w:shd w:val="clear" w:color="auto" w:fill="auto"/>
                <w:lang w:val="en-US" w:eastAsia="en-US"/>
              </w:rPr>
            </w:pPr>
            <w:ins w:id="7649" w:author="manojk" w:date="2012-05-29T16:01:00Z">
              <w:r w:rsidRPr="00835847">
                <w:rPr>
                  <w:rFonts w:cs="Calibri"/>
                  <w:szCs w:val="22"/>
                  <w:shd w:val="clear" w:color="auto" w:fill="auto"/>
                  <w:lang w:val="en-US" w:eastAsia="en-US"/>
                </w:rPr>
                <w:t>null</w:t>
              </w:r>
            </w:ins>
          </w:p>
        </w:tc>
        <w:tc>
          <w:tcPr>
            <w:tcW w:w="0" w:type="auto"/>
            <w:tcBorders>
              <w:top w:val="nil"/>
              <w:left w:val="nil"/>
              <w:bottom w:val="single" w:sz="4" w:space="0" w:color="auto"/>
              <w:right w:val="single" w:sz="4" w:space="0" w:color="auto"/>
            </w:tcBorders>
            <w:shd w:val="clear" w:color="auto" w:fill="auto"/>
            <w:noWrap/>
            <w:vAlign w:val="bottom"/>
            <w:hideMark/>
            <w:tcPrChange w:id="7650"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51" w:author="manojk" w:date="2012-05-29T16:01:00Z"/>
                <w:rFonts w:cs="Calibri"/>
                <w:szCs w:val="22"/>
                <w:shd w:val="clear" w:color="auto" w:fill="auto"/>
                <w:lang w:val="en-US" w:eastAsia="en-US"/>
              </w:rPr>
            </w:pPr>
            <w:ins w:id="7652" w:author="manojk" w:date="2012-05-29T16:01:00Z">
              <w:r w:rsidRPr="00835847">
                <w:rPr>
                  <w:rFonts w:cs="Calibri"/>
                  <w:szCs w:val="22"/>
                  <w:shd w:val="clear" w:color="auto" w:fill="auto"/>
                  <w:lang w:val="en-US" w:eastAsia="en-US"/>
                </w:rPr>
                <w:t>null</w:t>
              </w:r>
            </w:ins>
          </w:p>
        </w:tc>
      </w:tr>
      <w:tr w:rsidR="00835847" w:rsidRPr="00835847" w:rsidTr="00835847">
        <w:tblPrEx>
          <w:tblW w:w="0" w:type="auto"/>
          <w:tblInd w:w="93" w:type="dxa"/>
          <w:tblPrExChange w:id="7653" w:author="manojk" w:date="2012-05-29T16:01:00Z">
            <w:tblPrEx>
              <w:tblW w:w="12760" w:type="dxa"/>
              <w:tblInd w:w="93" w:type="dxa"/>
            </w:tblPrEx>
          </w:tblPrExChange>
        </w:tblPrEx>
        <w:trPr>
          <w:trHeight w:val="300"/>
          <w:ins w:id="7654" w:author="manojk" w:date="2012-05-29T16:01:00Z"/>
          <w:trPrChange w:id="7655"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656"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57" w:author="manojk" w:date="2012-05-29T16:01:00Z"/>
                <w:rFonts w:cs="Calibri"/>
                <w:szCs w:val="22"/>
                <w:shd w:val="clear" w:color="auto" w:fill="auto"/>
                <w:lang w:val="en-US" w:eastAsia="en-US"/>
              </w:rPr>
            </w:pPr>
            <w:proofErr w:type="spellStart"/>
            <w:ins w:id="7658"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659"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60" w:author="manojk" w:date="2012-05-29T16:01:00Z"/>
                <w:rFonts w:cs="Calibri"/>
                <w:szCs w:val="22"/>
                <w:shd w:val="clear" w:color="auto" w:fill="auto"/>
                <w:lang w:val="en-US" w:eastAsia="en-US"/>
              </w:rPr>
            </w:pPr>
            <w:proofErr w:type="spellStart"/>
            <w:ins w:id="7661"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62"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63" w:author="manojk" w:date="2012-05-29T16:01:00Z"/>
                <w:rFonts w:cs="Calibri"/>
                <w:szCs w:val="22"/>
                <w:shd w:val="clear" w:color="auto" w:fill="auto"/>
                <w:lang w:val="en-US" w:eastAsia="en-US"/>
              </w:rPr>
            </w:pPr>
            <w:ins w:id="7664" w:author="manojk" w:date="2012-05-29T16:01:00Z">
              <w:r w:rsidRPr="00835847">
                <w:rPr>
                  <w:rFonts w:cs="Calibri"/>
                  <w:szCs w:val="22"/>
                  <w:shd w:val="clear" w:color="auto" w:fill="auto"/>
                  <w:lang w:val="en-US" w:eastAsia="en-US"/>
                </w:rPr>
                <w:t>Account</w:t>
              </w:r>
            </w:ins>
          </w:p>
        </w:tc>
        <w:tc>
          <w:tcPr>
            <w:tcW w:w="0" w:type="auto"/>
            <w:tcBorders>
              <w:top w:val="nil"/>
              <w:left w:val="nil"/>
              <w:bottom w:val="single" w:sz="4" w:space="0" w:color="auto"/>
              <w:right w:val="single" w:sz="4" w:space="0" w:color="auto"/>
            </w:tcBorders>
            <w:shd w:val="clear" w:color="auto" w:fill="auto"/>
            <w:noWrap/>
            <w:vAlign w:val="bottom"/>
            <w:hideMark/>
            <w:tcPrChange w:id="7665"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66" w:author="manojk" w:date="2012-05-29T16:01:00Z"/>
                <w:rFonts w:cs="Calibri"/>
                <w:szCs w:val="22"/>
                <w:shd w:val="clear" w:color="auto" w:fill="auto"/>
                <w:lang w:val="en-US" w:eastAsia="en-US"/>
              </w:rPr>
            </w:pPr>
            <w:ins w:id="7667" w:author="manojk" w:date="2012-05-29T16:01:00Z">
              <w:r w:rsidRPr="00835847">
                <w:rPr>
                  <w:rFonts w:cs="Calibri"/>
                  <w:szCs w:val="22"/>
                  <w:shd w:val="clear" w:color="auto" w:fill="auto"/>
                  <w:lang w:val="en-US" w:eastAsia="en-US"/>
                </w:rPr>
                <w:t>Customer Account</w:t>
              </w:r>
            </w:ins>
          </w:p>
        </w:tc>
        <w:tc>
          <w:tcPr>
            <w:tcW w:w="0" w:type="auto"/>
            <w:tcBorders>
              <w:top w:val="nil"/>
              <w:left w:val="nil"/>
              <w:bottom w:val="single" w:sz="4" w:space="0" w:color="auto"/>
              <w:right w:val="single" w:sz="4" w:space="0" w:color="auto"/>
            </w:tcBorders>
            <w:shd w:val="clear" w:color="auto" w:fill="auto"/>
            <w:noWrap/>
            <w:vAlign w:val="bottom"/>
            <w:hideMark/>
            <w:tcPrChange w:id="7668"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669" w:author="manojk" w:date="2012-05-29T16:01:00Z"/>
                <w:rFonts w:cs="Calibri"/>
                <w:szCs w:val="22"/>
                <w:shd w:val="clear" w:color="auto" w:fill="auto"/>
                <w:lang w:val="en-US" w:eastAsia="en-US"/>
              </w:rPr>
            </w:pPr>
            <w:ins w:id="7670" w:author="manojk" w:date="2012-05-29T16:01:00Z">
              <w:r w:rsidRPr="00835847">
                <w:rPr>
                  <w:rFonts w:cs="Calibri"/>
                  <w:szCs w:val="22"/>
                  <w:shd w:val="clear" w:color="auto" w:fill="auto"/>
                  <w:lang w:val="en-US" w:eastAsia="en-US"/>
                </w:rPr>
                <w:t>1</w:t>
              </w:r>
            </w:ins>
          </w:p>
        </w:tc>
        <w:tc>
          <w:tcPr>
            <w:tcW w:w="0" w:type="auto"/>
            <w:tcBorders>
              <w:top w:val="nil"/>
              <w:left w:val="nil"/>
              <w:bottom w:val="single" w:sz="4" w:space="0" w:color="auto"/>
              <w:right w:val="single" w:sz="4" w:space="0" w:color="auto"/>
            </w:tcBorders>
            <w:shd w:val="clear" w:color="auto" w:fill="auto"/>
            <w:noWrap/>
            <w:vAlign w:val="bottom"/>
            <w:hideMark/>
            <w:tcPrChange w:id="7671"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72" w:author="manojk" w:date="2012-05-29T16:01:00Z"/>
                <w:rFonts w:cs="Calibri"/>
                <w:szCs w:val="22"/>
                <w:shd w:val="clear" w:color="auto" w:fill="auto"/>
                <w:lang w:val="en-US" w:eastAsia="en-US"/>
              </w:rPr>
            </w:pPr>
            <w:proofErr w:type="spellStart"/>
            <w:ins w:id="7673" w:author="manojk" w:date="2012-05-29T16:01:00Z">
              <w:r w:rsidRPr="00835847">
                <w:rPr>
                  <w:rFonts w:cs="Calibri"/>
                  <w:szCs w:val="22"/>
                  <w:shd w:val="clear" w:color="auto" w:fill="auto"/>
                  <w:lang w:val="en-US" w:eastAsia="en-US"/>
                </w:rPr>
                <w:t>MainWindow</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74"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75" w:author="manojk" w:date="2012-05-29T16:01:00Z"/>
                <w:rFonts w:cs="Calibri"/>
                <w:szCs w:val="22"/>
                <w:shd w:val="clear" w:color="auto" w:fill="auto"/>
                <w:lang w:val="en-US" w:eastAsia="en-US"/>
              </w:rPr>
            </w:pPr>
            <w:proofErr w:type="spellStart"/>
            <w:ins w:id="7676" w:author="manojk" w:date="2012-05-29T16:01:00Z">
              <w:r w:rsidRPr="00835847">
                <w:rPr>
                  <w:rFonts w:cs="Calibri"/>
                  <w:szCs w:val="22"/>
                  <w:shd w:val="clear" w:color="auto" w:fill="auto"/>
                  <w:lang w:val="en-US" w:eastAsia="en-US"/>
                </w:rPr>
                <w:t>CMNewAcccountForm</w:t>
              </w:r>
              <w:proofErr w:type="spellEnd"/>
            </w:ins>
          </w:p>
        </w:tc>
      </w:tr>
      <w:tr w:rsidR="00835847" w:rsidRPr="00835847" w:rsidTr="00835847">
        <w:tblPrEx>
          <w:tblW w:w="0" w:type="auto"/>
          <w:tblInd w:w="93" w:type="dxa"/>
          <w:tblPrExChange w:id="7677" w:author="manojk" w:date="2012-05-29T16:01:00Z">
            <w:tblPrEx>
              <w:tblW w:w="12760" w:type="dxa"/>
              <w:tblInd w:w="93" w:type="dxa"/>
            </w:tblPrEx>
          </w:tblPrExChange>
        </w:tblPrEx>
        <w:trPr>
          <w:trHeight w:val="300"/>
          <w:ins w:id="7678" w:author="manojk" w:date="2012-05-29T16:01:00Z"/>
          <w:trPrChange w:id="7679"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680"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81" w:author="manojk" w:date="2012-05-29T16:01:00Z"/>
                <w:rFonts w:cs="Calibri"/>
                <w:szCs w:val="22"/>
                <w:shd w:val="clear" w:color="auto" w:fill="auto"/>
                <w:lang w:val="en-US" w:eastAsia="en-US"/>
              </w:rPr>
            </w:pPr>
            <w:proofErr w:type="spellStart"/>
            <w:ins w:id="7682"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683"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84" w:author="manojk" w:date="2012-05-29T16:01:00Z"/>
                <w:rFonts w:cs="Calibri"/>
                <w:szCs w:val="22"/>
                <w:shd w:val="clear" w:color="auto" w:fill="auto"/>
                <w:lang w:val="en-US" w:eastAsia="en-US"/>
              </w:rPr>
            </w:pPr>
            <w:proofErr w:type="spellStart"/>
            <w:ins w:id="7685"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86"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87" w:author="manojk" w:date="2012-05-29T16:01:00Z"/>
                <w:rFonts w:cs="Calibri"/>
                <w:szCs w:val="22"/>
                <w:shd w:val="clear" w:color="auto" w:fill="auto"/>
                <w:lang w:val="en-US" w:eastAsia="en-US"/>
              </w:rPr>
            </w:pPr>
            <w:ins w:id="7688" w:author="manojk" w:date="2012-05-29T16:01:00Z">
              <w:r w:rsidRPr="00835847">
                <w:rPr>
                  <w:rFonts w:cs="Calibri"/>
                  <w:szCs w:val="22"/>
                  <w:shd w:val="clear" w:color="auto" w:fill="auto"/>
                  <w:lang w:val="en-US" w:eastAsia="en-US"/>
                </w:rPr>
                <w:t>User</w:t>
              </w:r>
            </w:ins>
          </w:p>
        </w:tc>
        <w:tc>
          <w:tcPr>
            <w:tcW w:w="0" w:type="auto"/>
            <w:tcBorders>
              <w:top w:val="nil"/>
              <w:left w:val="nil"/>
              <w:bottom w:val="single" w:sz="4" w:space="0" w:color="auto"/>
              <w:right w:val="single" w:sz="4" w:space="0" w:color="auto"/>
            </w:tcBorders>
            <w:shd w:val="clear" w:color="auto" w:fill="auto"/>
            <w:noWrap/>
            <w:vAlign w:val="bottom"/>
            <w:hideMark/>
            <w:tcPrChange w:id="7689"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90" w:author="manojk" w:date="2012-05-29T16:01:00Z"/>
                <w:rFonts w:cs="Calibri"/>
                <w:szCs w:val="22"/>
                <w:shd w:val="clear" w:color="auto" w:fill="auto"/>
                <w:lang w:val="en-US" w:eastAsia="en-US"/>
              </w:rPr>
            </w:pPr>
            <w:ins w:id="7691" w:author="manojk" w:date="2012-05-29T16:01:00Z">
              <w:r w:rsidRPr="00835847">
                <w:rPr>
                  <w:rFonts w:cs="Calibri"/>
                  <w:szCs w:val="22"/>
                  <w:shd w:val="clear" w:color="auto" w:fill="auto"/>
                  <w:lang w:val="en-US" w:eastAsia="en-US"/>
                </w:rPr>
                <w:t>Customer Account</w:t>
              </w:r>
            </w:ins>
          </w:p>
        </w:tc>
        <w:tc>
          <w:tcPr>
            <w:tcW w:w="0" w:type="auto"/>
            <w:tcBorders>
              <w:top w:val="nil"/>
              <w:left w:val="nil"/>
              <w:bottom w:val="single" w:sz="4" w:space="0" w:color="auto"/>
              <w:right w:val="single" w:sz="4" w:space="0" w:color="auto"/>
            </w:tcBorders>
            <w:shd w:val="clear" w:color="auto" w:fill="auto"/>
            <w:noWrap/>
            <w:vAlign w:val="bottom"/>
            <w:hideMark/>
            <w:tcPrChange w:id="7692"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693" w:author="manojk" w:date="2012-05-29T16:01:00Z"/>
                <w:rFonts w:cs="Calibri"/>
                <w:szCs w:val="22"/>
                <w:shd w:val="clear" w:color="auto" w:fill="auto"/>
                <w:lang w:val="en-US" w:eastAsia="en-US"/>
              </w:rPr>
            </w:pPr>
            <w:ins w:id="7694" w:author="manojk" w:date="2012-05-29T16:01:00Z">
              <w:r w:rsidRPr="00835847">
                <w:rPr>
                  <w:rFonts w:cs="Calibri"/>
                  <w:szCs w:val="22"/>
                  <w:shd w:val="clear" w:color="auto" w:fill="auto"/>
                  <w:lang w:val="en-US" w:eastAsia="en-US"/>
                </w:rPr>
                <w:t>2</w:t>
              </w:r>
            </w:ins>
          </w:p>
        </w:tc>
        <w:tc>
          <w:tcPr>
            <w:tcW w:w="0" w:type="auto"/>
            <w:tcBorders>
              <w:top w:val="nil"/>
              <w:left w:val="nil"/>
              <w:bottom w:val="single" w:sz="4" w:space="0" w:color="auto"/>
              <w:right w:val="single" w:sz="4" w:space="0" w:color="auto"/>
            </w:tcBorders>
            <w:shd w:val="clear" w:color="auto" w:fill="auto"/>
            <w:noWrap/>
            <w:vAlign w:val="bottom"/>
            <w:hideMark/>
            <w:tcPrChange w:id="7695"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96" w:author="manojk" w:date="2012-05-29T16:01:00Z"/>
                <w:rFonts w:cs="Calibri"/>
                <w:szCs w:val="22"/>
                <w:shd w:val="clear" w:color="auto" w:fill="auto"/>
                <w:lang w:val="en-US" w:eastAsia="en-US"/>
              </w:rPr>
            </w:pPr>
            <w:proofErr w:type="spellStart"/>
            <w:ins w:id="7697" w:author="manojk" w:date="2012-05-29T16:01:00Z">
              <w:r w:rsidRPr="00835847">
                <w:rPr>
                  <w:rFonts w:cs="Calibri"/>
                  <w:szCs w:val="22"/>
                  <w:shd w:val="clear" w:color="auto" w:fill="auto"/>
                  <w:lang w:val="en-US" w:eastAsia="en-US"/>
                </w:rPr>
                <w:t>MainWindow</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698"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699" w:author="manojk" w:date="2012-05-29T16:01:00Z"/>
                <w:rFonts w:cs="Calibri"/>
                <w:szCs w:val="22"/>
                <w:shd w:val="clear" w:color="auto" w:fill="auto"/>
                <w:lang w:val="en-US" w:eastAsia="en-US"/>
              </w:rPr>
            </w:pPr>
            <w:proofErr w:type="spellStart"/>
            <w:ins w:id="7700" w:author="manojk" w:date="2012-05-29T16:01:00Z">
              <w:r w:rsidRPr="00835847">
                <w:rPr>
                  <w:rFonts w:cs="Calibri"/>
                  <w:szCs w:val="22"/>
                  <w:shd w:val="clear" w:color="auto" w:fill="auto"/>
                  <w:lang w:val="en-US" w:eastAsia="en-US"/>
                </w:rPr>
                <w:t>CMNewUserForm</w:t>
              </w:r>
              <w:proofErr w:type="spellEnd"/>
            </w:ins>
          </w:p>
        </w:tc>
      </w:tr>
      <w:tr w:rsidR="00835847" w:rsidRPr="00835847" w:rsidTr="00835847">
        <w:tblPrEx>
          <w:tblW w:w="0" w:type="auto"/>
          <w:tblInd w:w="93" w:type="dxa"/>
          <w:tblPrExChange w:id="7701" w:author="manojk" w:date="2012-05-29T16:01:00Z">
            <w:tblPrEx>
              <w:tblW w:w="12760" w:type="dxa"/>
              <w:tblInd w:w="93" w:type="dxa"/>
            </w:tblPrEx>
          </w:tblPrExChange>
        </w:tblPrEx>
        <w:trPr>
          <w:trHeight w:val="300"/>
          <w:ins w:id="7702" w:author="manojk" w:date="2012-05-29T16:01:00Z"/>
          <w:trPrChange w:id="7703"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704"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05" w:author="manojk" w:date="2012-05-29T16:01:00Z"/>
                <w:rFonts w:cs="Calibri"/>
                <w:szCs w:val="22"/>
                <w:shd w:val="clear" w:color="auto" w:fill="auto"/>
                <w:lang w:val="en-US" w:eastAsia="en-US"/>
              </w:rPr>
            </w:pPr>
            <w:proofErr w:type="spellStart"/>
            <w:ins w:id="7706"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707"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08" w:author="manojk" w:date="2012-05-29T16:01:00Z"/>
                <w:rFonts w:cs="Calibri"/>
                <w:szCs w:val="22"/>
                <w:shd w:val="clear" w:color="auto" w:fill="auto"/>
                <w:lang w:val="en-US" w:eastAsia="en-US"/>
              </w:rPr>
            </w:pPr>
            <w:proofErr w:type="spellStart"/>
            <w:ins w:id="7709"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710"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11" w:author="manojk" w:date="2012-05-29T16:01:00Z"/>
                <w:rFonts w:cs="Calibri"/>
                <w:szCs w:val="22"/>
                <w:shd w:val="clear" w:color="auto" w:fill="auto"/>
                <w:lang w:val="en-US" w:eastAsia="en-US"/>
              </w:rPr>
            </w:pPr>
            <w:ins w:id="7712" w:author="manojk" w:date="2012-05-29T16:01:00Z">
              <w:r w:rsidRPr="00835847">
                <w:rPr>
                  <w:rFonts w:cs="Calibri"/>
                  <w:szCs w:val="22"/>
                  <w:shd w:val="clear" w:color="auto" w:fill="auto"/>
                  <w:lang w:val="en-US" w:eastAsia="en-US"/>
                </w:rPr>
                <w:t>Contacts</w:t>
              </w:r>
            </w:ins>
          </w:p>
        </w:tc>
        <w:tc>
          <w:tcPr>
            <w:tcW w:w="0" w:type="auto"/>
            <w:tcBorders>
              <w:top w:val="nil"/>
              <w:left w:val="nil"/>
              <w:bottom w:val="single" w:sz="4" w:space="0" w:color="auto"/>
              <w:right w:val="single" w:sz="4" w:space="0" w:color="auto"/>
            </w:tcBorders>
            <w:shd w:val="clear" w:color="auto" w:fill="auto"/>
            <w:noWrap/>
            <w:vAlign w:val="bottom"/>
            <w:hideMark/>
            <w:tcPrChange w:id="7713"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14" w:author="manojk" w:date="2012-05-29T16:01:00Z"/>
                <w:rFonts w:cs="Calibri"/>
                <w:szCs w:val="22"/>
                <w:shd w:val="clear" w:color="auto" w:fill="auto"/>
                <w:lang w:val="en-US" w:eastAsia="en-US"/>
              </w:rPr>
            </w:pPr>
            <w:ins w:id="7715" w:author="manojk" w:date="2012-05-29T16:01:00Z">
              <w:r w:rsidRPr="00835847">
                <w:rPr>
                  <w:rFonts w:cs="Calibri"/>
                  <w:szCs w:val="22"/>
                  <w:shd w:val="clear" w:color="auto" w:fill="auto"/>
                  <w:lang w:val="en-US" w:eastAsia="en-US"/>
                </w:rPr>
                <w:t>Customer Account</w:t>
              </w:r>
            </w:ins>
          </w:p>
        </w:tc>
        <w:tc>
          <w:tcPr>
            <w:tcW w:w="0" w:type="auto"/>
            <w:tcBorders>
              <w:top w:val="nil"/>
              <w:left w:val="nil"/>
              <w:bottom w:val="single" w:sz="4" w:space="0" w:color="auto"/>
              <w:right w:val="single" w:sz="4" w:space="0" w:color="auto"/>
            </w:tcBorders>
            <w:shd w:val="clear" w:color="auto" w:fill="auto"/>
            <w:noWrap/>
            <w:vAlign w:val="bottom"/>
            <w:hideMark/>
            <w:tcPrChange w:id="7716"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717" w:author="manojk" w:date="2012-05-29T16:01:00Z"/>
                <w:rFonts w:cs="Calibri"/>
                <w:szCs w:val="22"/>
                <w:shd w:val="clear" w:color="auto" w:fill="auto"/>
                <w:lang w:val="en-US" w:eastAsia="en-US"/>
              </w:rPr>
            </w:pPr>
            <w:ins w:id="7718" w:author="manojk" w:date="2012-05-29T16:01:00Z">
              <w:r w:rsidRPr="00835847">
                <w:rPr>
                  <w:rFonts w:cs="Calibri"/>
                  <w:szCs w:val="22"/>
                  <w:shd w:val="clear" w:color="auto" w:fill="auto"/>
                  <w:lang w:val="en-US" w:eastAsia="en-US"/>
                </w:rPr>
                <w:t>3</w:t>
              </w:r>
            </w:ins>
          </w:p>
        </w:tc>
        <w:tc>
          <w:tcPr>
            <w:tcW w:w="0" w:type="auto"/>
            <w:tcBorders>
              <w:top w:val="nil"/>
              <w:left w:val="nil"/>
              <w:bottom w:val="single" w:sz="4" w:space="0" w:color="auto"/>
              <w:right w:val="single" w:sz="4" w:space="0" w:color="auto"/>
            </w:tcBorders>
            <w:shd w:val="clear" w:color="auto" w:fill="auto"/>
            <w:noWrap/>
            <w:vAlign w:val="bottom"/>
            <w:hideMark/>
            <w:tcPrChange w:id="7719"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20" w:author="manojk" w:date="2012-05-29T16:01:00Z"/>
                <w:rFonts w:cs="Calibri"/>
                <w:szCs w:val="22"/>
                <w:shd w:val="clear" w:color="auto" w:fill="auto"/>
                <w:lang w:val="en-US" w:eastAsia="en-US"/>
              </w:rPr>
            </w:pPr>
            <w:proofErr w:type="spellStart"/>
            <w:ins w:id="7721" w:author="manojk" w:date="2012-05-29T16:01:00Z">
              <w:r w:rsidRPr="00835847">
                <w:rPr>
                  <w:rFonts w:cs="Calibri"/>
                  <w:szCs w:val="22"/>
                  <w:shd w:val="clear" w:color="auto" w:fill="auto"/>
                  <w:lang w:val="en-US" w:eastAsia="en-US"/>
                </w:rPr>
                <w:t>PopUP</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722"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23" w:author="manojk" w:date="2012-05-29T16:01:00Z"/>
                <w:rFonts w:cs="Calibri"/>
                <w:szCs w:val="22"/>
                <w:shd w:val="clear" w:color="auto" w:fill="auto"/>
                <w:lang w:val="en-US" w:eastAsia="en-US"/>
              </w:rPr>
            </w:pPr>
            <w:proofErr w:type="spellStart"/>
            <w:ins w:id="7724" w:author="manojk" w:date="2012-05-29T16:01:00Z">
              <w:r w:rsidRPr="00835847">
                <w:rPr>
                  <w:rFonts w:cs="Calibri"/>
                  <w:szCs w:val="22"/>
                  <w:shd w:val="clear" w:color="auto" w:fill="auto"/>
                  <w:lang w:val="en-US" w:eastAsia="en-US"/>
                </w:rPr>
                <w:t>CMNewContactForm</w:t>
              </w:r>
              <w:proofErr w:type="spellEnd"/>
            </w:ins>
          </w:p>
        </w:tc>
      </w:tr>
      <w:tr w:rsidR="00835847" w:rsidRPr="00835847" w:rsidTr="00835847">
        <w:tblPrEx>
          <w:tblW w:w="0" w:type="auto"/>
          <w:tblInd w:w="93" w:type="dxa"/>
          <w:tblPrExChange w:id="7725" w:author="manojk" w:date="2012-05-29T16:01:00Z">
            <w:tblPrEx>
              <w:tblW w:w="12760" w:type="dxa"/>
              <w:tblInd w:w="93" w:type="dxa"/>
            </w:tblPrEx>
          </w:tblPrExChange>
        </w:tblPrEx>
        <w:trPr>
          <w:trHeight w:val="300"/>
          <w:ins w:id="7726" w:author="manojk" w:date="2012-05-29T16:01:00Z"/>
          <w:trPrChange w:id="7727" w:author="manojk" w:date="2012-05-29T16:01: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728" w:author="manojk" w:date="2012-05-29T16:01:00Z">
              <w:tcPr>
                <w:tcW w:w="2260" w:type="dxa"/>
                <w:gridSpan w:val="3"/>
                <w:tcBorders>
                  <w:top w:val="nil"/>
                  <w:left w:val="single" w:sz="4" w:space="0" w:color="auto"/>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29" w:author="manojk" w:date="2012-05-29T16:01:00Z"/>
                <w:rFonts w:cs="Calibri"/>
                <w:szCs w:val="22"/>
                <w:shd w:val="clear" w:color="auto" w:fill="auto"/>
                <w:lang w:val="en-US" w:eastAsia="en-US"/>
              </w:rPr>
            </w:pPr>
            <w:proofErr w:type="spellStart"/>
            <w:ins w:id="7730" w:author="manojk" w:date="2012-05-29T16:01:00Z">
              <w:r w:rsidRPr="00835847">
                <w:rPr>
                  <w:rFonts w:cs="Calibri"/>
                  <w:szCs w:val="22"/>
                  <w:shd w:val="clear" w:color="auto" w:fill="auto"/>
                  <w:lang w:val="en-US" w:eastAsia="en-US"/>
                </w:rPr>
                <w:t>Cust</w:t>
              </w:r>
              <w:proofErr w:type="spellEnd"/>
              <w:r w:rsidRPr="00835847">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731" w:author="manojk" w:date="2012-05-29T16:01:00Z">
              <w:tcPr>
                <w:tcW w:w="182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32" w:author="manojk" w:date="2012-05-29T16:01:00Z"/>
                <w:rFonts w:cs="Calibri"/>
                <w:szCs w:val="22"/>
                <w:shd w:val="clear" w:color="auto" w:fill="auto"/>
                <w:lang w:val="en-US" w:eastAsia="en-US"/>
              </w:rPr>
            </w:pPr>
            <w:proofErr w:type="spellStart"/>
            <w:ins w:id="7733" w:author="manojk" w:date="2012-05-29T16:01:00Z">
              <w:r w:rsidRPr="00835847">
                <w:rPr>
                  <w:rFonts w:cs="Calibri"/>
                  <w:szCs w:val="22"/>
                  <w:shd w:val="clear" w:color="auto" w:fill="auto"/>
                  <w:lang w:val="en-US" w:eastAsia="en-US"/>
                </w:rPr>
                <w:t>CMSMainMenu</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734" w:author="manojk" w:date="2012-05-29T16:01:00Z">
              <w:tcPr>
                <w:tcW w:w="170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35" w:author="manojk" w:date="2012-05-29T16:01:00Z"/>
                <w:rFonts w:cs="Calibri"/>
                <w:szCs w:val="22"/>
                <w:shd w:val="clear" w:color="auto" w:fill="auto"/>
                <w:lang w:val="en-US" w:eastAsia="en-US"/>
              </w:rPr>
            </w:pPr>
            <w:ins w:id="7736" w:author="manojk" w:date="2012-05-29T16:01:00Z">
              <w:r w:rsidRPr="00835847">
                <w:rPr>
                  <w:rFonts w:cs="Calibri"/>
                  <w:szCs w:val="22"/>
                  <w:shd w:val="clear" w:color="auto" w:fill="auto"/>
                  <w:lang w:val="en-US" w:eastAsia="en-US"/>
                </w:rPr>
                <w:t>Payments Info</w:t>
              </w:r>
            </w:ins>
          </w:p>
        </w:tc>
        <w:tc>
          <w:tcPr>
            <w:tcW w:w="0" w:type="auto"/>
            <w:tcBorders>
              <w:top w:val="nil"/>
              <w:left w:val="nil"/>
              <w:bottom w:val="single" w:sz="4" w:space="0" w:color="auto"/>
              <w:right w:val="single" w:sz="4" w:space="0" w:color="auto"/>
            </w:tcBorders>
            <w:shd w:val="clear" w:color="auto" w:fill="auto"/>
            <w:noWrap/>
            <w:vAlign w:val="bottom"/>
            <w:hideMark/>
            <w:tcPrChange w:id="7737" w:author="manojk" w:date="2012-05-29T16:01:00Z">
              <w:tcPr>
                <w:tcW w:w="2280" w:type="dxa"/>
                <w:gridSpan w:val="3"/>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38" w:author="manojk" w:date="2012-05-29T16:01:00Z"/>
                <w:rFonts w:cs="Calibri"/>
                <w:szCs w:val="22"/>
                <w:shd w:val="clear" w:color="auto" w:fill="auto"/>
                <w:lang w:val="en-US" w:eastAsia="en-US"/>
              </w:rPr>
            </w:pPr>
            <w:ins w:id="7739" w:author="manojk" w:date="2012-05-29T16:01:00Z">
              <w:r w:rsidRPr="00835847">
                <w:rPr>
                  <w:rFonts w:cs="Calibri"/>
                  <w:szCs w:val="22"/>
                  <w:shd w:val="clear" w:color="auto" w:fill="auto"/>
                  <w:lang w:val="en-US" w:eastAsia="en-US"/>
                </w:rPr>
                <w:t>Customer Account</w:t>
              </w:r>
            </w:ins>
          </w:p>
        </w:tc>
        <w:tc>
          <w:tcPr>
            <w:tcW w:w="0" w:type="auto"/>
            <w:tcBorders>
              <w:top w:val="nil"/>
              <w:left w:val="nil"/>
              <w:bottom w:val="single" w:sz="4" w:space="0" w:color="auto"/>
              <w:right w:val="single" w:sz="4" w:space="0" w:color="auto"/>
            </w:tcBorders>
            <w:shd w:val="clear" w:color="auto" w:fill="auto"/>
            <w:noWrap/>
            <w:vAlign w:val="bottom"/>
            <w:hideMark/>
            <w:tcPrChange w:id="7740" w:author="manojk" w:date="2012-05-29T16:01:00Z">
              <w:tcPr>
                <w:tcW w:w="112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jc w:val="right"/>
              <w:rPr>
                <w:ins w:id="7741" w:author="manojk" w:date="2012-05-29T16:01:00Z"/>
                <w:rFonts w:cs="Calibri"/>
                <w:szCs w:val="22"/>
                <w:shd w:val="clear" w:color="auto" w:fill="auto"/>
                <w:lang w:val="en-US" w:eastAsia="en-US"/>
              </w:rPr>
            </w:pPr>
            <w:ins w:id="7742" w:author="manojk" w:date="2012-05-29T16:01:00Z">
              <w:r w:rsidRPr="00835847">
                <w:rPr>
                  <w:rFonts w:cs="Calibri"/>
                  <w:szCs w:val="22"/>
                  <w:shd w:val="clear" w:color="auto" w:fill="auto"/>
                  <w:lang w:val="en-US" w:eastAsia="en-US"/>
                </w:rPr>
                <w:t>4</w:t>
              </w:r>
            </w:ins>
          </w:p>
        </w:tc>
        <w:tc>
          <w:tcPr>
            <w:tcW w:w="0" w:type="auto"/>
            <w:tcBorders>
              <w:top w:val="nil"/>
              <w:left w:val="nil"/>
              <w:bottom w:val="single" w:sz="4" w:space="0" w:color="auto"/>
              <w:right w:val="single" w:sz="4" w:space="0" w:color="auto"/>
            </w:tcBorders>
            <w:shd w:val="clear" w:color="auto" w:fill="auto"/>
            <w:noWrap/>
            <w:vAlign w:val="bottom"/>
            <w:hideMark/>
            <w:tcPrChange w:id="7743" w:author="manojk" w:date="2012-05-29T16:01:00Z">
              <w:tcPr>
                <w:tcW w:w="1520" w:type="dxa"/>
                <w:gridSpan w:val="2"/>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44" w:author="manojk" w:date="2012-05-29T16:01:00Z"/>
                <w:rFonts w:cs="Calibri"/>
                <w:szCs w:val="22"/>
                <w:shd w:val="clear" w:color="auto" w:fill="auto"/>
                <w:lang w:val="en-US" w:eastAsia="en-US"/>
              </w:rPr>
            </w:pPr>
            <w:proofErr w:type="spellStart"/>
            <w:ins w:id="7745" w:author="manojk" w:date="2012-05-29T16:01:00Z">
              <w:r w:rsidRPr="00835847">
                <w:rPr>
                  <w:rFonts w:cs="Calibri"/>
                  <w:szCs w:val="22"/>
                  <w:shd w:val="clear" w:color="auto" w:fill="auto"/>
                  <w:lang w:val="en-US" w:eastAsia="en-US"/>
                </w:rPr>
                <w:t>MainWindow</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746" w:author="manojk" w:date="2012-05-29T16:01:00Z">
              <w:tcPr>
                <w:tcW w:w="2060" w:type="dxa"/>
                <w:tcBorders>
                  <w:top w:val="nil"/>
                  <w:left w:val="nil"/>
                  <w:bottom w:val="single" w:sz="4" w:space="0" w:color="auto"/>
                  <w:right w:val="single" w:sz="4" w:space="0" w:color="auto"/>
                </w:tcBorders>
                <w:shd w:val="clear" w:color="auto" w:fill="auto"/>
                <w:noWrap/>
                <w:vAlign w:val="bottom"/>
                <w:hideMark/>
              </w:tcPr>
            </w:tcPrChange>
          </w:tcPr>
          <w:p w:rsidR="00835847" w:rsidRPr="00835847" w:rsidRDefault="00835847" w:rsidP="00835847">
            <w:pPr>
              <w:widowControl/>
              <w:autoSpaceDE/>
              <w:autoSpaceDN/>
              <w:adjustRightInd/>
              <w:rPr>
                <w:ins w:id="7747" w:author="manojk" w:date="2012-05-29T16:01:00Z"/>
                <w:rFonts w:cs="Calibri"/>
                <w:szCs w:val="22"/>
                <w:shd w:val="clear" w:color="auto" w:fill="auto"/>
                <w:lang w:val="en-US" w:eastAsia="en-US"/>
              </w:rPr>
            </w:pPr>
            <w:proofErr w:type="spellStart"/>
            <w:ins w:id="7748" w:author="manojk" w:date="2012-05-29T16:01:00Z">
              <w:r w:rsidRPr="00835847">
                <w:rPr>
                  <w:rFonts w:cs="Calibri"/>
                  <w:szCs w:val="22"/>
                  <w:shd w:val="clear" w:color="auto" w:fill="auto"/>
                  <w:lang w:val="en-US" w:eastAsia="en-US"/>
                </w:rPr>
                <w:t>CMNewpayInfoForm</w:t>
              </w:r>
              <w:proofErr w:type="spellEnd"/>
            </w:ins>
          </w:p>
        </w:tc>
      </w:tr>
    </w:tbl>
    <w:p w:rsidR="00000000" w:rsidRDefault="006A5941">
      <w:pPr>
        <w:numPr>
          <w:ins w:id="7749" w:author="atuld" w:date="2012-04-26T18:02:00Z"/>
        </w:numPr>
        <w:rPr>
          <w:ins w:id="7750" w:author="atuld" w:date="2012-04-26T18:04:00Z"/>
        </w:rPr>
        <w:pPrChange w:id="7751" w:author="atuld" w:date="2012-04-26T18:01:00Z">
          <w:pPr>
            <w:pStyle w:val="Heading4"/>
          </w:pPr>
        </w:pPrChange>
      </w:pPr>
    </w:p>
    <w:p w:rsidR="00000000" w:rsidRDefault="006A5941">
      <w:pPr>
        <w:numPr>
          <w:ins w:id="7752" w:author="atuld" w:date="2012-04-26T18:04:00Z"/>
        </w:numPr>
        <w:rPr>
          <w:ins w:id="7753" w:author="atuld" w:date="2012-04-26T18:04:00Z"/>
          <w:del w:id="7754" w:author="manojk" w:date="2012-05-29T16:04:00Z"/>
        </w:rPr>
        <w:pPrChange w:id="7755" w:author="atuld" w:date="2012-04-26T18:01:00Z">
          <w:pPr>
            <w:pStyle w:val="Heading4"/>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2"/>
        <w:gridCol w:w="1714"/>
      </w:tblGrid>
      <w:tr w:rsidR="00AE4A96" w:rsidDel="00920307" w:rsidTr="00AE4A96">
        <w:trPr>
          <w:trHeight w:val="261"/>
          <w:ins w:id="7756" w:author="Atul Duggal" w:date="2012-04-27T19:57:00Z"/>
          <w:del w:id="7757" w:author="manojk" w:date="2012-05-29T16:03:00Z"/>
        </w:trPr>
        <w:tc>
          <w:tcPr>
            <w:tcW w:w="1112" w:type="dxa"/>
            <w:shd w:val="clear" w:color="auto" w:fill="4F6228"/>
          </w:tcPr>
          <w:p w:rsidR="00AE4A96" w:rsidRPr="00BE1A70" w:rsidDel="00920307" w:rsidRDefault="00DF6216">
            <w:pPr>
              <w:rPr>
                <w:ins w:id="7758" w:author="Atul Duggal" w:date="2012-04-27T19:57:00Z"/>
                <w:del w:id="7759" w:author="manojk" w:date="2012-05-29T16:03:00Z"/>
                <w:rFonts w:cs="Calibri"/>
                <w:b/>
                <w:bCs/>
                <w:color w:val="EBF1DE"/>
                <w:szCs w:val="22"/>
                <w:shd w:val="clear" w:color="auto" w:fill="auto"/>
                <w:lang w:val="en-IN"/>
                <w:rPrChange w:id="7760" w:author="manojk" w:date="2012-05-14T13:50:00Z">
                  <w:rPr>
                    <w:ins w:id="7761" w:author="Atul Duggal" w:date="2012-04-27T19:57:00Z"/>
                    <w:del w:id="7762" w:author="manojk" w:date="2012-05-29T16:03:00Z"/>
                    <w:sz w:val="20"/>
                  </w:rPr>
                </w:rPrChange>
              </w:rPr>
            </w:pPr>
            <w:ins w:id="7763" w:author="Atul Duggal" w:date="2012-04-27T19:58:00Z">
              <w:del w:id="7764" w:author="manojk" w:date="2012-05-29T16:03:00Z">
                <w:r w:rsidRPr="00DF6216">
                  <w:rPr>
                    <w:rFonts w:cs="Calibri"/>
                    <w:b/>
                    <w:bCs/>
                    <w:color w:val="EBF1DE"/>
                    <w:szCs w:val="22"/>
                    <w:shd w:val="clear" w:color="auto" w:fill="auto"/>
                    <w:lang w:val="en-IN"/>
                    <w:rPrChange w:id="7765" w:author="manojk" w:date="2012-05-14T13:50:00Z">
                      <w:rPr>
                        <w:rFonts w:cs="Times New Roman"/>
                        <w:b/>
                        <w:bCs/>
                        <w:i/>
                        <w:color w:val="004080"/>
                        <w:sz w:val="20"/>
                        <w:szCs w:val="28"/>
                      </w:rPr>
                    </w:rPrChange>
                  </w:rPr>
                  <w:delText>MENU_ID</w:delText>
                </w:r>
              </w:del>
            </w:ins>
          </w:p>
        </w:tc>
        <w:tc>
          <w:tcPr>
            <w:tcW w:w="1714" w:type="dxa"/>
            <w:shd w:val="clear" w:color="auto" w:fill="4F6228"/>
          </w:tcPr>
          <w:p w:rsidR="00AE4A96" w:rsidRPr="00BE1A70" w:rsidDel="00920307" w:rsidRDefault="00DF6216">
            <w:pPr>
              <w:rPr>
                <w:ins w:id="7766" w:author="Atul Duggal" w:date="2012-04-27T19:57:00Z"/>
                <w:del w:id="7767" w:author="manojk" w:date="2012-05-29T16:03:00Z"/>
                <w:rFonts w:cs="Calibri"/>
                <w:b/>
                <w:bCs/>
                <w:color w:val="EBF1DE"/>
                <w:szCs w:val="22"/>
                <w:shd w:val="clear" w:color="auto" w:fill="auto"/>
                <w:lang w:val="en-IN"/>
                <w:rPrChange w:id="7768" w:author="manojk" w:date="2012-05-14T13:50:00Z">
                  <w:rPr>
                    <w:ins w:id="7769" w:author="Atul Duggal" w:date="2012-04-27T19:57:00Z"/>
                    <w:del w:id="7770" w:author="manojk" w:date="2012-05-29T16:03:00Z"/>
                    <w:sz w:val="20"/>
                  </w:rPr>
                </w:rPrChange>
              </w:rPr>
            </w:pPr>
            <w:ins w:id="7771" w:author="Atul Duggal" w:date="2012-04-27T19:58:00Z">
              <w:del w:id="7772" w:author="manojk" w:date="2012-05-29T16:03:00Z">
                <w:r w:rsidRPr="00DF6216">
                  <w:rPr>
                    <w:rFonts w:cs="Calibri"/>
                    <w:b/>
                    <w:bCs/>
                    <w:color w:val="EBF1DE"/>
                    <w:szCs w:val="22"/>
                    <w:shd w:val="clear" w:color="auto" w:fill="auto"/>
                    <w:lang w:val="en-IN"/>
                    <w:rPrChange w:id="7773" w:author="manojk" w:date="2012-05-14T13:50:00Z">
                      <w:rPr>
                        <w:rFonts w:cs="Times New Roman"/>
                        <w:b/>
                        <w:bCs/>
                        <w:i/>
                        <w:color w:val="004080"/>
                        <w:sz w:val="20"/>
                        <w:szCs w:val="28"/>
                      </w:rPr>
                    </w:rPrChange>
                  </w:rPr>
                  <w:delText>MENU_CD</w:delText>
                </w:r>
              </w:del>
            </w:ins>
          </w:p>
        </w:tc>
      </w:tr>
      <w:tr w:rsidR="00AE4A96" w:rsidDel="00920307" w:rsidTr="00AE4A96">
        <w:trPr>
          <w:trHeight w:val="261"/>
          <w:ins w:id="7774" w:author="Atul Duggal" w:date="2012-04-27T19:57:00Z"/>
          <w:del w:id="7775" w:author="manojk" w:date="2012-05-29T16:03:00Z"/>
        </w:trPr>
        <w:tc>
          <w:tcPr>
            <w:tcW w:w="1112" w:type="dxa"/>
            <w:shd w:val="clear" w:color="auto" w:fill="auto"/>
          </w:tcPr>
          <w:p w:rsidR="00AE4A96" w:rsidRPr="00E76745" w:rsidDel="00920307" w:rsidRDefault="00AE4A96">
            <w:pPr>
              <w:rPr>
                <w:ins w:id="7776" w:author="Atul Duggal" w:date="2012-04-27T19:57:00Z"/>
                <w:del w:id="7777" w:author="manojk" w:date="2012-05-29T16:03:00Z"/>
                <w:sz w:val="20"/>
              </w:rPr>
            </w:pPr>
            <w:ins w:id="7778" w:author="Atul Duggal" w:date="2012-04-27T19:58:00Z">
              <w:del w:id="7779" w:author="manojk" w:date="2012-05-29T16:03:00Z">
                <w:r w:rsidRPr="00E76745" w:rsidDel="00920307">
                  <w:rPr>
                    <w:sz w:val="20"/>
                  </w:rPr>
                  <w:delText>6</w:delText>
                </w:r>
              </w:del>
            </w:ins>
          </w:p>
        </w:tc>
        <w:tc>
          <w:tcPr>
            <w:tcW w:w="1714" w:type="dxa"/>
            <w:shd w:val="clear" w:color="auto" w:fill="auto"/>
          </w:tcPr>
          <w:p w:rsidR="00AE4A96" w:rsidRPr="00E76745" w:rsidDel="00920307" w:rsidRDefault="00AE4A96">
            <w:pPr>
              <w:rPr>
                <w:ins w:id="7780" w:author="Atul Duggal" w:date="2012-04-27T19:57:00Z"/>
                <w:del w:id="7781" w:author="manojk" w:date="2012-05-29T16:03:00Z"/>
                <w:sz w:val="20"/>
              </w:rPr>
            </w:pPr>
            <w:ins w:id="7782" w:author="Atul Duggal" w:date="2012-04-27T19:58:00Z">
              <w:del w:id="7783" w:author="manojk" w:date="2012-05-14T14:39:00Z">
                <w:r w:rsidRPr="00E76745" w:rsidDel="00AE4A96">
                  <w:rPr>
                    <w:sz w:val="20"/>
                  </w:rPr>
                  <w:delText>OFFMODELLER</w:delText>
                </w:r>
              </w:del>
            </w:ins>
          </w:p>
        </w:tc>
      </w:tr>
    </w:tbl>
    <w:p w:rsidR="00000000" w:rsidRDefault="006A5941">
      <w:pPr>
        <w:numPr>
          <w:ins w:id="7784" w:author="atuld" w:date="2012-04-26T18:04:00Z"/>
        </w:numPr>
        <w:rPr>
          <w:ins w:id="7785" w:author="atuld" w:date="2012-04-26T18:04:00Z"/>
          <w:del w:id="7786" w:author="manojk" w:date="2012-05-29T16:04:00Z"/>
        </w:rPr>
        <w:pPrChange w:id="7787" w:author="atuld" w:date="2012-04-26T18:01:00Z">
          <w:pPr>
            <w:pStyle w:val="Heading4"/>
          </w:pPr>
        </w:pPrChange>
      </w:pPr>
      <w:ins w:id="7788" w:author="atuld" w:date="2012-04-26T18:04:00Z">
        <w:del w:id="7789" w:author="Atul Duggal" w:date="2012-04-27T19:55:00Z">
          <w:r>
            <w:pict>
              <v:shape id="_x0000_i1067" type="#_x0000_t75" style="width:581.25pt;height:64.5pt">
                <v:imagedata r:id="rId53" o:title=""/>
              </v:shape>
            </w:pict>
          </w:r>
        </w:del>
      </w:ins>
    </w:p>
    <w:p w:rsidR="00000000" w:rsidRDefault="006A5941">
      <w:pPr>
        <w:numPr>
          <w:ins w:id="7790" w:author="atuld" w:date="2012-04-26T18:04:00Z"/>
        </w:numPr>
        <w:rPr>
          <w:ins w:id="7791" w:author="atuld" w:date="2012-04-26T18:04:00Z"/>
          <w:del w:id="7792" w:author="manojk" w:date="2012-05-14T14:29:00Z"/>
        </w:rPr>
        <w:pPrChange w:id="7793" w:author="atuld" w:date="2012-04-26T18:01:00Z">
          <w:pPr>
            <w:pStyle w:val="Heading4"/>
          </w:pPr>
        </w:pPrChange>
      </w:pPr>
    </w:p>
    <w:p w:rsidR="00000000" w:rsidRDefault="006A5941">
      <w:pPr>
        <w:numPr>
          <w:ins w:id="7794" w:author="atuld" w:date="2012-04-26T18:04:00Z"/>
        </w:numPr>
        <w:rPr>
          <w:ins w:id="7795" w:author="atuld" w:date="2012-04-26T18:04:00Z"/>
        </w:rPr>
        <w:pPrChange w:id="7796" w:author="atuld" w:date="2012-04-26T18:01:00Z">
          <w:pPr>
            <w:pStyle w:val="Heading4"/>
          </w:pPr>
        </w:pPrChange>
      </w:pPr>
    </w:p>
    <w:p w:rsidR="00000000" w:rsidRDefault="00920307">
      <w:pPr>
        <w:numPr>
          <w:ins w:id="7797" w:author="atuld" w:date="2012-04-26T18:04:00Z"/>
        </w:numPr>
        <w:rPr>
          <w:ins w:id="7798" w:author="atuld" w:date="2012-04-26T18:04:00Z"/>
        </w:rPr>
        <w:pPrChange w:id="7799" w:author="atuld" w:date="2012-04-26T18:01:00Z">
          <w:pPr>
            <w:pStyle w:val="Heading4"/>
          </w:pPr>
        </w:pPrChange>
      </w:pPr>
      <w:ins w:id="7800" w:author="manojk" w:date="2012-05-29T16:04:00Z">
        <w:r>
          <w:t>Profile, role based access control to Menu items</w:t>
        </w:r>
      </w:ins>
      <w:ins w:id="7801" w:author="manojk" w:date="2012-05-29T16:05:00Z">
        <w:r w:rsidR="008A3414">
          <w:t>.</w:t>
        </w:r>
      </w:ins>
    </w:p>
    <w:p w:rsidR="00000000" w:rsidRDefault="00F64F03">
      <w:pPr>
        <w:numPr>
          <w:ins w:id="7802" w:author="atuld" w:date="2012-04-26T18:04:00Z"/>
        </w:numPr>
        <w:rPr>
          <w:ins w:id="7803" w:author="atuld" w:date="2012-04-26T18:05:00Z"/>
          <w:del w:id="7804" w:author="manojk" w:date="2012-05-29T16:04:00Z"/>
        </w:rPr>
        <w:pPrChange w:id="7805" w:author="atuld" w:date="2012-04-26T18:01:00Z">
          <w:pPr>
            <w:pStyle w:val="Heading4"/>
          </w:pPr>
        </w:pPrChange>
      </w:pPr>
      <w:ins w:id="7806" w:author="atuld" w:date="2012-04-26T18:05:00Z">
        <w:del w:id="7807" w:author="manojk" w:date="2012-05-29T16:04:00Z">
          <w:r w:rsidDel="00920307">
            <w:delText>MENU_TRANS  table</w:delText>
          </w:r>
        </w:del>
      </w:ins>
    </w:p>
    <w:p w:rsidR="00000000" w:rsidRDefault="006A5941">
      <w:pPr>
        <w:numPr>
          <w:ins w:id="7808" w:author="atuld" w:date="2012-04-26T18:05:00Z"/>
        </w:numPr>
        <w:rPr>
          <w:ins w:id="7809" w:author="atuld" w:date="2012-04-26T18:05:00Z"/>
          <w:del w:id="7810" w:author="manojk" w:date="2012-05-29T16:04:00Z"/>
        </w:rPr>
        <w:pPrChange w:id="7811" w:author="atuld" w:date="2012-04-26T18:01:00Z">
          <w:pPr>
            <w:pStyle w:val="Heading4"/>
          </w:pPr>
        </w:pPrChange>
      </w:pPr>
    </w:p>
    <w:p w:rsidR="00000000" w:rsidRDefault="006A5941">
      <w:pPr>
        <w:numPr>
          <w:ins w:id="7812" w:author="atuld" w:date="2012-04-26T18:05:00Z"/>
        </w:numPr>
        <w:rPr>
          <w:ins w:id="7813" w:author="atuld" w:date="2012-04-26T18:05:00Z"/>
          <w:del w:id="7814" w:author="manojk" w:date="2012-05-29T16:04:00Z"/>
        </w:rPr>
        <w:pPrChange w:id="7815" w:author="manojk" w:date="2012-05-14T14:30:00Z">
          <w:pPr>
            <w:pStyle w:val="Heading4"/>
          </w:pPr>
        </w:pPrChange>
      </w:pPr>
      <w:ins w:id="7816" w:author="atuld" w:date="2012-04-26T18:05:00Z">
        <w:del w:id="7817" w:author="manojk" w:date="2012-05-29T16:03:00Z">
          <w:r>
            <w:pict>
              <v:shape id="_x0000_i1068" type="#_x0000_t75" style="width:582.75pt;height:80.25pt">
                <v:imagedata r:id="rId54" o:title=""/>
              </v:shape>
            </w:pict>
          </w:r>
        </w:del>
      </w:ins>
    </w:p>
    <w:p w:rsidR="00000000" w:rsidRDefault="006A5941">
      <w:pPr>
        <w:numPr>
          <w:ins w:id="7818" w:author="atuld" w:date="2012-04-26T18:05:00Z"/>
        </w:numPr>
        <w:rPr>
          <w:ins w:id="7819" w:author="atuld" w:date="2012-04-26T18:05:00Z"/>
          <w:del w:id="7820" w:author="manojk" w:date="2012-05-29T16:04:00Z"/>
        </w:rPr>
        <w:pPrChange w:id="7821" w:author="atuld" w:date="2012-04-26T18:01:00Z">
          <w:pPr>
            <w:pStyle w:val="Heading4"/>
          </w:pPr>
        </w:pPrChange>
      </w:pPr>
    </w:p>
    <w:p w:rsidR="00000000" w:rsidRDefault="006A5941">
      <w:pPr>
        <w:numPr>
          <w:ins w:id="7822" w:author="atuld" w:date="2012-04-26T18:06:00Z"/>
        </w:numPr>
        <w:rPr>
          <w:ins w:id="7823" w:author="atuld" w:date="2012-04-26T18:06:00Z"/>
          <w:del w:id="7824" w:author="manojk" w:date="2012-05-29T16:04:00Z"/>
        </w:rPr>
        <w:pPrChange w:id="7825" w:author="atuld" w:date="2012-04-26T18:01:00Z">
          <w:pPr>
            <w:pStyle w:val="Heading4"/>
          </w:pPr>
        </w:pPrChange>
      </w:pPr>
    </w:p>
    <w:p w:rsidR="00000000" w:rsidRDefault="00F64F03">
      <w:pPr>
        <w:numPr>
          <w:ins w:id="7826" w:author="atuld" w:date="2012-04-26T18:05:00Z"/>
        </w:numPr>
        <w:rPr>
          <w:ins w:id="7827" w:author="atuld" w:date="2012-04-26T18:06:00Z"/>
          <w:del w:id="7828" w:author="manojk" w:date="2012-05-29T16:04:00Z"/>
        </w:rPr>
        <w:pPrChange w:id="7829" w:author="atuld" w:date="2012-04-26T18:01:00Z">
          <w:pPr>
            <w:pStyle w:val="Heading4"/>
          </w:pPr>
        </w:pPrChange>
      </w:pPr>
      <w:ins w:id="7830" w:author="atuld" w:date="2012-04-26T18:06:00Z">
        <w:del w:id="7831" w:author="manojk" w:date="2012-05-29T16:04:00Z">
          <w:r w:rsidDel="00920307">
            <w:delText>MENU_USER_ACCESS table</w:delText>
          </w:r>
        </w:del>
      </w:ins>
    </w:p>
    <w:p w:rsidR="00000000" w:rsidRDefault="006A5941">
      <w:pPr>
        <w:numPr>
          <w:ins w:id="7832" w:author="atuld" w:date="2012-04-26T18:06:00Z"/>
        </w:numPr>
        <w:rPr>
          <w:ins w:id="7833" w:author="atuld" w:date="2012-04-26T18:06:00Z"/>
          <w:del w:id="7834" w:author="manojk" w:date="2012-05-29T16:04:00Z"/>
        </w:rPr>
        <w:pPrChange w:id="7835" w:author="atuld" w:date="2012-04-26T18:01:00Z">
          <w:pPr>
            <w:pStyle w:val="Heading4"/>
          </w:pPr>
        </w:pPrChange>
      </w:pPr>
    </w:p>
    <w:p w:rsidR="00000000" w:rsidRDefault="006A5941">
      <w:pPr>
        <w:numPr>
          <w:ins w:id="7836" w:author="atuld" w:date="2012-04-26T18:07:00Z"/>
        </w:numPr>
        <w:rPr>
          <w:ins w:id="7837" w:author="atuld" w:date="2012-04-26T18:07:00Z"/>
          <w:del w:id="7838" w:author="manojk" w:date="2012-05-29T16:04:00Z"/>
        </w:rPr>
        <w:pPrChange w:id="7839" w:author="atuld" w:date="2012-04-26T18:01:00Z">
          <w:pPr>
            <w:pStyle w:val="Heading4"/>
          </w:pPr>
        </w:pPrChange>
      </w:pPr>
      <w:ins w:id="7840" w:author="atuld" w:date="2012-04-26T18:08:00Z">
        <w:del w:id="7841" w:author="manojk" w:date="2012-05-29T16:04:00Z">
          <w:r>
            <w:pict>
              <v:shape id="_x0000_i1069" type="#_x0000_t75" style="width:575.25pt;height:99.75pt">
                <v:imagedata r:id="rId55" o:title=""/>
              </v:shape>
            </w:pict>
          </w:r>
        </w:del>
      </w:ins>
    </w:p>
    <w:tbl>
      <w:tblPr>
        <w:tblW w:w="9180" w:type="dxa"/>
        <w:tblInd w:w="93" w:type="dxa"/>
        <w:tblLook w:val="04A0"/>
      </w:tblPr>
      <w:tblGrid>
        <w:gridCol w:w="2260"/>
        <w:gridCol w:w="1820"/>
        <w:gridCol w:w="1700"/>
        <w:gridCol w:w="2280"/>
        <w:gridCol w:w="1120"/>
      </w:tblGrid>
      <w:tr w:rsidR="00920307" w:rsidRPr="00920307" w:rsidTr="00920307">
        <w:trPr>
          <w:trHeight w:val="300"/>
          <w:ins w:id="7842" w:author="manojk" w:date="2012-05-29T16:04:00Z"/>
        </w:trPr>
        <w:tc>
          <w:tcPr>
            <w:tcW w:w="2260"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920307" w:rsidRPr="00920307" w:rsidRDefault="00920307" w:rsidP="00920307">
            <w:pPr>
              <w:widowControl/>
              <w:autoSpaceDE/>
              <w:autoSpaceDN/>
              <w:adjustRightInd/>
              <w:rPr>
                <w:ins w:id="7843" w:author="manojk" w:date="2012-05-29T16:04:00Z"/>
                <w:rFonts w:cs="Calibri"/>
                <w:b/>
                <w:bCs/>
                <w:color w:val="FFFFFF"/>
                <w:szCs w:val="22"/>
                <w:shd w:val="clear" w:color="auto" w:fill="auto"/>
                <w:lang w:val="en-US" w:eastAsia="en-US"/>
              </w:rPr>
            </w:pPr>
            <w:ins w:id="7844" w:author="manojk" w:date="2012-05-29T16:04:00Z">
              <w:r w:rsidRPr="00920307">
                <w:rPr>
                  <w:rFonts w:cs="Calibri"/>
                  <w:b/>
                  <w:bCs/>
                  <w:color w:val="FFFFFF"/>
                  <w:szCs w:val="22"/>
                  <w:shd w:val="clear" w:color="auto" w:fill="auto"/>
                  <w:lang w:val="en-US" w:eastAsia="en-US"/>
                </w:rPr>
                <w:t>Portal</w:t>
              </w:r>
            </w:ins>
          </w:p>
        </w:tc>
        <w:tc>
          <w:tcPr>
            <w:tcW w:w="1820" w:type="dxa"/>
            <w:tcBorders>
              <w:top w:val="single" w:sz="4" w:space="0" w:color="auto"/>
              <w:left w:val="nil"/>
              <w:bottom w:val="single" w:sz="4" w:space="0" w:color="auto"/>
              <w:right w:val="single" w:sz="4" w:space="0" w:color="auto"/>
            </w:tcBorders>
            <w:shd w:val="clear" w:color="000000" w:fill="948A54"/>
            <w:noWrap/>
            <w:vAlign w:val="bottom"/>
            <w:hideMark/>
          </w:tcPr>
          <w:p w:rsidR="00920307" w:rsidRPr="00920307" w:rsidRDefault="00920307" w:rsidP="00920307">
            <w:pPr>
              <w:widowControl/>
              <w:autoSpaceDE/>
              <w:autoSpaceDN/>
              <w:adjustRightInd/>
              <w:rPr>
                <w:ins w:id="7845" w:author="manojk" w:date="2012-05-29T16:04:00Z"/>
                <w:rFonts w:cs="Calibri"/>
                <w:b/>
                <w:bCs/>
                <w:color w:val="FFFFFF"/>
                <w:szCs w:val="22"/>
                <w:shd w:val="clear" w:color="auto" w:fill="auto"/>
                <w:lang w:val="en-US" w:eastAsia="en-US"/>
              </w:rPr>
            </w:pPr>
            <w:ins w:id="7846" w:author="manojk" w:date="2012-05-29T16:04:00Z">
              <w:r w:rsidRPr="00920307">
                <w:rPr>
                  <w:rFonts w:cs="Calibri"/>
                  <w:b/>
                  <w:bCs/>
                  <w:color w:val="FFFFFF"/>
                  <w:szCs w:val="22"/>
                  <w:shd w:val="clear" w:color="auto" w:fill="auto"/>
                  <w:lang w:val="en-US" w:eastAsia="en-US"/>
                </w:rPr>
                <w:t>Profile</w:t>
              </w:r>
            </w:ins>
          </w:p>
        </w:tc>
        <w:tc>
          <w:tcPr>
            <w:tcW w:w="1700" w:type="dxa"/>
            <w:tcBorders>
              <w:top w:val="single" w:sz="4" w:space="0" w:color="auto"/>
              <w:left w:val="nil"/>
              <w:bottom w:val="single" w:sz="4" w:space="0" w:color="auto"/>
              <w:right w:val="single" w:sz="4" w:space="0" w:color="auto"/>
            </w:tcBorders>
            <w:shd w:val="clear" w:color="000000" w:fill="948A54"/>
            <w:noWrap/>
            <w:vAlign w:val="bottom"/>
            <w:hideMark/>
          </w:tcPr>
          <w:p w:rsidR="00920307" w:rsidRPr="00920307" w:rsidRDefault="00920307" w:rsidP="00920307">
            <w:pPr>
              <w:widowControl/>
              <w:autoSpaceDE/>
              <w:autoSpaceDN/>
              <w:adjustRightInd/>
              <w:rPr>
                <w:ins w:id="7847" w:author="manojk" w:date="2012-05-29T16:04:00Z"/>
                <w:rFonts w:cs="Calibri"/>
                <w:b/>
                <w:bCs/>
                <w:color w:val="FFFFFF"/>
                <w:szCs w:val="22"/>
                <w:shd w:val="clear" w:color="auto" w:fill="auto"/>
                <w:lang w:val="en-US" w:eastAsia="en-US"/>
              </w:rPr>
            </w:pPr>
            <w:ins w:id="7848" w:author="manojk" w:date="2012-05-29T16:04:00Z">
              <w:r w:rsidRPr="00920307">
                <w:rPr>
                  <w:rFonts w:cs="Calibri"/>
                  <w:b/>
                  <w:bCs/>
                  <w:color w:val="FFFFFF"/>
                  <w:szCs w:val="22"/>
                  <w:shd w:val="clear" w:color="auto" w:fill="auto"/>
                  <w:lang w:val="en-US" w:eastAsia="en-US"/>
                </w:rPr>
                <w:t>Role</w:t>
              </w:r>
            </w:ins>
          </w:p>
        </w:tc>
        <w:tc>
          <w:tcPr>
            <w:tcW w:w="2280" w:type="dxa"/>
            <w:tcBorders>
              <w:top w:val="single" w:sz="4" w:space="0" w:color="auto"/>
              <w:left w:val="nil"/>
              <w:bottom w:val="single" w:sz="4" w:space="0" w:color="auto"/>
              <w:right w:val="single" w:sz="4" w:space="0" w:color="auto"/>
            </w:tcBorders>
            <w:shd w:val="clear" w:color="000000" w:fill="948A54"/>
            <w:noWrap/>
            <w:vAlign w:val="bottom"/>
            <w:hideMark/>
          </w:tcPr>
          <w:p w:rsidR="00920307" w:rsidRPr="00920307" w:rsidRDefault="00920307" w:rsidP="00920307">
            <w:pPr>
              <w:widowControl/>
              <w:autoSpaceDE/>
              <w:autoSpaceDN/>
              <w:adjustRightInd/>
              <w:rPr>
                <w:ins w:id="7849" w:author="manojk" w:date="2012-05-29T16:04:00Z"/>
                <w:rFonts w:cs="Calibri"/>
                <w:b/>
                <w:bCs/>
                <w:color w:val="FFFFFF"/>
                <w:szCs w:val="22"/>
                <w:shd w:val="clear" w:color="auto" w:fill="auto"/>
                <w:lang w:val="en-US" w:eastAsia="en-US"/>
              </w:rPr>
            </w:pPr>
            <w:ins w:id="7850" w:author="manojk" w:date="2012-05-29T16:04:00Z">
              <w:r w:rsidRPr="00920307">
                <w:rPr>
                  <w:rFonts w:cs="Calibri"/>
                  <w:b/>
                  <w:bCs/>
                  <w:color w:val="FFFFFF"/>
                  <w:szCs w:val="22"/>
                  <w:shd w:val="clear" w:color="auto" w:fill="auto"/>
                  <w:lang w:val="en-US" w:eastAsia="en-US"/>
                </w:rPr>
                <w:t>Menu Item</w:t>
              </w:r>
            </w:ins>
          </w:p>
        </w:tc>
        <w:tc>
          <w:tcPr>
            <w:tcW w:w="1120" w:type="dxa"/>
            <w:tcBorders>
              <w:top w:val="single" w:sz="4" w:space="0" w:color="auto"/>
              <w:left w:val="nil"/>
              <w:bottom w:val="single" w:sz="4" w:space="0" w:color="auto"/>
              <w:right w:val="single" w:sz="4" w:space="0" w:color="auto"/>
            </w:tcBorders>
            <w:shd w:val="clear" w:color="000000" w:fill="948A54"/>
            <w:noWrap/>
            <w:vAlign w:val="bottom"/>
            <w:hideMark/>
          </w:tcPr>
          <w:p w:rsidR="00920307" w:rsidRPr="00920307" w:rsidRDefault="00920307" w:rsidP="00920307">
            <w:pPr>
              <w:widowControl/>
              <w:autoSpaceDE/>
              <w:autoSpaceDN/>
              <w:adjustRightInd/>
              <w:rPr>
                <w:ins w:id="7851" w:author="manojk" w:date="2012-05-29T16:04:00Z"/>
                <w:rFonts w:cs="Calibri"/>
                <w:b/>
                <w:bCs/>
                <w:color w:val="FFFFFF"/>
                <w:szCs w:val="22"/>
                <w:shd w:val="clear" w:color="auto" w:fill="auto"/>
                <w:lang w:val="en-US" w:eastAsia="en-US"/>
              </w:rPr>
            </w:pPr>
            <w:proofErr w:type="spellStart"/>
            <w:ins w:id="7852" w:author="manojk" w:date="2012-05-29T16:04:00Z">
              <w:r w:rsidRPr="00920307">
                <w:rPr>
                  <w:rFonts w:cs="Calibri"/>
                  <w:b/>
                  <w:bCs/>
                  <w:color w:val="FFFFFF"/>
                  <w:szCs w:val="22"/>
                  <w:shd w:val="clear" w:color="auto" w:fill="auto"/>
                  <w:lang w:val="en-US" w:eastAsia="en-US"/>
                </w:rPr>
                <w:t>IsVisible</w:t>
              </w:r>
              <w:proofErr w:type="spellEnd"/>
            </w:ins>
          </w:p>
        </w:tc>
      </w:tr>
      <w:tr w:rsidR="00920307" w:rsidRPr="00920307" w:rsidTr="00920307">
        <w:trPr>
          <w:trHeight w:val="300"/>
          <w:ins w:id="7853"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54" w:author="manojk" w:date="2012-05-29T16:04:00Z"/>
                <w:rFonts w:cs="Calibri"/>
                <w:szCs w:val="22"/>
                <w:shd w:val="clear" w:color="auto" w:fill="auto"/>
                <w:lang w:val="en-US" w:eastAsia="en-US"/>
              </w:rPr>
            </w:pPr>
            <w:proofErr w:type="spellStart"/>
            <w:ins w:id="7855"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56" w:author="manojk" w:date="2012-05-29T16:04:00Z"/>
                <w:rFonts w:cs="Calibri"/>
                <w:szCs w:val="22"/>
                <w:shd w:val="clear" w:color="auto" w:fill="auto"/>
                <w:lang w:val="en-US" w:eastAsia="en-US"/>
              </w:rPr>
            </w:pPr>
            <w:ins w:id="7857"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58" w:author="manojk" w:date="2012-05-29T16:04:00Z"/>
                <w:rFonts w:cs="Calibri"/>
                <w:szCs w:val="22"/>
                <w:shd w:val="clear" w:color="auto" w:fill="auto"/>
                <w:lang w:val="en-US" w:eastAsia="en-US"/>
              </w:rPr>
            </w:pPr>
            <w:proofErr w:type="spellStart"/>
            <w:ins w:id="7859"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60" w:author="manojk" w:date="2012-05-29T16:04:00Z"/>
                <w:rFonts w:cs="Calibri"/>
                <w:szCs w:val="22"/>
                <w:shd w:val="clear" w:color="auto" w:fill="auto"/>
                <w:lang w:val="en-US" w:eastAsia="en-US"/>
              </w:rPr>
            </w:pPr>
            <w:ins w:id="7861" w:author="manojk" w:date="2012-05-29T16:04:00Z">
              <w:r w:rsidRPr="00920307">
                <w:rPr>
                  <w:rFonts w:cs="Calibri"/>
                  <w:szCs w:val="22"/>
                  <w:shd w:val="clear" w:color="auto" w:fill="auto"/>
                  <w:lang w:val="en-US" w:eastAsia="en-US"/>
                </w:rPr>
                <w:t xml:space="preserve">Party </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62" w:author="manojk" w:date="2012-05-29T16:04:00Z"/>
                <w:rFonts w:cs="Calibri"/>
                <w:szCs w:val="22"/>
                <w:shd w:val="clear" w:color="auto" w:fill="auto"/>
                <w:lang w:val="en-US" w:eastAsia="en-US"/>
              </w:rPr>
            </w:pPr>
            <w:ins w:id="7863" w:author="manojk" w:date="2012-05-29T16:04:00Z">
              <w:r w:rsidRPr="00920307">
                <w:rPr>
                  <w:rFonts w:cs="Calibri"/>
                  <w:szCs w:val="22"/>
                  <w:shd w:val="clear" w:color="auto" w:fill="auto"/>
                  <w:lang w:val="en-US" w:eastAsia="en-US"/>
                </w:rPr>
                <w:t>Y</w:t>
              </w:r>
            </w:ins>
          </w:p>
        </w:tc>
      </w:tr>
      <w:tr w:rsidR="00920307" w:rsidRPr="00920307" w:rsidTr="00920307">
        <w:trPr>
          <w:trHeight w:val="300"/>
          <w:ins w:id="7864"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65" w:author="manojk" w:date="2012-05-29T16:04:00Z"/>
                <w:rFonts w:cs="Calibri"/>
                <w:szCs w:val="22"/>
                <w:shd w:val="clear" w:color="auto" w:fill="auto"/>
                <w:lang w:val="en-US" w:eastAsia="en-US"/>
              </w:rPr>
            </w:pPr>
            <w:proofErr w:type="spellStart"/>
            <w:ins w:id="7866"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67" w:author="manojk" w:date="2012-05-29T16:04:00Z"/>
                <w:rFonts w:cs="Calibri"/>
                <w:szCs w:val="22"/>
                <w:shd w:val="clear" w:color="auto" w:fill="auto"/>
                <w:lang w:val="en-US" w:eastAsia="en-US"/>
              </w:rPr>
            </w:pPr>
            <w:ins w:id="7868"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69" w:author="manojk" w:date="2012-05-29T16:04:00Z"/>
                <w:rFonts w:cs="Calibri"/>
                <w:szCs w:val="22"/>
                <w:shd w:val="clear" w:color="auto" w:fill="auto"/>
                <w:lang w:val="en-US" w:eastAsia="en-US"/>
              </w:rPr>
            </w:pPr>
            <w:proofErr w:type="spellStart"/>
            <w:ins w:id="7870"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71" w:author="manojk" w:date="2012-05-29T16:04:00Z"/>
                <w:rFonts w:cs="Calibri"/>
                <w:szCs w:val="22"/>
                <w:shd w:val="clear" w:color="auto" w:fill="auto"/>
                <w:lang w:val="en-US" w:eastAsia="en-US"/>
              </w:rPr>
            </w:pPr>
            <w:ins w:id="7872" w:author="manojk" w:date="2012-05-29T16:04:00Z">
              <w:r w:rsidRPr="00920307">
                <w:rPr>
                  <w:rFonts w:cs="Calibri"/>
                  <w:szCs w:val="22"/>
                  <w:shd w:val="clear" w:color="auto" w:fill="auto"/>
                  <w:lang w:val="en-US" w:eastAsia="en-US"/>
                </w:rPr>
                <w:t>Party Relations</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73" w:author="manojk" w:date="2012-05-29T16:04:00Z"/>
                <w:rFonts w:cs="Calibri"/>
                <w:szCs w:val="22"/>
                <w:shd w:val="clear" w:color="auto" w:fill="auto"/>
                <w:lang w:val="en-US" w:eastAsia="en-US"/>
              </w:rPr>
            </w:pPr>
            <w:ins w:id="7874" w:author="manojk" w:date="2012-05-29T16:04:00Z">
              <w:r w:rsidRPr="00920307">
                <w:rPr>
                  <w:rFonts w:cs="Calibri"/>
                  <w:szCs w:val="22"/>
                  <w:shd w:val="clear" w:color="auto" w:fill="auto"/>
                  <w:lang w:val="en-US" w:eastAsia="en-US"/>
                </w:rPr>
                <w:t>Y</w:t>
              </w:r>
            </w:ins>
          </w:p>
        </w:tc>
      </w:tr>
      <w:tr w:rsidR="00920307" w:rsidRPr="00920307" w:rsidTr="00920307">
        <w:trPr>
          <w:trHeight w:val="300"/>
          <w:ins w:id="7875"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76" w:author="manojk" w:date="2012-05-29T16:04:00Z"/>
                <w:rFonts w:cs="Calibri"/>
                <w:szCs w:val="22"/>
                <w:shd w:val="clear" w:color="auto" w:fill="auto"/>
                <w:lang w:val="en-US" w:eastAsia="en-US"/>
              </w:rPr>
            </w:pPr>
            <w:proofErr w:type="spellStart"/>
            <w:ins w:id="7877"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78" w:author="manojk" w:date="2012-05-29T16:04:00Z"/>
                <w:rFonts w:cs="Calibri"/>
                <w:szCs w:val="22"/>
                <w:shd w:val="clear" w:color="auto" w:fill="auto"/>
                <w:lang w:val="en-US" w:eastAsia="en-US"/>
              </w:rPr>
            </w:pPr>
            <w:ins w:id="7879"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80" w:author="manojk" w:date="2012-05-29T16:04:00Z"/>
                <w:rFonts w:cs="Calibri"/>
                <w:szCs w:val="22"/>
                <w:shd w:val="clear" w:color="auto" w:fill="auto"/>
                <w:lang w:val="en-US" w:eastAsia="en-US"/>
              </w:rPr>
            </w:pPr>
            <w:proofErr w:type="spellStart"/>
            <w:ins w:id="7881"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82" w:author="manojk" w:date="2012-05-29T16:04:00Z"/>
                <w:rFonts w:cs="Calibri"/>
                <w:szCs w:val="22"/>
                <w:shd w:val="clear" w:color="auto" w:fill="auto"/>
                <w:lang w:val="en-US" w:eastAsia="en-US"/>
              </w:rPr>
            </w:pPr>
            <w:ins w:id="7883" w:author="manojk" w:date="2012-05-29T16:04:00Z">
              <w:r w:rsidRPr="00920307">
                <w:rPr>
                  <w:rFonts w:cs="Calibri"/>
                  <w:szCs w:val="22"/>
                  <w:shd w:val="clear" w:color="auto" w:fill="auto"/>
                  <w:lang w:val="en-US" w:eastAsia="en-US"/>
                </w:rPr>
                <w:t>Customer Account</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84" w:author="manojk" w:date="2012-05-29T16:04:00Z"/>
                <w:rFonts w:cs="Calibri"/>
                <w:szCs w:val="22"/>
                <w:shd w:val="clear" w:color="auto" w:fill="auto"/>
                <w:lang w:val="en-US" w:eastAsia="en-US"/>
              </w:rPr>
            </w:pPr>
            <w:ins w:id="7885" w:author="manojk" w:date="2012-05-29T16:04:00Z">
              <w:r w:rsidRPr="00920307">
                <w:rPr>
                  <w:rFonts w:cs="Calibri"/>
                  <w:szCs w:val="22"/>
                  <w:shd w:val="clear" w:color="auto" w:fill="auto"/>
                  <w:lang w:val="en-US" w:eastAsia="en-US"/>
                </w:rPr>
                <w:t>Y</w:t>
              </w:r>
            </w:ins>
          </w:p>
        </w:tc>
      </w:tr>
      <w:tr w:rsidR="00920307" w:rsidRPr="00920307" w:rsidTr="00920307">
        <w:trPr>
          <w:trHeight w:val="300"/>
          <w:ins w:id="7886"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87" w:author="manojk" w:date="2012-05-29T16:04:00Z"/>
                <w:rFonts w:cs="Calibri"/>
                <w:szCs w:val="22"/>
                <w:shd w:val="clear" w:color="auto" w:fill="auto"/>
                <w:lang w:val="en-US" w:eastAsia="en-US"/>
              </w:rPr>
            </w:pPr>
            <w:proofErr w:type="spellStart"/>
            <w:ins w:id="7888"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89" w:author="manojk" w:date="2012-05-29T16:04:00Z"/>
                <w:rFonts w:cs="Calibri"/>
                <w:szCs w:val="22"/>
                <w:shd w:val="clear" w:color="auto" w:fill="auto"/>
                <w:lang w:val="en-US" w:eastAsia="en-US"/>
              </w:rPr>
            </w:pPr>
            <w:ins w:id="7890"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91" w:author="manojk" w:date="2012-05-29T16:04:00Z"/>
                <w:rFonts w:cs="Calibri"/>
                <w:szCs w:val="22"/>
                <w:shd w:val="clear" w:color="auto" w:fill="auto"/>
                <w:lang w:val="en-US" w:eastAsia="en-US"/>
              </w:rPr>
            </w:pPr>
            <w:proofErr w:type="spellStart"/>
            <w:ins w:id="7892"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93" w:author="manojk" w:date="2012-05-29T16:04:00Z"/>
                <w:rFonts w:cs="Calibri"/>
                <w:szCs w:val="22"/>
                <w:shd w:val="clear" w:color="auto" w:fill="auto"/>
                <w:lang w:val="en-US" w:eastAsia="en-US"/>
              </w:rPr>
            </w:pPr>
            <w:ins w:id="7894" w:author="manojk" w:date="2012-05-29T16:04:00Z">
              <w:r w:rsidRPr="00920307">
                <w:rPr>
                  <w:rFonts w:cs="Calibri"/>
                  <w:szCs w:val="22"/>
                  <w:shd w:val="clear" w:color="auto" w:fill="auto"/>
                  <w:lang w:val="en-US" w:eastAsia="en-US"/>
                </w:rPr>
                <w:t>Account</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95" w:author="manojk" w:date="2012-05-29T16:04:00Z"/>
                <w:rFonts w:cs="Calibri"/>
                <w:szCs w:val="22"/>
                <w:shd w:val="clear" w:color="auto" w:fill="auto"/>
                <w:lang w:val="en-US" w:eastAsia="en-US"/>
              </w:rPr>
            </w:pPr>
            <w:ins w:id="7896" w:author="manojk" w:date="2012-05-29T16:04:00Z">
              <w:r w:rsidRPr="00920307">
                <w:rPr>
                  <w:rFonts w:cs="Calibri"/>
                  <w:szCs w:val="22"/>
                  <w:shd w:val="clear" w:color="auto" w:fill="auto"/>
                  <w:lang w:val="en-US" w:eastAsia="en-US"/>
                </w:rPr>
                <w:t>Y</w:t>
              </w:r>
            </w:ins>
          </w:p>
        </w:tc>
      </w:tr>
      <w:tr w:rsidR="00920307" w:rsidRPr="00920307" w:rsidTr="00920307">
        <w:trPr>
          <w:trHeight w:val="300"/>
          <w:ins w:id="7897"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898" w:author="manojk" w:date="2012-05-29T16:04:00Z"/>
                <w:rFonts w:cs="Calibri"/>
                <w:szCs w:val="22"/>
                <w:shd w:val="clear" w:color="auto" w:fill="auto"/>
                <w:lang w:val="en-US" w:eastAsia="en-US"/>
              </w:rPr>
            </w:pPr>
            <w:proofErr w:type="spellStart"/>
            <w:ins w:id="7899"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00" w:author="manojk" w:date="2012-05-29T16:04:00Z"/>
                <w:rFonts w:cs="Calibri"/>
                <w:szCs w:val="22"/>
                <w:shd w:val="clear" w:color="auto" w:fill="auto"/>
                <w:lang w:val="en-US" w:eastAsia="en-US"/>
              </w:rPr>
            </w:pPr>
            <w:ins w:id="7901"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02" w:author="manojk" w:date="2012-05-29T16:04:00Z"/>
                <w:rFonts w:cs="Calibri"/>
                <w:szCs w:val="22"/>
                <w:shd w:val="clear" w:color="auto" w:fill="auto"/>
                <w:lang w:val="en-US" w:eastAsia="en-US"/>
              </w:rPr>
            </w:pPr>
            <w:proofErr w:type="spellStart"/>
            <w:ins w:id="7903"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04" w:author="manojk" w:date="2012-05-29T16:04:00Z"/>
                <w:rFonts w:cs="Calibri"/>
                <w:szCs w:val="22"/>
                <w:shd w:val="clear" w:color="auto" w:fill="auto"/>
                <w:lang w:val="en-US" w:eastAsia="en-US"/>
              </w:rPr>
            </w:pPr>
            <w:ins w:id="7905" w:author="manojk" w:date="2012-05-29T16:04:00Z">
              <w:r w:rsidRPr="00920307">
                <w:rPr>
                  <w:rFonts w:cs="Calibri"/>
                  <w:szCs w:val="22"/>
                  <w:shd w:val="clear" w:color="auto" w:fill="auto"/>
                  <w:lang w:val="en-US" w:eastAsia="en-US"/>
                </w:rPr>
                <w:t>User</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06" w:author="manojk" w:date="2012-05-29T16:04:00Z"/>
                <w:rFonts w:cs="Calibri"/>
                <w:szCs w:val="22"/>
                <w:shd w:val="clear" w:color="auto" w:fill="auto"/>
                <w:lang w:val="en-US" w:eastAsia="en-US"/>
              </w:rPr>
            </w:pPr>
            <w:ins w:id="7907" w:author="manojk" w:date="2012-05-29T16:04:00Z">
              <w:r w:rsidRPr="00920307">
                <w:rPr>
                  <w:rFonts w:cs="Calibri"/>
                  <w:szCs w:val="22"/>
                  <w:shd w:val="clear" w:color="auto" w:fill="auto"/>
                  <w:lang w:val="en-US" w:eastAsia="en-US"/>
                </w:rPr>
                <w:t>Y</w:t>
              </w:r>
            </w:ins>
          </w:p>
        </w:tc>
      </w:tr>
      <w:tr w:rsidR="00920307" w:rsidRPr="00920307" w:rsidTr="00920307">
        <w:trPr>
          <w:trHeight w:val="300"/>
          <w:ins w:id="7908"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09" w:author="manojk" w:date="2012-05-29T16:04:00Z"/>
                <w:rFonts w:cs="Calibri"/>
                <w:szCs w:val="22"/>
                <w:shd w:val="clear" w:color="auto" w:fill="auto"/>
                <w:lang w:val="en-US" w:eastAsia="en-US"/>
              </w:rPr>
            </w:pPr>
            <w:proofErr w:type="spellStart"/>
            <w:ins w:id="7910"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11" w:author="manojk" w:date="2012-05-29T16:04:00Z"/>
                <w:rFonts w:cs="Calibri"/>
                <w:szCs w:val="22"/>
                <w:shd w:val="clear" w:color="auto" w:fill="auto"/>
                <w:lang w:val="en-US" w:eastAsia="en-US"/>
              </w:rPr>
            </w:pPr>
            <w:ins w:id="7912"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13" w:author="manojk" w:date="2012-05-29T16:04:00Z"/>
                <w:rFonts w:cs="Calibri"/>
                <w:szCs w:val="22"/>
                <w:shd w:val="clear" w:color="auto" w:fill="auto"/>
                <w:lang w:val="en-US" w:eastAsia="en-US"/>
              </w:rPr>
            </w:pPr>
            <w:proofErr w:type="spellStart"/>
            <w:ins w:id="7914"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15" w:author="manojk" w:date="2012-05-29T16:04:00Z"/>
                <w:rFonts w:cs="Calibri"/>
                <w:szCs w:val="22"/>
                <w:shd w:val="clear" w:color="auto" w:fill="auto"/>
                <w:lang w:val="en-US" w:eastAsia="en-US"/>
              </w:rPr>
            </w:pPr>
            <w:ins w:id="7916" w:author="manojk" w:date="2012-05-29T16:04:00Z">
              <w:r w:rsidRPr="00920307">
                <w:rPr>
                  <w:rFonts w:cs="Calibri"/>
                  <w:szCs w:val="22"/>
                  <w:shd w:val="clear" w:color="auto" w:fill="auto"/>
                  <w:lang w:val="en-US" w:eastAsia="en-US"/>
                </w:rPr>
                <w:t>Contacts</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17" w:author="manojk" w:date="2012-05-29T16:04:00Z"/>
                <w:rFonts w:cs="Calibri"/>
                <w:szCs w:val="22"/>
                <w:shd w:val="clear" w:color="auto" w:fill="auto"/>
                <w:lang w:val="en-US" w:eastAsia="en-US"/>
              </w:rPr>
            </w:pPr>
            <w:ins w:id="7918" w:author="manojk" w:date="2012-05-29T16:04:00Z">
              <w:r w:rsidRPr="00920307">
                <w:rPr>
                  <w:rFonts w:cs="Calibri"/>
                  <w:szCs w:val="22"/>
                  <w:shd w:val="clear" w:color="auto" w:fill="auto"/>
                  <w:lang w:val="en-US" w:eastAsia="en-US"/>
                </w:rPr>
                <w:t>N</w:t>
              </w:r>
            </w:ins>
          </w:p>
        </w:tc>
      </w:tr>
      <w:tr w:rsidR="00920307" w:rsidRPr="00920307" w:rsidTr="00920307">
        <w:trPr>
          <w:trHeight w:val="300"/>
          <w:ins w:id="7919" w:author="manojk" w:date="2012-05-29T16:04:00Z"/>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20" w:author="manojk" w:date="2012-05-29T16:04:00Z"/>
                <w:rFonts w:cs="Calibri"/>
                <w:szCs w:val="22"/>
                <w:shd w:val="clear" w:color="auto" w:fill="auto"/>
                <w:lang w:val="en-US" w:eastAsia="en-US"/>
              </w:rPr>
            </w:pPr>
            <w:proofErr w:type="spellStart"/>
            <w:ins w:id="7921"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Mgmt.</w:t>
              </w:r>
            </w:ins>
          </w:p>
        </w:tc>
        <w:tc>
          <w:tcPr>
            <w:tcW w:w="18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22" w:author="manojk" w:date="2012-05-29T16:04:00Z"/>
                <w:rFonts w:cs="Calibri"/>
                <w:szCs w:val="22"/>
                <w:shd w:val="clear" w:color="auto" w:fill="auto"/>
                <w:lang w:val="en-US" w:eastAsia="en-US"/>
              </w:rPr>
            </w:pPr>
            <w:ins w:id="7923" w:author="manojk" w:date="2012-05-29T16:04:00Z">
              <w:r w:rsidRPr="00920307">
                <w:rPr>
                  <w:rFonts w:cs="Calibri"/>
                  <w:szCs w:val="22"/>
                  <w:shd w:val="clear" w:color="auto" w:fill="auto"/>
                  <w:lang w:val="en-US" w:eastAsia="en-US"/>
                </w:rPr>
                <w:t>Verio</w:t>
              </w:r>
            </w:ins>
          </w:p>
        </w:tc>
        <w:tc>
          <w:tcPr>
            <w:tcW w:w="170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24" w:author="manojk" w:date="2012-05-29T16:04:00Z"/>
                <w:rFonts w:cs="Calibri"/>
                <w:szCs w:val="22"/>
                <w:shd w:val="clear" w:color="auto" w:fill="auto"/>
                <w:lang w:val="en-US" w:eastAsia="en-US"/>
              </w:rPr>
            </w:pPr>
            <w:proofErr w:type="spellStart"/>
            <w:ins w:id="7925" w:author="manojk" w:date="2012-05-29T16:04:00Z">
              <w:r w:rsidRPr="00920307">
                <w:rPr>
                  <w:rFonts w:cs="Calibri"/>
                  <w:szCs w:val="22"/>
                  <w:shd w:val="clear" w:color="auto" w:fill="auto"/>
                  <w:lang w:val="en-US" w:eastAsia="en-US"/>
                </w:rPr>
                <w:t>Cust</w:t>
              </w:r>
              <w:proofErr w:type="spellEnd"/>
              <w:r w:rsidRPr="00920307">
                <w:rPr>
                  <w:rFonts w:cs="Calibri"/>
                  <w:szCs w:val="22"/>
                  <w:shd w:val="clear" w:color="auto" w:fill="auto"/>
                  <w:lang w:val="en-US" w:eastAsia="en-US"/>
                </w:rPr>
                <w:t>. Admin</w:t>
              </w:r>
            </w:ins>
          </w:p>
        </w:tc>
        <w:tc>
          <w:tcPr>
            <w:tcW w:w="228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26" w:author="manojk" w:date="2012-05-29T16:04:00Z"/>
                <w:rFonts w:cs="Calibri"/>
                <w:szCs w:val="22"/>
                <w:shd w:val="clear" w:color="auto" w:fill="auto"/>
                <w:lang w:val="en-US" w:eastAsia="en-US"/>
              </w:rPr>
            </w:pPr>
            <w:ins w:id="7927" w:author="manojk" w:date="2012-05-29T16:04:00Z">
              <w:r w:rsidRPr="00920307">
                <w:rPr>
                  <w:rFonts w:cs="Calibri"/>
                  <w:szCs w:val="22"/>
                  <w:shd w:val="clear" w:color="auto" w:fill="auto"/>
                  <w:lang w:val="en-US" w:eastAsia="en-US"/>
                </w:rPr>
                <w:t>Payments Info</w:t>
              </w:r>
            </w:ins>
          </w:p>
        </w:tc>
        <w:tc>
          <w:tcPr>
            <w:tcW w:w="1120" w:type="dxa"/>
            <w:tcBorders>
              <w:top w:val="nil"/>
              <w:left w:val="nil"/>
              <w:bottom w:val="single" w:sz="4" w:space="0" w:color="auto"/>
              <w:right w:val="single" w:sz="4" w:space="0" w:color="auto"/>
            </w:tcBorders>
            <w:shd w:val="clear" w:color="auto" w:fill="auto"/>
            <w:noWrap/>
            <w:vAlign w:val="bottom"/>
            <w:hideMark/>
          </w:tcPr>
          <w:p w:rsidR="00920307" w:rsidRPr="00920307" w:rsidRDefault="00920307" w:rsidP="00920307">
            <w:pPr>
              <w:widowControl/>
              <w:autoSpaceDE/>
              <w:autoSpaceDN/>
              <w:adjustRightInd/>
              <w:rPr>
                <w:ins w:id="7928" w:author="manojk" w:date="2012-05-29T16:04:00Z"/>
                <w:rFonts w:cs="Calibri"/>
                <w:szCs w:val="22"/>
                <w:shd w:val="clear" w:color="auto" w:fill="auto"/>
                <w:lang w:val="en-US" w:eastAsia="en-US"/>
              </w:rPr>
            </w:pPr>
            <w:ins w:id="7929" w:author="manojk" w:date="2012-05-29T16:04:00Z">
              <w:r w:rsidRPr="00920307">
                <w:rPr>
                  <w:rFonts w:cs="Calibri"/>
                  <w:szCs w:val="22"/>
                  <w:shd w:val="clear" w:color="auto" w:fill="auto"/>
                  <w:lang w:val="en-US" w:eastAsia="en-US"/>
                </w:rPr>
                <w:t>Y</w:t>
              </w:r>
            </w:ins>
          </w:p>
        </w:tc>
      </w:tr>
    </w:tbl>
    <w:p w:rsidR="00000000" w:rsidRDefault="006A5941">
      <w:pPr>
        <w:numPr>
          <w:ins w:id="7930" w:author="atuld" w:date="2012-04-26T18:07:00Z"/>
        </w:numPr>
        <w:rPr>
          <w:del w:id="7931" w:author="manojk" w:date="2012-05-29T16:04:00Z"/>
        </w:rPr>
        <w:pPrChange w:id="7932" w:author="atuld" w:date="2012-04-26T18:01:00Z">
          <w:pPr>
            <w:pStyle w:val="Heading4"/>
          </w:pPr>
        </w:pPrChange>
      </w:pPr>
    </w:p>
    <w:p w:rsidR="00000000" w:rsidRDefault="006A5941">
      <w:pPr>
        <w:numPr>
          <w:ins w:id="7933" w:author="atuld" w:date="2012-04-26T18:07:00Z"/>
        </w:numPr>
        <w:rPr>
          <w:ins w:id="7934" w:author="manojk" w:date="2012-05-29T16:12:00Z"/>
        </w:rPr>
        <w:pPrChange w:id="7935" w:author="atuld" w:date="2012-04-26T18:01:00Z">
          <w:pPr>
            <w:pStyle w:val="Heading4"/>
          </w:pPr>
        </w:pPrChange>
      </w:pPr>
    </w:p>
    <w:p w:rsidR="00000000" w:rsidRDefault="007046E0">
      <w:pPr>
        <w:numPr>
          <w:ins w:id="7936" w:author="atuld" w:date="2012-04-26T18:07:00Z"/>
        </w:numPr>
        <w:rPr>
          <w:ins w:id="7937" w:author="manojk" w:date="2012-05-29T16:11:00Z"/>
        </w:rPr>
        <w:pPrChange w:id="7938" w:author="atuld" w:date="2012-04-26T18:01:00Z">
          <w:pPr>
            <w:pStyle w:val="Heading4"/>
          </w:pPr>
        </w:pPrChange>
      </w:pPr>
      <w:ins w:id="7939" w:author="manojk" w:date="2012-05-29T16:12:00Z">
        <w:r>
          <w:t>Attributes like label etc. can be customized based upon profile and locale.</w:t>
        </w:r>
      </w:ins>
    </w:p>
    <w:tbl>
      <w:tblPr>
        <w:tblW w:w="0" w:type="auto"/>
        <w:tblInd w:w="93" w:type="dxa"/>
        <w:tblLook w:val="04A0"/>
      </w:tblPr>
      <w:tblGrid>
        <w:gridCol w:w="1311"/>
        <w:gridCol w:w="818"/>
        <w:gridCol w:w="793"/>
        <w:gridCol w:w="1219"/>
        <w:gridCol w:w="1521"/>
        <w:gridCol w:w="1844"/>
        <w:tblGridChange w:id="7940">
          <w:tblGrid>
            <w:gridCol w:w="93"/>
            <w:gridCol w:w="1311"/>
            <w:gridCol w:w="818"/>
            <w:gridCol w:w="38"/>
            <w:gridCol w:w="755"/>
            <w:gridCol w:w="1065"/>
            <w:gridCol w:w="154"/>
            <w:gridCol w:w="1521"/>
            <w:gridCol w:w="25"/>
            <w:gridCol w:w="1819"/>
            <w:gridCol w:w="461"/>
            <w:gridCol w:w="1521"/>
            <w:gridCol w:w="1840"/>
          </w:tblGrid>
        </w:tblGridChange>
      </w:tblGrid>
      <w:tr w:rsidR="007046E0" w:rsidRPr="007046E0" w:rsidTr="007046E0">
        <w:trPr>
          <w:trHeight w:val="300"/>
          <w:ins w:id="7941" w:author="manojk" w:date="2012-05-29T16:11:00Z"/>
        </w:trPr>
        <w:tc>
          <w:tcPr>
            <w:tcW w:w="0" w:type="auto"/>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42" w:author="manojk" w:date="2012-05-29T16:11:00Z"/>
                <w:rFonts w:cs="Calibri"/>
                <w:b/>
                <w:bCs/>
                <w:color w:val="FFFFFF"/>
                <w:szCs w:val="22"/>
                <w:shd w:val="clear" w:color="auto" w:fill="auto"/>
                <w:lang w:val="en-US" w:eastAsia="en-US"/>
              </w:rPr>
            </w:pPr>
            <w:ins w:id="7943" w:author="manojk" w:date="2012-05-29T16:11:00Z">
              <w:r w:rsidRPr="007046E0">
                <w:rPr>
                  <w:rFonts w:cs="Calibri"/>
                  <w:b/>
                  <w:bCs/>
                  <w:color w:val="FFFFFF"/>
                  <w:szCs w:val="22"/>
                  <w:shd w:val="clear" w:color="auto" w:fill="auto"/>
                  <w:lang w:val="en-US" w:eastAsia="en-US"/>
                </w:rPr>
                <w:t>Portal</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44" w:author="manojk" w:date="2012-05-29T16:11:00Z"/>
                <w:rFonts w:cs="Calibri"/>
                <w:b/>
                <w:bCs/>
                <w:color w:val="FFFFFF"/>
                <w:szCs w:val="22"/>
                <w:shd w:val="clear" w:color="auto" w:fill="auto"/>
                <w:lang w:val="en-US" w:eastAsia="en-US"/>
              </w:rPr>
            </w:pPr>
            <w:ins w:id="7945" w:author="manojk" w:date="2012-05-29T16:11:00Z">
              <w:r w:rsidRPr="007046E0">
                <w:rPr>
                  <w:rFonts w:cs="Calibri"/>
                  <w:b/>
                  <w:bCs/>
                  <w:color w:val="FFFFFF"/>
                  <w:szCs w:val="22"/>
                  <w:shd w:val="clear" w:color="auto" w:fill="auto"/>
                  <w:lang w:val="en-US" w:eastAsia="en-US"/>
                </w:rPr>
                <w:t>Profile</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46" w:author="manojk" w:date="2012-05-29T16:11:00Z"/>
                <w:rFonts w:cs="Calibri"/>
                <w:b/>
                <w:bCs/>
                <w:color w:val="FFFFFF"/>
                <w:szCs w:val="22"/>
                <w:shd w:val="clear" w:color="auto" w:fill="auto"/>
                <w:lang w:val="en-US" w:eastAsia="en-US"/>
              </w:rPr>
            </w:pPr>
            <w:ins w:id="7947" w:author="manojk" w:date="2012-05-29T16:11:00Z">
              <w:r w:rsidRPr="007046E0">
                <w:rPr>
                  <w:rFonts w:cs="Calibri"/>
                  <w:b/>
                  <w:bCs/>
                  <w:color w:val="FFFFFF"/>
                  <w:szCs w:val="22"/>
                  <w:shd w:val="clear" w:color="auto" w:fill="auto"/>
                  <w:lang w:val="en-US" w:eastAsia="en-US"/>
                </w:rPr>
                <w:t>Locale</w:t>
              </w:r>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48" w:author="manojk" w:date="2012-05-29T16:11:00Z"/>
                <w:rFonts w:cs="Calibri"/>
                <w:b/>
                <w:bCs/>
                <w:color w:val="FFFFFF"/>
                <w:szCs w:val="22"/>
                <w:shd w:val="clear" w:color="auto" w:fill="auto"/>
                <w:lang w:val="en-US" w:eastAsia="en-US"/>
              </w:rPr>
            </w:pPr>
            <w:proofErr w:type="spellStart"/>
            <w:ins w:id="7949" w:author="manojk" w:date="2012-05-29T16:11:00Z">
              <w:r w:rsidRPr="007046E0">
                <w:rPr>
                  <w:rFonts w:cs="Calibri"/>
                  <w:b/>
                  <w:bCs/>
                  <w:color w:val="FFFFFF"/>
                  <w:szCs w:val="22"/>
                  <w:shd w:val="clear" w:color="auto" w:fill="auto"/>
                  <w:lang w:val="en-US" w:eastAsia="en-US"/>
                </w:rPr>
                <w:t>MenuCode</w:t>
              </w:r>
              <w:proofErr w:type="spellEnd"/>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50" w:author="manojk" w:date="2012-05-29T16:11:00Z"/>
                <w:rFonts w:cs="Calibri"/>
                <w:b/>
                <w:bCs/>
                <w:color w:val="FFFFFF"/>
                <w:szCs w:val="22"/>
                <w:shd w:val="clear" w:color="auto" w:fill="auto"/>
                <w:lang w:val="en-US" w:eastAsia="en-US"/>
              </w:rPr>
            </w:pPr>
            <w:proofErr w:type="spellStart"/>
            <w:ins w:id="7951" w:author="manojk" w:date="2012-05-29T16:11:00Z">
              <w:r w:rsidRPr="007046E0">
                <w:rPr>
                  <w:rFonts w:cs="Calibri"/>
                  <w:b/>
                  <w:bCs/>
                  <w:color w:val="FFFFFF"/>
                  <w:szCs w:val="22"/>
                  <w:shd w:val="clear" w:color="auto" w:fill="auto"/>
                  <w:lang w:val="en-US" w:eastAsia="en-US"/>
                </w:rPr>
                <w:t>AttributeCode</w:t>
              </w:r>
              <w:proofErr w:type="spellEnd"/>
            </w:ins>
          </w:p>
        </w:tc>
        <w:tc>
          <w:tcPr>
            <w:tcW w:w="0" w:type="auto"/>
            <w:tcBorders>
              <w:top w:val="single" w:sz="4" w:space="0" w:color="auto"/>
              <w:left w:val="nil"/>
              <w:bottom w:val="single" w:sz="4" w:space="0" w:color="auto"/>
              <w:right w:val="single" w:sz="4" w:space="0" w:color="auto"/>
            </w:tcBorders>
            <w:shd w:val="clear" w:color="000000" w:fill="948A54"/>
            <w:noWrap/>
            <w:vAlign w:val="bottom"/>
            <w:hideMark/>
          </w:tcPr>
          <w:p w:rsidR="007046E0" w:rsidRPr="007046E0" w:rsidRDefault="007046E0" w:rsidP="007046E0">
            <w:pPr>
              <w:widowControl/>
              <w:autoSpaceDE/>
              <w:autoSpaceDN/>
              <w:adjustRightInd/>
              <w:rPr>
                <w:ins w:id="7952" w:author="manojk" w:date="2012-05-29T16:11:00Z"/>
                <w:rFonts w:cs="Calibri"/>
                <w:b/>
                <w:bCs/>
                <w:color w:val="FFFFFF"/>
                <w:szCs w:val="22"/>
                <w:shd w:val="clear" w:color="auto" w:fill="auto"/>
                <w:lang w:val="en-US" w:eastAsia="en-US"/>
              </w:rPr>
            </w:pPr>
            <w:proofErr w:type="spellStart"/>
            <w:ins w:id="7953" w:author="manojk" w:date="2012-05-29T16:11:00Z">
              <w:r w:rsidRPr="007046E0">
                <w:rPr>
                  <w:rFonts w:cs="Calibri"/>
                  <w:b/>
                  <w:bCs/>
                  <w:color w:val="FFFFFF"/>
                  <w:szCs w:val="22"/>
                  <w:shd w:val="clear" w:color="auto" w:fill="auto"/>
                  <w:lang w:val="en-US" w:eastAsia="en-US"/>
                </w:rPr>
                <w:t>AttributeValue</w:t>
              </w:r>
              <w:proofErr w:type="spellEnd"/>
            </w:ins>
          </w:p>
        </w:tc>
      </w:tr>
      <w:tr w:rsidR="007046E0" w:rsidRPr="007046E0" w:rsidTr="007046E0">
        <w:tblPrEx>
          <w:tblW w:w="0" w:type="auto"/>
          <w:tblInd w:w="93" w:type="dxa"/>
          <w:tblPrExChange w:id="7954" w:author="manojk" w:date="2012-05-29T16:12:00Z">
            <w:tblPrEx>
              <w:tblW w:w="11235" w:type="dxa"/>
              <w:tblInd w:w="93" w:type="dxa"/>
            </w:tblPrEx>
          </w:tblPrExChange>
        </w:tblPrEx>
        <w:trPr>
          <w:trHeight w:val="300"/>
          <w:ins w:id="7955" w:author="manojk" w:date="2012-05-29T16:11:00Z"/>
          <w:trPrChange w:id="7956" w:author="manojk" w:date="2012-05-29T16:12: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957" w:author="manojk" w:date="2012-05-29T16:12:00Z">
              <w:tcPr>
                <w:tcW w:w="2260"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58" w:author="manojk" w:date="2012-05-29T16:11:00Z"/>
                <w:rFonts w:cs="Calibri"/>
                <w:szCs w:val="22"/>
                <w:shd w:val="clear" w:color="auto" w:fill="auto"/>
                <w:lang w:val="en-US" w:eastAsia="en-US"/>
              </w:rPr>
            </w:pPr>
            <w:proofErr w:type="spellStart"/>
            <w:ins w:id="7959" w:author="manojk" w:date="2012-05-29T16:11:00Z">
              <w:r w:rsidRPr="007046E0">
                <w:rPr>
                  <w:rFonts w:cs="Calibri"/>
                  <w:szCs w:val="22"/>
                  <w:shd w:val="clear" w:color="auto" w:fill="auto"/>
                  <w:lang w:val="en-US" w:eastAsia="en-US"/>
                </w:rPr>
                <w:t>Cust</w:t>
              </w:r>
              <w:proofErr w:type="spellEnd"/>
              <w:r w:rsidRPr="007046E0">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960" w:author="manojk" w:date="2012-05-29T16:12: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61" w:author="manojk" w:date="2012-05-29T16:11:00Z"/>
                <w:rFonts w:cs="Calibri"/>
                <w:szCs w:val="22"/>
                <w:shd w:val="clear" w:color="auto" w:fill="auto"/>
                <w:lang w:val="en-US" w:eastAsia="en-US"/>
              </w:rPr>
            </w:pPr>
            <w:ins w:id="7962" w:author="manojk" w:date="2012-05-29T16:11:00Z">
              <w:r w:rsidRPr="007046E0">
                <w:rPr>
                  <w:rFonts w:cs="Calibri"/>
                  <w:szCs w:val="22"/>
                  <w:shd w:val="clear" w:color="auto" w:fill="auto"/>
                  <w:lang w:val="en-US" w:eastAsia="en-US"/>
                </w:rPr>
                <w:t>Verio</w:t>
              </w:r>
            </w:ins>
          </w:p>
        </w:tc>
        <w:tc>
          <w:tcPr>
            <w:tcW w:w="0" w:type="auto"/>
            <w:tcBorders>
              <w:top w:val="nil"/>
              <w:left w:val="nil"/>
              <w:bottom w:val="single" w:sz="4" w:space="0" w:color="auto"/>
              <w:right w:val="single" w:sz="4" w:space="0" w:color="auto"/>
            </w:tcBorders>
            <w:shd w:val="clear" w:color="auto" w:fill="auto"/>
            <w:noWrap/>
            <w:vAlign w:val="bottom"/>
            <w:hideMark/>
            <w:tcPrChange w:id="7963" w:author="manojk" w:date="2012-05-29T16:12:00Z">
              <w:tcPr>
                <w:tcW w:w="1700" w:type="dxa"/>
                <w:gridSpan w:val="3"/>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64" w:author="manojk" w:date="2012-05-29T16:11:00Z"/>
                <w:rFonts w:cs="Calibri"/>
                <w:szCs w:val="22"/>
                <w:shd w:val="clear" w:color="auto" w:fill="auto"/>
                <w:lang w:val="en-US" w:eastAsia="en-US"/>
              </w:rPr>
            </w:pPr>
            <w:proofErr w:type="spellStart"/>
            <w:ins w:id="7965" w:author="manojk" w:date="2012-05-29T16:11:00Z">
              <w:r w:rsidRPr="007046E0">
                <w:rPr>
                  <w:rFonts w:cs="Calibri"/>
                  <w:szCs w:val="22"/>
                  <w:shd w:val="clear" w:color="auto" w:fill="auto"/>
                  <w:lang w:val="en-US" w:eastAsia="en-US"/>
                </w:rPr>
                <w:t>en_US</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966" w:author="manojk" w:date="2012-05-29T16:12:00Z">
              <w:tcPr>
                <w:tcW w:w="228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67" w:author="manojk" w:date="2012-05-29T16:11:00Z"/>
                <w:rFonts w:cs="Calibri"/>
                <w:szCs w:val="22"/>
                <w:shd w:val="clear" w:color="auto" w:fill="auto"/>
                <w:lang w:val="en-US" w:eastAsia="en-US"/>
              </w:rPr>
            </w:pPr>
            <w:ins w:id="7968" w:author="manojk" w:date="2012-05-29T16:11:00Z">
              <w:r w:rsidRPr="007046E0">
                <w:rPr>
                  <w:rFonts w:cs="Calibri"/>
                  <w:szCs w:val="22"/>
                  <w:shd w:val="clear" w:color="auto" w:fill="auto"/>
                  <w:lang w:val="en-US" w:eastAsia="en-US"/>
                </w:rPr>
                <w:t xml:space="preserve">Party </w:t>
              </w:r>
            </w:ins>
          </w:p>
        </w:tc>
        <w:tc>
          <w:tcPr>
            <w:tcW w:w="0" w:type="auto"/>
            <w:tcBorders>
              <w:top w:val="nil"/>
              <w:left w:val="nil"/>
              <w:bottom w:val="single" w:sz="4" w:space="0" w:color="auto"/>
              <w:right w:val="single" w:sz="4" w:space="0" w:color="auto"/>
            </w:tcBorders>
            <w:shd w:val="clear" w:color="auto" w:fill="auto"/>
            <w:noWrap/>
            <w:vAlign w:val="bottom"/>
            <w:hideMark/>
            <w:tcPrChange w:id="7969" w:author="manojk" w:date="2012-05-29T16:12:00Z">
              <w:tcPr>
                <w:tcW w:w="1335"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70" w:author="manojk" w:date="2012-05-29T16:11:00Z"/>
                <w:rFonts w:cs="Calibri"/>
                <w:szCs w:val="22"/>
                <w:shd w:val="clear" w:color="auto" w:fill="auto"/>
                <w:lang w:val="en-US" w:eastAsia="en-US"/>
              </w:rPr>
            </w:pPr>
            <w:ins w:id="7971" w:author="manojk" w:date="2012-05-29T16:11:00Z">
              <w:r w:rsidRPr="007046E0">
                <w:rPr>
                  <w:rFonts w:cs="Calibri"/>
                  <w:szCs w:val="22"/>
                  <w:shd w:val="clear" w:color="auto" w:fill="auto"/>
                  <w:lang w:val="en-US" w:eastAsia="en-US"/>
                </w:rPr>
                <w:t>Label</w:t>
              </w:r>
            </w:ins>
          </w:p>
        </w:tc>
        <w:tc>
          <w:tcPr>
            <w:tcW w:w="0" w:type="auto"/>
            <w:tcBorders>
              <w:top w:val="nil"/>
              <w:left w:val="nil"/>
              <w:bottom w:val="single" w:sz="4" w:space="0" w:color="auto"/>
              <w:right w:val="single" w:sz="4" w:space="0" w:color="auto"/>
            </w:tcBorders>
            <w:shd w:val="clear" w:color="auto" w:fill="auto"/>
            <w:noWrap/>
            <w:vAlign w:val="bottom"/>
            <w:hideMark/>
            <w:tcPrChange w:id="7972" w:author="manojk" w:date="2012-05-29T16:12:00Z">
              <w:tcPr>
                <w:tcW w:w="1840"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73" w:author="manojk" w:date="2012-05-29T16:11:00Z"/>
                <w:rFonts w:cs="Calibri"/>
                <w:szCs w:val="22"/>
                <w:shd w:val="clear" w:color="auto" w:fill="auto"/>
                <w:lang w:val="en-US" w:eastAsia="en-US"/>
              </w:rPr>
            </w:pPr>
            <w:ins w:id="7974" w:author="manojk" w:date="2012-05-29T16:11:00Z">
              <w:r w:rsidRPr="007046E0">
                <w:rPr>
                  <w:rFonts w:cs="Calibri"/>
                  <w:szCs w:val="22"/>
                  <w:shd w:val="clear" w:color="auto" w:fill="auto"/>
                  <w:lang w:val="en-US" w:eastAsia="en-US"/>
                </w:rPr>
                <w:t>New Party</w:t>
              </w:r>
            </w:ins>
          </w:p>
        </w:tc>
      </w:tr>
      <w:tr w:rsidR="007046E0" w:rsidRPr="007046E0" w:rsidTr="007046E0">
        <w:tblPrEx>
          <w:tblW w:w="0" w:type="auto"/>
          <w:tblInd w:w="93" w:type="dxa"/>
          <w:tblPrExChange w:id="7975" w:author="manojk" w:date="2012-05-29T16:12:00Z">
            <w:tblPrEx>
              <w:tblW w:w="11235" w:type="dxa"/>
              <w:tblInd w:w="93" w:type="dxa"/>
            </w:tblPrEx>
          </w:tblPrExChange>
        </w:tblPrEx>
        <w:trPr>
          <w:trHeight w:val="300"/>
          <w:ins w:id="7976" w:author="manojk" w:date="2012-05-29T16:11:00Z"/>
          <w:trPrChange w:id="7977" w:author="manojk" w:date="2012-05-29T16:12: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978" w:author="manojk" w:date="2012-05-29T16:12:00Z">
              <w:tcPr>
                <w:tcW w:w="2260"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79" w:author="manojk" w:date="2012-05-29T16:11:00Z"/>
                <w:rFonts w:cs="Calibri"/>
                <w:szCs w:val="22"/>
                <w:shd w:val="clear" w:color="auto" w:fill="auto"/>
                <w:lang w:val="en-US" w:eastAsia="en-US"/>
              </w:rPr>
            </w:pPr>
            <w:proofErr w:type="spellStart"/>
            <w:ins w:id="7980" w:author="manojk" w:date="2012-05-29T16:11:00Z">
              <w:r w:rsidRPr="007046E0">
                <w:rPr>
                  <w:rFonts w:cs="Calibri"/>
                  <w:szCs w:val="22"/>
                  <w:shd w:val="clear" w:color="auto" w:fill="auto"/>
                  <w:lang w:val="en-US" w:eastAsia="en-US"/>
                </w:rPr>
                <w:t>Cust</w:t>
              </w:r>
              <w:proofErr w:type="spellEnd"/>
              <w:r w:rsidRPr="007046E0">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7981" w:author="manojk" w:date="2012-05-29T16:12: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82" w:author="manojk" w:date="2012-05-29T16:11:00Z"/>
                <w:rFonts w:cs="Calibri"/>
                <w:szCs w:val="22"/>
                <w:shd w:val="clear" w:color="auto" w:fill="auto"/>
                <w:lang w:val="en-US" w:eastAsia="en-US"/>
              </w:rPr>
            </w:pPr>
            <w:ins w:id="7983" w:author="manojk" w:date="2012-05-29T16:11:00Z">
              <w:r w:rsidRPr="007046E0">
                <w:rPr>
                  <w:rFonts w:cs="Calibri"/>
                  <w:szCs w:val="22"/>
                  <w:shd w:val="clear" w:color="auto" w:fill="auto"/>
                  <w:lang w:val="en-US" w:eastAsia="en-US"/>
                </w:rPr>
                <w:t>Verio</w:t>
              </w:r>
            </w:ins>
          </w:p>
        </w:tc>
        <w:tc>
          <w:tcPr>
            <w:tcW w:w="0" w:type="auto"/>
            <w:tcBorders>
              <w:top w:val="nil"/>
              <w:left w:val="nil"/>
              <w:bottom w:val="single" w:sz="4" w:space="0" w:color="auto"/>
              <w:right w:val="single" w:sz="4" w:space="0" w:color="auto"/>
            </w:tcBorders>
            <w:shd w:val="clear" w:color="auto" w:fill="auto"/>
            <w:noWrap/>
            <w:vAlign w:val="bottom"/>
            <w:hideMark/>
            <w:tcPrChange w:id="7984" w:author="manojk" w:date="2012-05-29T16:12:00Z">
              <w:tcPr>
                <w:tcW w:w="1700" w:type="dxa"/>
                <w:gridSpan w:val="3"/>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85" w:author="manojk" w:date="2012-05-29T16:11:00Z"/>
                <w:rFonts w:cs="Calibri"/>
                <w:szCs w:val="22"/>
                <w:shd w:val="clear" w:color="auto" w:fill="auto"/>
                <w:lang w:val="en-US" w:eastAsia="en-US"/>
              </w:rPr>
            </w:pPr>
            <w:proofErr w:type="spellStart"/>
            <w:ins w:id="7986" w:author="manojk" w:date="2012-05-29T16:11:00Z">
              <w:r w:rsidRPr="007046E0">
                <w:rPr>
                  <w:rFonts w:cs="Calibri"/>
                  <w:szCs w:val="22"/>
                  <w:shd w:val="clear" w:color="auto" w:fill="auto"/>
                  <w:lang w:val="en-US" w:eastAsia="en-US"/>
                </w:rPr>
                <w:t>en_US</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987" w:author="manojk" w:date="2012-05-29T16:12:00Z">
              <w:tcPr>
                <w:tcW w:w="228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88" w:author="manojk" w:date="2012-05-29T16:11:00Z"/>
                <w:rFonts w:cs="Calibri"/>
                <w:szCs w:val="22"/>
                <w:shd w:val="clear" w:color="auto" w:fill="auto"/>
                <w:lang w:val="en-US" w:eastAsia="en-US"/>
              </w:rPr>
            </w:pPr>
            <w:proofErr w:type="spellStart"/>
            <w:ins w:id="7989" w:author="manojk" w:date="2012-05-29T16:11:00Z">
              <w:r w:rsidRPr="007046E0">
                <w:rPr>
                  <w:rFonts w:cs="Calibri"/>
                  <w:szCs w:val="22"/>
                  <w:shd w:val="clear" w:color="auto" w:fill="auto"/>
                  <w:lang w:val="en-US" w:eastAsia="en-US"/>
                </w:rPr>
                <w:t>PartyRel</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7990" w:author="manojk" w:date="2012-05-29T16:12:00Z">
              <w:tcPr>
                <w:tcW w:w="1335"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91" w:author="manojk" w:date="2012-05-29T16:11:00Z"/>
                <w:rFonts w:cs="Calibri"/>
                <w:szCs w:val="22"/>
                <w:shd w:val="clear" w:color="auto" w:fill="auto"/>
                <w:lang w:val="en-US" w:eastAsia="en-US"/>
              </w:rPr>
            </w:pPr>
            <w:ins w:id="7992" w:author="manojk" w:date="2012-05-29T16:11:00Z">
              <w:r w:rsidRPr="007046E0">
                <w:rPr>
                  <w:rFonts w:cs="Calibri"/>
                  <w:szCs w:val="22"/>
                  <w:shd w:val="clear" w:color="auto" w:fill="auto"/>
                  <w:lang w:val="en-US" w:eastAsia="en-US"/>
                </w:rPr>
                <w:t>Label</w:t>
              </w:r>
            </w:ins>
          </w:p>
        </w:tc>
        <w:tc>
          <w:tcPr>
            <w:tcW w:w="0" w:type="auto"/>
            <w:tcBorders>
              <w:top w:val="nil"/>
              <w:left w:val="nil"/>
              <w:bottom w:val="single" w:sz="4" w:space="0" w:color="auto"/>
              <w:right w:val="single" w:sz="4" w:space="0" w:color="auto"/>
            </w:tcBorders>
            <w:shd w:val="clear" w:color="auto" w:fill="auto"/>
            <w:noWrap/>
            <w:vAlign w:val="bottom"/>
            <w:hideMark/>
            <w:tcPrChange w:id="7993" w:author="manojk" w:date="2012-05-29T16:12:00Z">
              <w:tcPr>
                <w:tcW w:w="1840"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7994" w:author="manojk" w:date="2012-05-29T16:11:00Z"/>
                <w:rFonts w:cs="Calibri"/>
                <w:szCs w:val="22"/>
                <w:shd w:val="clear" w:color="auto" w:fill="auto"/>
                <w:lang w:val="en-US" w:eastAsia="en-US"/>
              </w:rPr>
            </w:pPr>
            <w:ins w:id="7995" w:author="manojk" w:date="2012-05-29T16:11:00Z">
              <w:r w:rsidRPr="007046E0">
                <w:rPr>
                  <w:rFonts w:cs="Calibri"/>
                  <w:szCs w:val="22"/>
                  <w:shd w:val="clear" w:color="auto" w:fill="auto"/>
                  <w:lang w:val="en-US" w:eastAsia="en-US"/>
                </w:rPr>
                <w:t>Party Relation</w:t>
              </w:r>
            </w:ins>
          </w:p>
        </w:tc>
      </w:tr>
      <w:tr w:rsidR="007046E0" w:rsidRPr="007046E0" w:rsidTr="007046E0">
        <w:tblPrEx>
          <w:tblW w:w="0" w:type="auto"/>
          <w:tblInd w:w="93" w:type="dxa"/>
          <w:tblPrExChange w:id="7996" w:author="manojk" w:date="2012-05-29T16:12:00Z">
            <w:tblPrEx>
              <w:tblW w:w="11235" w:type="dxa"/>
              <w:tblInd w:w="93" w:type="dxa"/>
            </w:tblPrEx>
          </w:tblPrExChange>
        </w:tblPrEx>
        <w:trPr>
          <w:trHeight w:val="300"/>
          <w:ins w:id="7997" w:author="manojk" w:date="2012-05-29T16:11:00Z"/>
          <w:trPrChange w:id="7998" w:author="manojk" w:date="2012-05-29T16:12: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999" w:author="manojk" w:date="2012-05-29T16:12:00Z">
              <w:tcPr>
                <w:tcW w:w="2260"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00" w:author="manojk" w:date="2012-05-29T16:11:00Z"/>
                <w:rFonts w:cs="Calibri"/>
                <w:szCs w:val="22"/>
                <w:shd w:val="clear" w:color="auto" w:fill="auto"/>
                <w:lang w:val="en-US" w:eastAsia="en-US"/>
              </w:rPr>
            </w:pPr>
            <w:proofErr w:type="spellStart"/>
            <w:ins w:id="8001" w:author="manojk" w:date="2012-05-29T16:11:00Z">
              <w:r w:rsidRPr="007046E0">
                <w:rPr>
                  <w:rFonts w:cs="Calibri"/>
                  <w:szCs w:val="22"/>
                  <w:shd w:val="clear" w:color="auto" w:fill="auto"/>
                  <w:lang w:val="en-US" w:eastAsia="en-US"/>
                </w:rPr>
                <w:t>Cust</w:t>
              </w:r>
              <w:proofErr w:type="spellEnd"/>
              <w:r w:rsidRPr="007046E0">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8002" w:author="manojk" w:date="2012-05-29T16:12: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03" w:author="manojk" w:date="2012-05-29T16:11:00Z"/>
                <w:rFonts w:cs="Calibri"/>
                <w:szCs w:val="22"/>
                <w:shd w:val="clear" w:color="auto" w:fill="auto"/>
                <w:lang w:val="en-US" w:eastAsia="en-US"/>
              </w:rPr>
            </w:pPr>
            <w:ins w:id="8004" w:author="manojk" w:date="2012-05-29T16:11:00Z">
              <w:r w:rsidRPr="007046E0">
                <w:rPr>
                  <w:rFonts w:cs="Calibri"/>
                  <w:szCs w:val="22"/>
                  <w:shd w:val="clear" w:color="auto" w:fill="auto"/>
                  <w:lang w:val="en-US" w:eastAsia="en-US"/>
                </w:rPr>
                <w:t>OEM</w:t>
              </w:r>
            </w:ins>
          </w:p>
        </w:tc>
        <w:tc>
          <w:tcPr>
            <w:tcW w:w="0" w:type="auto"/>
            <w:tcBorders>
              <w:top w:val="nil"/>
              <w:left w:val="nil"/>
              <w:bottom w:val="single" w:sz="4" w:space="0" w:color="auto"/>
              <w:right w:val="single" w:sz="4" w:space="0" w:color="auto"/>
            </w:tcBorders>
            <w:shd w:val="clear" w:color="auto" w:fill="auto"/>
            <w:noWrap/>
            <w:vAlign w:val="bottom"/>
            <w:hideMark/>
            <w:tcPrChange w:id="8005" w:author="manojk" w:date="2012-05-29T16:12:00Z">
              <w:tcPr>
                <w:tcW w:w="1700" w:type="dxa"/>
                <w:gridSpan w:val="3"/>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06" w:author="manojk" w:date="2012-05-29T16:11:00Z"/>
                <w:rFonts w:cs="Calibri"/>
                <w:szCs w:val="22"/>
                <w:shd w:val="clear" w:color="auto" w:fill="auto"/>
                <w:lang w:val="en-US" w:eastAsia="en-US"/>
              </w:rPr>
            </w:pPr>
            <w:proofErr w:type="spellStart"/>
            <w:ins w:id="8007" w:author="manojk" w:date="2012-05-29T16:11:00Z">
              <w:r w:rsidRPr="007046E0">
                <w:rPr>
                  <w:rFonts w:cs="Calibri"/>
                  <w:szCs w:val="22"/>
                  <w:shd w:val="clear" w:color="auto" w:fill="auto"/>
                  <w:lang w:val="en-US" w:eastAsia="en-US"/>
                </w:rPr>
                <w:t>en_US</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8008" w:author="manojk" w:date="2012-05-29T16:12:00Z">
              <w:tcPr>
                <w:tcW w:w="228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09" w:author="manojk" w:date="2012-05-29T16:11:00Z"/>
                <w:rFonts w:cs="Calibri"/>
                <w:szCs w:val="22"/>
                <w:shd w:val="clear" w:color="auto" w:fill="auto"/>
                <w:lang w:val="en-US" w:eastAsia="en-US"/>
              </w:rPr>
            </w:pPr>
            <w:ins w:id="8010" w:author="manojk" w:date="2012-05-29T16:11:00Z">
              <w:r w:rsidRPr="007046E0">
                <w:rPr>
                  <w:rFonts w:cs="Calibri"/>
                  <w:szCs w:val="22"/>
                  <w:shd w:val="clear" w:color="auto" w:fill="auto"/>
                  <w:lang w:val="en-US" w:eastAsia="en-US"/>
                </w:rPr>
                <w:t xml:space="preserve">Party </w:t>
              </w:r>
            </w:ins>
          </w:p>
        </w:tc>
        <w:tc>
          <w:tcPr>
            <w:tcW w:w="0" w:type="auto"/>
            <w:tcBorders>
              <w:top w:val="nil"/>
              <w:left w:val="nil"/>
              <w:bottom w:val="single" w:sz="4" w:space="0" w:color="auto"/>
              <w:right w:val="single" w:sz="4" w:space="0" w:color="auto"/>
            </w:tcBorders>
            <w:shd w:val="clear" w:color="auto" w:fill="auto"/>
            <w:noWrap/>
            <w:vAlign w:val="bottom"/>
            <w:hideMark/>
            <w:tcPrChange w:id="8011" w:author="manojk" w:date="2012-05-29T16:12:00Z">
              <w:tcPr>
                <w:tcW w:w="1335"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12" w:author="manojk" w:date="2012-05-29T16:11:00Z"/>
                <w:rFonts w:cs="Calibri"/>
                <w:szCs w:val="22"/>
                <w:shd w:val="clear" w:color="auto" w:fill="auto"/>
                <w:lang w:val="en-US" w:eastAsia="en-US"/>
              </w:rPr>
            </w:pPr>
            <w:ins w:id="8013" w:author="manojk" w:date="2012-05-29T16:11:00Z">
              <w:r w:rsidRPr="007046E0">
                <w:rPr>
                  <w:rFonts w:cs="Calibri"/>
                  <w:szCs w:val="22"/>
                  <w:shd w:val="clear" w:color="auto" w:fill="auto"/>
                  <w:lang w:val="en-US" w:eastAsia="en-US"/>
                </w:rPr>
                <w:t>Label</w:t>
              </w:r>
            </w:ins>
          </w:p>
        </w:tc>
        <w:tc>
          <w:tcPr>
            <w:tcW w:w="0" w:type="auto"/>
            <w:tcBorders>
              <w:top w:val="nil"/>
              <w:left w:val="nil"/>
              <w:bottom w:val="single" w:sz="4" w:space="0" w:color="auto"/>
              <w:right w:val="single" w:sz="4" w:space="0" w:color="auto"/>
            </w:tcBorders>
            <w:shd w:val="clear" w:color="auto" w:fill="auto"/>
            <w:noWrap/>
            <w:vAlign w:val="bottom"/>
            <w:hideMark/>
            <w:tcPrChange w:id="8014" w:author="manojk" w:date="2012-05-29T16:12:00Z">
              <w:tcPr>
                <w:tcW w:w="1840"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15" w:author="manojk" w:date="2012-05-29T16:11:00Z"/>
                <w:rFonts w:cs="Calibri"/>
                <w:szCs w:val="22"/>
                <w:shd w:val="clear" w:color="auto" w:fill="auto"/>
                <w:lang w:val="en-US" w:eastAsia="en-US"/>
              </w:rPr>
            </w:pPr>
            <w:ins w:id="8016" w:author="manojk" w:date="2012-05-29T16:11:00Z">
              <w:r w:rsidRPr="007046E0">
                <w:rPr>
                  <w:rFonts w:cs="Calibri"/>
                  <w:szCs w:val="22"/>
                  <w:shd w:val="clear" w:color="auto" w:fill="auto"/>
                  <w:lang w:val="en-US" w:eastAsia="en-US"/>
                </w:rPr>
                <w:t>Create New Party</w:t>
              </w:r>
            </w:ins>
          </w:p>
        </w:tc>
      </w:tr>
      <w:tr w:rsidR="007046E0" w:rsidRPr="007046E0" w:rsidTr="007046E0">
        <w:tblPrEx>
          <w:tblW w:w="0" w:type="auto"/>
          <w:tblInd w:w="93" w:type="dxa"/>
          <w:tblPrExChange w:id="8017" w:author="manojk" w:date="2012-05-29T16:12:00Z">
            <w:tblPrEx>
              <w:tblW w:w="11235" w:type="dxa"/>
              <w:tblInd w:w="93" w:type="dxa"/>
            </w:tblPrEx>
          </w:tblPrExChange>
        </w:tblPrEx>
        <w:trPr>
          <w:trHeight w:val="300"/>
          <w:ins w:id="8018" w:author="manojk" w:date="2012-05-29T16:11:00Z"/>
          <w:trPrChange w:id="8019" w:author="manojk" w:date="2012-05-29T16:12:00Z">
            <w:trPr>
              <w:trHeight w:val="300"/>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8020" w:author="manojk" w:date="2012-05-29T16:12:00Z">
              <w:tcPr>
                <w:tcW w:w="2260"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21" w:author="manojk" w:date="2012-05-29T16:11:00Z"/>
                <w:rFonts w:cs="Calibri"/>
                <w:szCs w:val="22"/>
                <w:shd w:val="clear" w:color="auto" w:fill="auto"/>
                <w:lang w:val="en-US" w:eastAsia="en-US"/>
              </w:rPr>
            </w:pPr>
            <w:proofErr w:type="spellStart"/>
            <w:ins w:id="8022" w:author="manojk" w:date="2012-05-29T16:11:00Z">
              <w:r w:rsidRPr="007046E0">
                <w:rPr>
                  <w:rFonts w:cs="Calibri"/>
                  <w:szCs w:val="22"/>
                  <w:shd w:val="clear" w:color="auto" w:fill="auto"/>
                  <w:lang w:val="en-US" w:eastAsia="en-US"/>
                </w:rPr>
                <w:t>Cust</w:t>
              </w:r>
              <w:proofErr w:type="spellEnd"/>
              <w:r w:rsidRPr="007046E0">
                <w:rPr>
                  <w:rFonts w:cs="Calibri"/>
                  <w:szCs w:val="22"/>
                  <w:shd w:val="clear" w:color="auto" w:fill="auto"/>
                  <w:lang w:val="en-US" w:eastAsia="en-US"/>
                </w:rPr>
                <w:t>. Mgmt.</w:t>
              </w:r>
            </w:ins>
          </w:p>
        </w:tc>
        <w:tc>
          <w:tcPr>
            <w:tcW w:w="0" w:type="auto"/>
            <w:tcBorders>
              <w:top w:val="nil"/>
              <w:left w:val="nil"/>
              <w:bottom w:val="single" w:sz="4" w:space="0" w:color="auto"/>
              <w:right w:val="single" w:sz="4" w:space="0" w:color="auto"/>
            </w:tcBorders>
            <w:shd w:val="clear" w:color="auto" w:fill="auto"/>
            <w:noWrap/>
            <w:vAlign w:val="bottom"/>
            <w:hideMark/>
            <w:tcPrChange w:id="8023" w:author="manojk" w:date="2012-05-29T16:12:00Z">
              <w:tcPr>
                <w:tcW w:w="182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24" w:author="manojk" w:date="2012-05-29T16:11:00Z"/>
                <w:rFonts w:cs="Calibri"/>
                <w:szCs w:val="22"/>
                <w:shd w:val="clear" w:color="auto" w:fill="auto"/>
                <w:lang w:val="en-US" w:eastAsia="en-US"/>
              </w:rPr>
            </w:pPr>
            <w:ins w:id="8025" w:author="manojk" w:date="2012-05-29T16:11:00Z">
              <w:r w:rsidRPr="007046E0">
                <w:rPr>
                  <w:rFonts w:cs="Calibri"/>
                  <w:szCs w:val="22"/>
                  <w:shd w:val="clear" w:color="auto" w:fill="auto"/>
                  <w:lang w:val="en-US" w:eastAsia="en-US"/>
                </w:rPr>
                <w:t>OEM</w:t>
              </w:r>
            </w:ins>
          </w:p>
        </w:tc>
        <w:tc>
          <w:tcPr>
            <w:tcW w:w="0" w:type="auto"/>
            <w:tcBorders>
              <w:top w:val="nil"/>
              <w:left w:val="nil"/>
              <w:bottom w:val="single" w:sz="4" w:space="0" w:color="auto"/>
              <w:right w:val="single" w:sz="4" w:space="0" w:color="auto"/>
            </w:tcBorders>
            <w:shd w:val="clear" w:color="auto" w:fill="auto"/>
            <w:noWrap/>
            <w:vAlign w:val="bottom"/>
            <w:hideMark/>
            <w:tcPrChange w:id="8026" w:author="manojk" w:date="2012-05-29T16:12:00Z">
              <w:tcPr>
                <w:tcW w:w="1700" w:type="dxa"/>
                <w:gridSpan w:val="3"/>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27" w:author="manojk" w:date="2012-05-29T16:11:00Z"/>
                <w:rFonts w:cs="Calibri"/>
                <w:szCs w:val="22"/>
                <w:shd w:val="clear" w:color="auto" w:fill="auto"/>
                <w:lang w:val="en-US" w:eastAsia="en-US"/>
              </w:rPr>
            </w:pPr>
            <w:proofErr w:type="spellStart"/>
            <w:ins w:id="8028" w:author="manojk" w:date="2012-05-29T16:11:00Z">
              <w:r w:rsidRPr="007046E0">
                <w:rPr>
                  <w:rFonts w:cs="Calibri"/>
                  <w:szCs w:val="22"/>
                  <w:shd w:val="clear" w:color="auto" w:fill="auto"/>
                  <w:lang w:val="en-US" w:eastAsia="en-US"/>
                </w:rPr>
                <w:t>en_US</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8029" w:author="manojk" w:date="2012-05-29T16:12:00Z">
              <w:tcPr>
                <w:tcW w:w="2280" w:type="dxa"/>
                <w:gridSpan w:val="2"/>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30" w:author="manojk" w:date="2012-05-29T16:11:00Z"/>
                <w:rFonts w:cs="Calibri"/>
                <w:szCs w:val="22"/>
                <w:shd w:val="clear" w:color="auto" w:fill="auto"/>
                <w:lang w:val="en-US" w:eastAsia="en-US"/>
              </w:rPr>
            </w:pPr>
            <w:proofErr w:type="spellStart"/>
            <w:ins w:id="8031" w:author="manojk" w:date="2012-05-29T16:11:00Z">
              <w:r w:rsidRPr="007046E0">
                <w:rPr>
                  <w:rFonts w:cs="Calibri"/>
                  <w:szCs w:val="22"/>
                  <w:shd w:val="clear" w:color="auto" w:fill="auto"/>
                  <w:lang w:val="en-US" w:eastAsia="en-US"/>
                </w:rPr>
                <w:t>PartyRel</w:t>
              </w:r>
              <w:proofErr w:type="spellEnd"/>
            </w:ins>
          </w:p>
        </w:tc>
        <w:tc>
          <w:tcPr>
            <w:tcW w:w="0" w:type="auto"/>
            <w:tcBorders>
              <w:top w:val="nil"/>
              <w:left w:val="nil"/>
              <w:bottom w:val="single" w:sz="4" w:space="0" w:color="auto"/>
              <w:right w:val="single" w:sz="4" w:space="0" w:color="auto"/>
            </w:tcBorders>
            <w:shd w:val="clear" w:color="auto" w:fill="auto"/>
            <w:noWrap/>
            <w:vAlign w:val="bottom"/>
            <w:hideMark/>
            <w:tcPrChange w:id="8032" w:author="manojk" w:date="2012-05-29T16:12:00Z">
              <w:tcPr>
                <w:tcW w:w="1335"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33" w:author="manojk" w:date="2012-05-29T16:11:00Z"/>
                <w:rFonts w:cs="Calibri"/>
                <w:szCs w:val="22"/>
                <w:shd w:val="clear" w:color="auto" w:fill="auto"/>
                <w:lang w:val="en-US" w:eastAsia="en-US"/>
              </w:rPr>
            </w:pPr>
            <w:ins w:id="8034" w:author="manojk" w:date="2012-05-29T16:11:00Z">
              <w:r w:rsidRPr="007046E0">
                <w:rPr>
                  <w:rFonts w:cs="Calibri"/>
                  <w:szCs w:val="22"/>
                  <w:shd w:val="clear" w:color="auto" w:fill="auto"/>
                  <w:lang w:val="en-US" w:eastAsia="en-US"/>
                </w:rPr>
                <w:t>Label</w:t>
              </w:r>
            </w:ins>
          </w:p>
        </w:tc>
        <w:tc>
          <w:tcPr>
            <w:tcW w:w="0" w:type="auto"/>
            <w:tcBorders>
              <w:top w:val="nil"/>
              <w:left w:val="nil"/>
              <w:bottom w:val="single" w:sz="4" w:space="0" w:color="auto"/>
              <w:right w:val="single" w:sz="4" w:space="0" w:color="auto"/>
            </w:tcBorders>
            <w:shd w:val="clear" w:color="auto" w:fill="auto"/>
            <w:noWrap/>
            <w:vAlign w:val="bottom"/>
            <w:hideMark/>
            <w:tcPrChange w:id="8035" w:author="manojk" w:date="2012-05-29T16:12:00Z">
              <w:tcPr>
                <w:tcW w:w="1840" w:type="dxa"/>
                <w:tcBorders>
                  <w:top w:val="nil"/>
                  <w:left w:val="nil"/>
                  <w:bottom w:val="single" w:sz="4" w:space="0" w:color="auto"/>
                  <w:right w:val="single" w:sz="4" w:space="0" w:color="auto"/>
                </w:tcBorders>
                <w:shd w:val="clear" w:color="auto" w:fill="auto"/>
                <w:noWrap/>
                <w:vAlign w:val="bottom"/>
                <w:hideMark/>
              </w:tcPr>
            </w:tcPrChange>
          </w:tcPr>
          <w:p w:rsidR="007046E0" w:rsidRPr="007046E0" w:rsidRDefault="007046E0" w:rsidP="007046E0">
            <w:pPr>
              <w:widowControl/>
              <w:autoSpaceDE/>
              <w:autoSpaceDN/>
              <w:adjustRightInd/>
              <w:rPr>
                <w:ins w:id="8036" w:author="manojk" w:date="2012-05-29T16:11:00Z"/>
                <w:rFonts w:cs="Calibri"/>
                <w:szCs w:val="22"/>
                <w:shd w:val="clear" w:color="auto" w:fill="auto"/>
                <w:lang w:val="en-US" w:eastAsia="en-US"/>
              </w:rPr>
            </w:pPr>
            <w:ins w:id="8037" w:author="manojk" w:date="2012-05-29T16:11:00Z">
              <w:r w:rsidRPr="007046E0">
                <w:rPr>
                  <w:rFonts w:cs="Calibri"/>
                  <w:szCs w:val="22"/>
                  <w:shd w:val="clear" w:color="auto" w:fill="auto"/>
                  <w:lang w:val="en-US" w:eastAsia="en-US"/>
                </w:rPr>
                <w:t>Party Relationship</w:t>
              </w:r>
            </w:ins>
          </w:p>
        </w:tc>
      </w:tr>
    </w:tbl>
    <w:p w:rsidR="00000000" w:rsidRDefault="006A5941">
      <w:pPr>
        <w:numPr>
          <w:ins w:id="8038" w:author="atuld" w:date="2012-04-26T18:07:00Z"/>
        </w:numPr>
        <w:rPr>
          <w:ins w:id="8039" w:author="manojk" w:date="2012-05-30T18:18:00Z"/>
        </w:rPr>
        <w:pPrChange w:id="8040" w:author="atuld" w:date="2012-04-26T18:01:00Z">
          <w:pPr>
            <w:pStyle w:val="Heading4"/>
          </w:pPr>
        </w:pPrChange>
      </w:pPr>
    </w:p>
    <w:p w:rsidR="00000000" w:rsidRDefault="00B551A7">
      <w:pPr>
        <w:numPr>
          <w:ins w:id="8041" w:author="atuld" w:date="2012-04-26T18:07:00Z"/>
        </w:numPr>
        <w:rPr>
          <w:ins w:id="8042" w:author="manojk" w:date="2012-05-29T16:11:00Z"/>
        </w:rPr>
        <w:pPrChange w:id="8043" w:author="atuld" w:date="2012-04-26T18:01:00Z">
          <w:pPr>
            <w:pStyle w:val="Heading4"/>
          </w:pPr>
        </w:pPrChange>
      </w:pPr>
      <w:ins w:id="8044" w:author="manojk" w:date="2012-05-30T18:19:00Z">
        <w:r>
          <w:br w:type="page"/>
        </w:r>
      </w:ins>
    </w:p>
    <w:p w:rsidR="00000000" w:rsidRDefault="006A5941">
      <w:pPr>
        <w:pStyle w:val="Heading5"/>
        <w:numPr>
          <w:ins w:id="8045" w:author="atuld" w:date="2012-04-26T18:07:00Z"/>
        </w:numPr>
        <w:rPr>
          <w:ins w:id="8046" w:author="atuld" w:date="2012-04-26T18:07:00Z"/>
          <w:del w:id="8047" w:author="manojk" w:date="2012-05-29T16:04:00Z"/>
        </w:rPr>
        <w:pPrChange w:id="8048" w:author="manojk" w:date="2012-05-29T16:15:00Z">
          <w:pPr>
            <w:pStyle w:val="Heading4"/>
          </w:pPr>
        </w:pPrChange>
      </w:pPr>
    </w:p>
    <w:p w:rsidR="00000000" w:rsidRDefault="006A5941">
      <w:pPr>
        <w:pStyle w:val="Heading5"/>
        <w:numPr>
          <w:ins w:id="8049" w:author="atuld" w:date="2012-04-26T18:07:00Z"/>
        </w:numPr>
        <w:rPr>
          <w:ins w:id="8050" w:author="atuld" w:date="2012-04-26T18:07:00Z"/>
          <w:del w:id="8051" w:author="manojk" w:date="2012-05-29T16:04:00Z"/>
        </w:rPr>
        <w:pPrChange w:id="8052" w:author="manojk" w:date="2012-05-29T16:15:00Z">
          <w:pPr>
            <w:pStyle w:val="Heading4"/>
          </w:pPr>
        </w:pPrChange>
      </w:pPr>
    </w:p>
    <w:p w:rsidR="00000000" w:rsidRDefault="006A5941">
      <w:pPr>
        <w:pStyle w:val="Heading5"/>
        <w:numPr>
          <w:ins w:id="8053" w:author="atuld" w:date="2012-04-26T18:07:00Z"/>
        </w:numPr>
        <w:rPr>
          <w:ins w:id="8054" w:author="atuld" w:date="2012-04-26T18:07:00Z"/>
          <w:del w:id="8055" w:author="manojk" w:date="2012-05-29T16:04:00Z"/>
        </w:rPr>
        <w:pPrChange w:id="8056" w:author="manojk" w:date="2012-05-29T16:15:00Z">
          <w:pPr>
            <w:pStyle w:val="Heading4"/>
          </w:pPr>
        </w:pPrChange>
      </w:pPr>
    </w:p>
    <w:p w:rsidR="00000000" w:rsidRDefault="006A5941">
      <w:pPr>
        <w:pStyle w:val="Heading5"/>
        <w:numPr>
          <w:ins w:id="8057" w:author="atuld" w:date="2012-04-26T18:07:00Z"/>
        </w:numPr>
        <w:rPr>
          <w:ins w:id="8058" w:author="atuld" w:date="2012-04-26T18:07:00Z"/>
          <w:del w:id="8059" w:author="manojk" w:date="2012-05-29T16:04:00Z"/>
        </w:rPr>
        <w:pPrChange w:id="8060" w:author="manojk" w:date="2012-05-29T16:15:00Z">
          <w:pPr>
            <w:pStyle w:val="Heading4"/>
          </w:pPr>
        </w:pPrChange>
      </w:pPr>
    </w:p>
    <w:p w:rsidR="00000000" w:rsidRDefault="006A5941">
      <w:pPr>
        <w:pStyle w:val="Heading5"/>
        <w:numPr>
          <w:ins w:id="8061" w:author="atuld" w:date="2012-04-26T18:07:00Z"/>
        </w:numPr>
        <w:rPr>
          <w:ins w:id="8062" w:author="atuld" w:date="2012-04-26T18:07:00Z"/>
          <w:del w:id="8063" w:author="manojk" w:date="2012-05-29T16:04:00Z"/>
        </w:rPr>
        <w:pPrChange w:id="8064" w:author="manojk" w:date="2012-05-29T16:15:00Z">
          <w:pPr>
            <w:pStyle w:val="Heading4"/>
          </w:pPr>
        </w:pPrChange>
      </w:pPr>
    </w:p>
    <w:p w:rsidR="00000000" w:rsidRDefault="006A5941">
      <w:pPr>
        <w:pStyle w:val="Heading5"/>
        <w:numPr>
          <w:ins w:id="8065" w:author="atuld" w:date="2012-04-26T18:07:00Z"/>
        </w:numPr>
        <w:rPr>
          <w:ins w:id="8066" w:author="atuld" w:date="2012-04-26T18:07:00Z"/>
          <w:del w:id="8067" w:author="manojk" w:date="2012-05-29T16:14:00Z"/>
        </w:rPr>
        <w:pPrChange w:id="8068" w:author="manojk" w:date="2012-05-29T16:15:00Z">
          <w:pPr>
            <w:pStyle w:val="Heading4"/>
          </w:pPr>
        </w:pPrChange>
      </w:pPr>
    </w:p>
    <w:p w:rsidR="00000000" w:rsidRDefault="006A5941">
      <w:pPr>
        <w:pStyle w:val="Heading5"/>
        <w:numPr>
          <w:ins w:id="8069" w:author="atuld" w:date="2012-04-26T18:07:00Z"/>
        </w:numPr>
        <w:rPr>
          <w:ins w:id="8070" w:author="atuld" w:date="2012-04-26T18:07:00Z"/>
          <w:del w:id="8071" w:author="manojk" w:date="2012-05-29T16:14:00Z"/>
        </w:rPr>
        <w:pPrChange w:id="8072" w:author="manojk" w:date="2012-05-29T16:15:00Z">
          <w:pPr>
            <w:pStyle w:val="Heading4"/>
          </w:pPr>
        </w:pPrChange>
      </w:pPr>
    </w:p>
    <w:p w:rsidR="00000000" w:rsidRDefault="006A5941">
      <w:pPr>
        <w:pStyle w:val="Heading5"/>
        <w:numPr>
          <w:ins w:id="8073" w:author="atuld" w:date="2012-04-26T18:05:00Z"/>
        </w:numPr>
        <w:rPr>
          <w:ins w:id="8074" w:author="atuld" w:date="2012-04-26T18:01:00Z"/>
          <w:del w:id="8075" w:author="manojk" w:date="2012-05-29T16:14:00Z"/>
        </w:rPr>
        <w:pPrChange w:id="8076" w:author="manojk" w:date="2012-05-29T16:15:00Z">
          <w:pPr>
            <w:pStyle w:val="Heading4"/>
          </w:pPr>
        </w:pPrChange>
      </w:pPr>
    </w:p>
    <w:p w:rsidR="00000000" w:rsidRDefault="00F64F03">
      <w:pPr>
        <w:pStyle w:val="Heading5"/>
        <w:numPr>
          <w:numberingChange w:id="8077" w:author="atuld" w:date="2012-04-26T11:16:00Z" w:original="%1:3:0:.%2:9:0:.%3:5:0:.%4:2:0:"/>
        </w:numPr>
        <w:pPrChange w:id="8078" w:author="manojk" w:date="2012-05-29T16:15:00Z">
          <w:pPr>
            <w:pStyle w:val="Heading4"/>
          </w:pPr>
        </w:pPrChange>
      </w:pPr>
      <w:r>
        <w:t>Class Diagram</w:t>
      </w:r>
    </w:p>
    <w:p w:rsidR="00000000" w:rsidRDefault="00DF6216">
      <w:pPr>
        <w:numPr>
          <w:ins w:id="8079" w:author="atuld" w:date="2012-04-26T18:07:00Z"/>
        </w:numPr>
        <w:rPr>
          <w:ins w:id="8080" w:author="atuld" w:date="2012-04-26T18:07:00Z"/>
        </w:rPr>
        <w:pPrChange w:id="8081" w:author="atuld" w:date="2012-04-26T18:07:00Z">
          <w:pPr>
            <w:pStyle w:val="Heading4"/>
          </w:pPr>
        </w:pPrChange>
      </w:pPr>
      <w:ins w:id="8082" w:author="manojk" w:date="2012-05-30T18:18:00Z">
        <w:r>
          <w:fldChar w:fldCharType="begin"/>
        </w:r>
        <w:r w:rsidR="00B551A7">
          <w:instrText xml:space="preserve"> INCLUDEPICTURE "D:\\Projects\\VERIO\\ForDesignDoc\\MenuClassDiagrams.jpg" \* MERGEFORMATINET </w:instrText>
        </w:r>
        <w:r>
          <w:fldChar w:fldCharType="separate"/>
        </w:r>
        <w:r>
          <w:fldChar w:fldCharType="begin"/>
        </w:r>
        <w:r w:rsidR="004820D7">
          <w:instrText xml:space="preserve"> INCLUDEPICTURE  "D:\\Projects\\VERIO\\ForDesignDoc\\MenuClassDiagrams.jpg" \* MERGEFORMATINET </w:instrText>
        </w:r>
        <w:r>
          <w:fldChar w:fldCharType="separate"/>
        </w:r>
        <w:r>
          <w:fldChar w:fldCharType="begin"/>
        </w:r>
        <w:r w:rsidR="00D85BAC">
          <w:instrText xml:space="preserve"> INCLUDEPICTURE  "D:\\Projects\\VERIO\\ForDesignDoc\\MenuClassDiagrams.jpg" \* MERGEFORMATINET </w:instrText>
        </w:r>
        <w:r>
          <w:fldChar w:fldCharType="separate"/>
        </w:r>
        <w:r>
          <w:fldChar w:fldCharType="begin"/>
        </w:r>
        <w:r w:rsidR="005B7C2A">
          <w:instrText xml:space="preserve"> INCLUDEPICTURE  "D:\\Projects\\VERIO\\ForDesignDoc\\MenuClassDiagrams.jpg" \* MERGEFORMATINET </w:instrText>
        </w:r>
        <w:r>
          <w:fldChar w:fldCharType="separate"/>
        </w:r>
        <w:r>
          <w:fldChar w:fldCharType="begin"/>
        </w:r>
        <w:r w:rsidR="00D006D8">
          <w:instrText>INCLUDEPICTURE  "D:\\Projects\\VERIO\\ForDesignDoc\\MenuClassDiagrams.jpg" \* MERGEFORMATINET</w:instrText>
        </w:r>
        <w:r>
          <w:fldChar w:fldCharType="separate"/>
        </w:r>
        <w:r>
          <w:fldChar w:fldCharType="begin"/>
        </w:r>
        <w:r>
          <w:instrText xml:space="preserve"> INCLUDEPICTURE  "D:\\Projects\\VERIO\\ForDesignDoc\\MenuClassDiagrams.jpg" \* MERGEFORMATINET </w:instrText>
        </w:r>
        <w:r>
          <w:fldChar w:fldCharType="separate"/>
        </w:r>
        <w:r w:rsidR="006A5941">
          <w:pict>
            <v:shape id="_x0000_i1070" type="#_x0000_t75" alt="" style="width:628.5pt;height:996pt">
              <v:imagedata r:id="rId56" r:href="rId57"/>
            </v:shape>
          </w:pict>
        </w:r>
        <w:r>
          <w:fldChar w:fldCharType="end"/>
        </w:r>
        <w:r>
          <w:fldChar w:fldCharType="end"/>
        </w:r>
        <w:r>
          <w:fldChar w:fldCharType="end"/>
        </w:r>
        <w:r>
          <w:fldChar w:fldCharType="end"/>
        </w:r>
        <w:r>
          <w:fldChar w:fldCharType="end"/>
        </w:r>
        <w:r>
          <w:fldChar w:fldCharType="end"/>
        </w:r>
      </w:ins>
    </w:p>
    <w:p w:rsidR="00000000" w:rsidRDefault="00F64F03">
      <w:pPr>
        <w:numPr>
          <w:ins w:id="8083" w:author="atuld" w:date="2012-04-26T18:07:00Z"/>
        </w:numPr>
        <w:rPr>
          <w:ins w:id="8084" w:author="atuld" w:date="2012-04-26T18:07:00Z"/>
          <w:del w:id="8085" w:author="manojk" w:date="2012-05-30T17:09:00Z"/>
        </w:rPr>
        <w:pPrChange w:id="8086" w:author="atuld" w:date="2012-04-26T18:07:00Z">
          <w:pPr>
            <w:pStyle w:val="Heading4"/>
          </w:pPr>
        </w:pPrChange>
      </w:pPr>
      <w:ins w:id="8087" w:author="atuld" w:date="2012-04-26T18:07:00Z">
        <w:del w:id="8088" w:author="manojk" w:date="2012-05-30T17:09:00Z">
          <w:r w:rsidDel="00DF1DEC">
            <w:delText>&lt;to be elaborated&gt;</w:delText>
          </w:r>
        </w:del>
      </w:ins>
    </w:p>
    <w:p w:rsidR="00000000" w:rsidRDefault="00F64F03">
      <w:pPr>
        <w:pStyle w:val="Heading5"/>
        <w:numPr>
          <w:numberingChange w:id="8089" w:author="atuld" w:date="2012-04-26T11:16:00Z" w:original="%1:3:0:.%2:9:0:.%3:5:0:.%4:3:0:"/>
        </w:numPr>
        <w:pPrChange w:id="8090" w:author="manojk" w:date="2012-05-29T16:16:00Z">
          <w:pPr>
            <w:pStyle w:val="Heading4"/>
          </w:pPr>
        </w:pPrChange>
      </w:pPr>
      <w:r>
        <w:t>Sequence Diagram</w:t>
      </w:r>
    </w:p>
    <w:p w:rsidR="00F64F03" w:rsidRPr="008A6DF2" w:rsidRDefault="00DF6216" w:rsidP="008A6DF2">
      <w:ins w:id="8091" w:author="manojk" w:date="2012-05-30T19:36:00Z">
        <w:r>
          <w:fldChar w:fldCharType="begin"/>
        </w:r>
        <w:r w:rsidR="00584202">
          <w:instrText xml:space="preserve"> INCLUDEPICTURE "D:\\Projects\\VERIO\\ForDesignDoc\\MenuSequenceDiagram.jpg" \* MERGEFORMATINET </w:instrText>
        </w:r>
        <w:r>
          <w:fldChar w:fldCharType="separate"/>
        </w:r>
        <w:r>
          <w:fldChar w:fldCharType="begin"/>
        </w:r>
        <w:r w:rsidR="004820D7">
          <w:instrText xml:space="preserve"> INCLUDEPICTURE  "D:\\Projects\\VERIO\\ForDesignDoc\\MenuSequenceDiagram.jpg" \* MERGEFORMATINET </w:instrText>
        </w:r>
        <w:r>
          <w:fldChar w:fldCharType="separate"/>
        </w:r>
        <w:r>
          <w:fldChar w:fldCharType="begin"/>
        </w:r>
        <w:r w:rsidR="00D85BAC">
          <w:instrText xml:space="preserve"> INCLUDEPICTURE  "D:\\Projects\\VERIO\\ForDesignDoc\\MenuSequenceDiagram.jpg" \* MERGEFORMATINET </w:instrText>
        </w:r>
        <w:r>
          <w:fldChar w:fldCharType="separate"/>
        </w:r>
        <w:r>
          <w:fldChar w:fldCharType="begin"/>
        </w:r>
        <w:r w:rsidR="005B7C2A">
          <w:instrText xml:space="preserve"> INCLUDEPICTURE  "D:\\Projects\\VERIO\\ForDesignDoc\\MenuSequenceDiagram.jpg" \* MERGEFORMATINET </w:instrText>
        </w:r>
        <w:r>
          <w:fldChar w:fldCharType="separate"/>
        </w:r>
        <w:r>
          <w:fldChar w:fldCharType="begin"/>
        </w:r>
        <w:r w:rsidR="00D006D8">
          <w:instrText>INCLUDEPICTURE  "D:\\Projects\\VERIO\\ForDesignDoc\\MenuSequenceDiagram.jpg" \* MERGEFORMATINET</w:instrText>
        </w:r>
        <w:r>
          <w:fldChar w:fldCharType="separate"/>
        </w:r>
        <w:r>
          <w:fldChar w:fldCharType="begin"/>
        </w:r>
        <w:r>
          <w:instrText xml:space="preserve"> INCLUDEPICTURE  "D:\\Projects\\VERIO\\ForDesignDoc\\MenuSequenceDiagram.jpg" \* MERGEFORMATINET </w:instrText>
        </w:r>
        <w:r>
          <w:fldChar w:fldCharType="separate"/>
        </w:r>
        <w:r w:rsidR="006A5941">
          <w:pict>
            <v:shape id="_x0000_i1071" type="#_x0000_t75" alt="" style="width:726.75pt;height:414.75pt">
              <v:imagedata r:id="rId58" r:href="rId59"/>
            </v:shape>
          </w:pict>
        </w:r>
        <w:r>
          <w:fldChar w:fldCharType="end"/>
        </w:r>
        <w:r>
          <w:fldChar w:fldCharType="end"/>
        </w:r>
        <w:r>
          <w:fldChar w:fldCharType="end"/>
        </w:r>
        <w:r>
          <w:fldChar w:fldCharType="end"/>
        </w:r>
        <w:r>
          <w:fldChar w:fldCharType="end"/>
        </w:r>
        <w:r>
          <w:fldChar w:fldCharType="end"/>
        </w:r>
      </w:ins>
      <w:ins w:id="8092" w:author="atuld" w:date="2012-04-26T18:08:00Z">
        <w:del w:id="8093" w:author="manojk" w:date="2012-05-30T19:36:00Z">
          <w:r w:rsidR="00F64F03" w:rsidDel="00584202">
            <w:delText>&lt;to  be elaborated&gt;</w:delText>
          </w:r>
        </w:del>
      </w:ins>
    </w:p>
    <w:p w:rsidR="00F64F03" w:rsidRDefault="00F64F03" w:rsidP="008D4A78">
      <w:pPr>
        <w:pStyle w:val="Heading3"/>
        <w:numPr>
          <w:ilvl w:val="0"/>
          <w:numId w:val="0"/>
          <w:numberingChange w:id="8094" w:author="atuld" w:date="2012-04-26T11:16:00Z" w:original="%1:3:0:.%2:9:0:.%3:6:0:"/>
        </w:numPr>
      </w:pPr>
      <w:r>
        <w:br w:type="page"/>
      </w:r>
    </w:p>
    <w:p w:rsidR="00F64F03" w:rsidRDefault="00F64F03" w:rsidP="00AA2C81">
      <w:pPr>
        <w:pStyle w:val="Heading3"/>
        <w:numPr>
          <w:numberingChange w:id="8095" w:author="atuld" w:date="2012-04-26T11:16:00Z" w:original="%1:3:0:.%2:9:0:.%3:7:0:"/>
        </w:numPr>
      </w:pPr>
      <w:bookmarkStart w:id="8096" w:name="_Toc326167522"/>
      <w:r>
        <w:t>Messages Implementation</w:t>
      </w:r>
      <w:bookmarkEnd w:id="8096"/>
    </w:p>
    <w:p w:rsidR="00F64F03" w:rsidDel="00994264" w:rsidRDefault="00F64F03" w:rsidP="008A6DF2">
      <w:pPr>
        <w:pStyle w:val="Heading4"/>
        <w:numPr>
          <w:numberingChange w:id="8097" w:author="atuld" w:date="2012-04-26T11:16:00Z" w:original="%1:3:0:.%2:9:0:.%3:7:0:.%4:1:0:"/>
        </w:numPr>
        <w:rPr>
          <w:del w:id="8098" w:author="atuld" w:date="2012-04-26T14:10:00Z"/>
        </w:rPr>
      </w:pPr>
      <w:ins w:id="8099" w:author="atuld" w:date="2012-04-26T14:10:00Z">
        <w:r>
          <w:t>Framework supports the f</w:t>
        </w:r>
      </w:ins>
      <w:ins w:id="8100" w:author="manojk" w:date="2012-05-29T16:17:00Z">
        <w:r w:rsidR="008567BD">
          <w:t xml:space="preserve">eature of customizing messages </w:t>
        </w:r>
      </w:ins>
      <w:ins w:id="8101" w:author="atuld" w:date="2012-04-26T14:10:00Z">
        <w:del w:id="8102" w:author="manojk" w:date="2012-05-29T16:16:00Z">
          <w:r w:rsidDel="008567BD">
            <w:delText>u</w:delText>
          </w:r>
        </w:del>
        <w:del w:id="8103" w:author="manojk" w:date="2012-05-29T16:17:00Z">
          <w:r w:rsidDel="008567BD">
            <w:delText xml:space="preserve">nctionality  </w:delText>
          </w:r>
        </w:del>
      </w:ins>
      <w:ins w:id="8104" w:author="atuld" w:date="2012-04-26T14:11:00Z">
        <w:del w:id="8105" w:author="manojk" w:date="2012-05-29T16:17:00Z">
          <w:r w:rsidDel="008567BD">
            <w:delText>to</w:delText>
          </w:r>
        </w:del>
      </w:ins>
      <w:ins w:id="8106" w:author="manojk" w:date="2012-05-29T16:17:00Z">
        <w:r w:rsidR="008567BD">
          <w:t xml:space="preserve">to be </w:t>
        </w:r>
      </w:ins>
      <w:ins w:id="8107" w:author="atuld" w:date="2012-04-26T14:11:00Z">
        <w:r>
          <w:t>display</w:t>
        </w:r>
      </w:ins>
      <w:ins w:id="8108" w:author="manojk" w:date="2012-05-29T16:17:00Z">
        <w:r w:rsidR="008567BD">
          <w:t>ed to user</w:t>
        </w:r>
      </w:ins>
      <w:ins w:id="8109" w:author="manojk" w:date="2012-05-29T16:18:00Z">
        <w:r w:rsidR="008567BD">
          <w:t>. Some of the message type</w:t>
        </w:r>
      </w:ins>
      <w:ins w:id="8110" w:author="manojk" w:date="2012-05-29T16:19:00Z">
        <w:r w:rsidR="008567BD">
          <w:t>s</w:t>
        </w:r>
      </w:ins>
      <w:ins w:id="8111" w:author="manojk" w:date="2012-05-29T16:18:00Z">
        <w:r w:rsidR="008567BD">
          <w:t xml:space="preserve"> include </w:t>
        </w:r>
      </w:ins>
      <w:ins w:id="8112" w:author="atuld" w:date="2012-04-26T14:11:00Z">
        <w:del w:id="8113" w:author="manojk" w:date="2012-05-29T16:17:00Z">
          <w:r w:rsidDel="008567BD">
            <w:delText xml:space="preserve">  various types of  messages that would be displayed  for </w:delText>
          </w:r>
        </w:del>
        <w:del w:id="8114" w:author="manojk" w:date="2012-05-29T16:16:00Z">
          <w:r w:rsidDel="008567BD">
            <w:delText xml:space="preserve">eg  on  </w:delText>
          </w:r>
        </w:del>
        <w:del w:id="8115" w:author="manojk" w:date="2012-05-29T16:18:00Z">
          <w:r w:rsidDel="008567BD">
            <w:delText xml:space="preserve">form submission, </w:delText>
          </w:r>
        </w:del>
        <w:r>
          <w:t>validation messages</w:t>
        </w:r>
      </w:ins>
      <w:ins w:id="8116" w:author="manojk" w:date="2012-05-29T16:18:00Z">
        <w:r w:rsidR="008567BD">
          <w:t>, alerts, confirmation messages</w:t>
        </w:r>
      </w:ins>
      <w:ins w:id="8117" w:author="manojk" w:date="2012-05-29T16:41:00Z">
        <w:r w:rsidR="00133AD6">
          <w:t xml:space="preserve"> and error messages</w:t>
        </w:r>
      </w:ins>
      <w:ins w:id="8118" w:author="atuld" w:date="2012-04-26T14:11:00Z">
        <w:r>
          <w:t xml:space="preserve"> etc.</w:t>
        </w:r>
      </w:ins>
      <w:del w:id="8119" w:author="atuld" w:date="2012-04-26T14:10:00Z">
        <w:r w:rsidDel="00994264">
          <w:delText>Database Design</w:delText>
        </w:r>
      </w:del>
    </w:p>
    <w:p w:rsidR="00F64F03" w:rsidDel="00994264" w:rsidRDefault="00F64F03" w:rsidP="008A6DF2">
      <w:pPr>
        <w:pStyle w:val="Heading4"/>
        <w:numPr>
          <w:numberingChange w:id="8120" w:author="atuld" w:date="2012-04-26T11:16:00Z" w:original="%1:3:0:.%2:9:0:.%3:7:0:.%4:1:0:"/>
        </w:numPr>
        <w:rPr>
          <w:del w:id="8121" w:author="atuld" w:date="2012-04-26T14:10:00Z"/>
        </w:rPr>
      </w:pPr>
      <w:del w:id="8122" w:author="atuld" w:date="2012-04-26T14:10:00Z">
        <w:r w:rsidDel="00994264">
          <w:delText>Class Diagram</w:delText>
        </w:r>
      </w:del>
    </w:p>
    <w:p w:rsidR="00F64F03" w:rsidDel="00994264" w:rsidRDefault="00F64F03" w:rsidP="008A6DF2">
      <w:pPr>
        <w:pStyle w:val="Heading4"/>
        <w:numPr>
          <w:numberingChange w:id="8123" w:author="atuld" w:date="2012-04-26T11:16:00Z" w:original="%1:3:0:.%2:9:0:.%3:7:0:.%4:1:0:"/>
        </w:numPr>
        <w:rPr>
          <w:del w:id="8124" w:author="atuld" w:date="2012-04-26T14:10:00Z"/>
        </w:rPr>
      </w:pPr>
      <w:del w:id="8125" w:author="atuld" w:date="2012-04-26T14:10:00Z">
        <w:r w:rsidDel="00994264">
          <w:delText>Sequence Diagram</w:delText>
        </w:r>
      </w:del>
    </w:p>
    <w:p w:rsidR="00F64F03" w:rsidRPr="008A6DF2" w:rsidRDefault="00F64F03" w:rsidP="008A6DF2"/>
    <w:p w:rsidR="00000000" w:rsidRDefault="00F64F03">
      <w:pPr>
        <w:pStyle w:val="Heading5"/>
        <w:numPr>
          <w:ins w:id="8126" w:author="atuld" w:date="2012-04-26T14:10:00Z"/>
        </w:numPr>
        <w:rPr>
          <w:ins w:id="8127" w:author="atuld" w:date="2012-04-26T14:13:00Z"/>
        </w:rPr>
        <w:pPrChange w:id="8128" w:author="manojk" w:date="2012-05-29T16:16:00Z">
          <w:pPr>
            <w:pStyle w:val="Heading4"/>
          </w:pPr>
        </w:pPrChange>
      </w:pPr>
      <w:ins w:id="8129" w:author="atuld" w:date="2012-04-26T14:13:00Z">
        <w:r>
          <w:t xml:space="preserve">Database Design </w:t>
        </w:r>
      </w:ins>
    </w:p>
    <w:p w:rsidR="00000000" w:rsidRDefault="006A5941">
      <w:pPr>
        <w:pStyle w:val="NormalIndent"/>
        <w:numPr>
          <w:ins w:id="8130" w:author="atuld" w:date="2012-04-26T18:01:00Z"/>
        </w:numPr>
        <w:ind w:left="0"/>
        <w:rPr>
          <w:ins w:id="8131" w:author="atuld" w:date="2012-04-26T18:01:00Z"/>
          <w:del w:id="8132" w:author="manojk" w:date="2012-05-29T16:41:00Z"/>
        </w:rPr>
        <w:pPrChange w:id="8133" w:author="atuld" w:date="2012-04-26T18:01:00Z">
          <w:pPr>
            <w:pStyle w:val="Heading4"/>
            <w:numPr>
              <w:numId w:val="0"/>
            </w:numPr>
            <w:ind w:left="0" w:firstLine="0"/>
          </w:pPr>
        </w:pPrChange>
      </w:pPr>
    </w:p>
    <w:p w:rsidR="00000000" w:rsidRDefault="00F64F03">
      <w:pPr>
        <w:pStyle w:val="NormalIndent"/>
        <w:numPr>
          <w:ins w:id="8134" w:author="atuld" w:date="2012-04-26T14:13:00Z"/>
        </w:numPr>
        <w:ind w:left="0"/>
        <w:rPr>
          <w:ins w:id="8135" w:author="manojk" w:date="2012-05-30T19:38:00Z"/>
        </w:rPr>
        <w:pPrChange w:id="8136" w:author="atuld" w:date="2012-04-26T18:01:00Z">
          <w:pPr>
            <w:pStyle w:val="Heading4"/>
            <w:numPr>
              <w:numId w:val="0"/>
            </w:numPr>
            <w:ind w:left="0" w:firstLine="0"/>
          </w:pPr>
        </w:pPrChange>
      </w:pPr>
      <w:ins w:id="8137" w:author="atuld" w:date="2012-04-26T14:13:00Z">
        <w:r>
          <w:t>Database design support  messages to available</w:t>
        </w:r>
      </w:ins>
      <w:ins w:id="8138" w:author="atuld" w:date="2012-04-26T14:14:00Z">
        <w:r>
          <w:t xml:space="preserve">  for different applications</w:t>
        </w:r>
      </w:ins>
    </w:p>
    <w:tbl>
      <w:tblPr>
        <w:tblW w:w="9251" w:type="dxa"/>
        <w:tblInd w:w="93" w:type="dxa"/>
        <w:tblLayout w:type="fixed"/>
        <w:tblLook w:val="04A0"/>
      </w:tblPr>
      <w:tblGrid>
        <w:gridCol w:w="868"/>
        <w:gridCol w:w="857"/>
        <w:gridCol w:w="810"/>
        <w:gridCol w:w="1170"/>
        <w:gridCol w:w="990"/>
        <w:gridCol w:w="1080"/>
        <w:gridCol w:w="3476"/>
      </w:tblGrid>
      <w:tr w:rsidR="00A4288A" w:rsidRPr="00FA7689" w:rsidTr="004820D7">
        <w:trPr>
          <w:trHeight w:val="300"/>
          <w:ins w:id="8139" w:author="manojk" w:date="2012-05-30T19:38:00Z"/>
        </w:trPr>
        <w:tc>
          <w:tcPr>
            <w:tcW w:w="868" w:type="dxa"/>
            <w:tcBorders>
              <w:top w:val="single" w:sz="4" w:space="0" w:color="auto"/>
              <w:left w:val="single" w:sz="4" w:space="0" w:color="auto"/>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40" w:author="manojk" w:date="2012-05-30T19:38:00Z"/>
                <w:rFonts w:cs="Calibri"/>
                <w:b/>
                <w:bCs/>
                <w:color w:val="FFFFFF"/>
                <w:szCs w:val="22"/>
                <w:shd w:val="clear" w:color="auto" w:fill="auto"/>
                <w:lang w:val="en-US" w:eastAsia="en-US"/>
              </w:rPr>
            </w:pPr>
            <w:ins w:id="8141" w:author="manojk" w:date="2012-05-30T19:38:00Z">
              <w:r w:rsidRPr="00FA7689">
                <w:rPr>
                  <w:rFonts w:cs="Calibri"/>
                  <w:b/>
                  <w:bCs/>
                  <w:color w:val="FFFFFF"/>
                  <w:szCs w:val="22"/>
                  <w:shd w:val="clear" w:color="auto" w:fill="auto"/>
                  <w:lang w:val="en-US" w:eastAsia="en-US"/>
                </w:rPr>
                <w:t>Portal</w:t>
              </w:r>
            </w:ins>
          </w:p>
        </w:tc>
        <w:tc>
          <w:tcPr>
            <w:tcW w:w="857"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42" w:author="manojk" w:date="2012-05-30T19:38:00Z"/>
                <w:rFonts w:cs="Calibri"/>
                <w:b/>
                <w:bCs/>
                <w:color w:val="FFFFFF"/>
                <w:szCs w:val="22"/>
                <w:shd w:val="clear" w:color="auto" w:fill="auto"/>
                <w:lang w:val="en-US" w:eastAsia="en-US"/>
              </w:rPr>
            </w:pPr>
            <w:ins w:id="8143" w:author="manojk" w:date="2012-05-30T19:38:00Z">
              <w:r w:rsidRPr="00FA7689">
                <w:rPr>
                  <w:rFonts w:cs="Calibri"/>
                  <w:b/>
                  <w:bCs/>
                  <w:color w:val="FFFFFF"/>
                  <w:szCs w:val="22"/>
                  <w:shd w:val="clear" w:color="auto" w:fill="auto"/>
                  <w:lang w:val="en-US" w:eastAsia="en-US"/>
                </w:rPr>
                <w:t>Profile</w:t>
              </w:r>
            </w:ins>
          </w:p>
        </w:tc>
        <w:tc>
          <w:tcPr>
            <w:tcW w:w="810"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44" w:author="manojk" w:date="2012-05-30T19:38:00Z"/>
                <w:rFonts w:cs="Calibri"/>
                <w:b/>
                <w:bCs/>
                <w:color w:val="FFFFFF"/>
                <w:szCs w:val="22"/>
                <w:shd w:val="clear" w:color="auto" w:fill="auto"/>
                <w:lang w:val="en-US" w:eastAsia="en-US"/>
              </w:rPr>
            </w:pPr>
            <w:ins w:id="8145" w:author="manojk" w:date="2012-05-30T19:38:00Z">
              <w:r w:rsidRPr="00FA7689">
                <w:rPr>
                  <w:rFonts w:cs="Calibri"/>
                  <w:b/>
                  <w:bCs/>
                  <w:color w:val="FFFFFF"/>
                  <w:szCs w:val="22"/>
                  <w:shd w:val="clear" w:color="auto" w:fill="auto"/>
                  <w:lang w:val="en-US" w:eastAsia="en-US"/>
                </w:rPr>
                <w:t>Locale</w:t>
              </w:r>
            </w:ins>
          </w:p>
        </w:tc>
        <w:tc>
          <w:tcPr>
            <w:tcW w:w="1170"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46" w:author="manojk" w:date="2012-05-30T19:38:00Z"/>
                <w:rFonts w:cs="Calibri"/>
                <w:b/>
                <w:bCs/>
                <w:color w:val="FFFFFF"/>
                <w:szCs w:val="22"/>
                <w:shd w:val="clear" w:color="auto" w:fill="auto"/>
                <w:lang w:val="en-US" w:eastAsia="en-US"/>
              </w:rPr>
            </w:pPr>
            <w:ins w:id="8147" w:author="manojk" w:date="2012-05-30T19:38:00Z">
              <w:r w:rsidRPr="00FA7689">
                <w:rPr>
                  <w:rFonts w:cs="Calibri"/>
                  <w:b/>
                  <w:bCs/>
                  <w:color w:val="FFFFFF"/>
                  <w:szCs w:val="22"/>
                  <w:shd w:val="clear" w:color="auto" w:fill="auto"/>
                  <w:lang w:val="en-US" w:eastAsia="en-US"/>
                </w:rPr>
                <w:t>Message Code</w:t>
              </w:r>
            </w:ins>
          </w:p>
        </w:tc>
        <w:tc>
          <w:tcPr>
            <w:tcW w:w="990"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48" w:author="manojk" w:date="2012-05-30T19:38:00Z"/>
                <w:rFonts w:cs="Calibri"/>
                <w:b/>
                <w:bCs/>
                <w:color w:val="FFFFFF"/>
                <w:szCs w:val="22"/>
                <w:shd w:val="clear" w:color="auto" w:fill="auto"/>
                <w:lang w:val="en-US" w:eastAsia="en-US"/>
              </w:rPr>
            </w:pPr>
            <w:ins w:id="8149" w:author="manojk" w:date="2012-05-30T19:38:00Z">
              <w:r w:rsidRPr="00FA7689">
                <w:rPr>
                  <w:rFonts w:cs="Calibri"/>
                  <w:b/>
                  <w:bCs/>
                  <w:color w:val="FFFFFF"/>
                  <w:szCs w:val="22"/>
                  <w:shd w:val="clear" w:color="auto" w:fill="auto"/>
                  <w:lang w:val="en-US" w:eastAsia="en-US"/>
                </w:rPr>
                <w:t>Message Type</w:t>
              </w:r>
            </w:ins>
          </w:p>
        </w:tc>
        <w:tc>
          <w:tcPr>
            <w:tcW w:w="1080"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50" w:author="manojk" w:date="2012-05-30T19:38:00Z"/>
                <w:rFonts w:cs="Calibri"/>
                <w:b/>
                <w:bCs/>
                <w:color w:val="FFFFFF"/>
                <w:szCs w:val="22"/>
                <w:shd w:val="clear" w:color="auto" w:fill="auto"/>
                <w:lang w:val="en-US" w:eastAsia="en-US"/>
              </w:rPr>
            </w:pPr>
            <w:ins w:id="8151" w:author="manojk" w:date="2012-05-30T19:38:00Z">
              <w:r w:rsidRPr="00FA7689">
                <w:rPr>
                  <w:rFonts w:cs="Calibri"/>
                  <w:b/>
                  <w:bCs/>
                  <w:color w:val="FFFFFF"/>
                  <w:szCs w:val="22"/>
                  <w:shd w:val="clear" w:color="auto" w:fill="auto"/>
                  <w:lang w:val="en-US" w:eastAsia="en-US"/>
                </w:rPr>
                <w:t>AttributeCode</w:t>
              </w:r>
            </w:ins>
          </w:p>
        </w:tc>
        <w:tc>
          <w:tcPr>
            <w:tcW w:w="3476" w:type="dxa"/>
            <w:tcBorders>
              <w:top w:val="single" w:sz="4" w:space="0" w:color="auto"/>
              <w:left w:val="nil"/>
              <w:bottom w:val="single" w:sz="4" w:space="0" w:color="auto"/>
              <w:right w:val="single" w:sz="4" w:space="0" w:color="auto"/>
            </w:tcBorders>
            <w:shd w:val="clear" w:color="000000" w:fill="948A54"/>
            <w:noWrap/>
            <w:vAlign w:val="bottom"/>
            <w:hideMark/>
          </w:tcPr>
          <w:p w:rsidR="00A4288A" w:rsidRPr="00FA7689" w:rsidRDefault="00A4288A" w:rsidP="004820D7">
            <w:pPr>
              <w:widowControl/>
              <w:autoSpaceDE/>
              <w:autoSpaceDN/>
              <w:adjustRightInd/>
              <w:rPr>
                <w:ins w:id="8152" w:author="manojk" w:date="2012-05-30T19:38:00Z"/>
                <w:rFonts w:cs="Calibri"/>
                <w:b/>
                <w:bCs/>
                <w:color w:val="FFFFFF"/>
                <w:szCs w:val="22"/>
                <w:shd w:val="clear" w:color="auto" w:fill="auto"/>
                <w:lang w:val="en-US" w:eastAsia="en-US"/>
              </w:rPr>
            </w:pPr>
            <w:proofErr w:type="spellStart"/>
            <w:ins w:id="8153" w:author="manojk" w:date="2012-05-30T19:38:00Z">
              <w:r w:rsidRPr="00FA7689">
                <w:rPr>
                  <w:rFonts w:cs="Calibri"/>
                  <w:b/>
                  <w:bCs/>
                  <w:color w:val="FFFFFF"/>
                  <w:szCs w:val="22"/>
                  <w:shd w:val="clear" w:color="auto" w:fill="auto"/>
                  <w:lang w:val="en-US" w:eastAsia="en-US"/>
                </w:rPr>
                <w:t>AttributeValue</w:t>
              </w:r>
              <w:proofErr w:type="spellEnd"/>
            </w:ins>
          </w:p>
        </w:tc>
      </w:tr>
      <w:tr w:rsidR="00A4288A" w:rsidRPr="00FA7689" w:rsidTr="004820D7">
        <w:trPr>
          <w:trHeight w:val="300"/>
          <w:ins w:id="8154" w:author="manojk" w:date="2012-05-30T19:38:00Z"/>
        </w:trPr>
        <w:tc>
          <w:tcPr>
            <w:tcW w:w="868" w:type="dxa"/>
            <w:tcBorders>
              <w:top w:val="nil"/>
              <w:left w:val="single" w:sz="4" w:space="0" w:color="auto"/>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55" w:author="manojk" w:date="2012-05-30T19:38:00Z"/>
                <w:rFonts w:cs="Calibri"/>
                <w:szCs w:val="22"/>
                <w:shd w:val="clear" w:color="auto" w:fill="auto"/>
                <w:lang w:val="en-US" w:eastAsia="en-US"/>
              </w:rPr>
            </w:pPr>
            <w:proofErr w:type="spellStart"/>
            <w:ins w:id="8156" w:author="manojk" w:date="2012-05-30T19:38:00Z">
              <w:r w:rsidRPr="00FA7689">
                <w:rPr>
                  <w:rFonts w:cs="Calibri"/>
                  <w:szCs w:val="22"/>
                  <w:shd w:val="clear" w:color="auto" w:fill="auto"/>
                  <w:lang w:val="en-US" w:eastAsia="en-US"/>
                </w:rPr>
                <w:t>Cust</w:t>
              </w:r>
              <w:proofErr w:type="spellEnd"/>
              <w:r w:rsidRPr="00FA7689">
                <w:rPr>
                  <w:rFonts w:cs="Calibri"/>
                  <w:szCs w:val="22"/>
                  <w:shd w:val="clear" w:color="auto" w:fill="auto"/>
                  <w:lang w:val="en-US" w:eastAsia="en-US"/>
                </w:rPr>
                <w:t>. Mgmt.</w:t>
              </w:r>
            </w:ins>
          </w:p>
        </w:tc>
        <w:tc>
          <w:tcPr>
            <w:tcW w:w="857"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57" w:author="manojk" w:date="2012-05-30T19:38:00Z"/>
                <w:rFonts w:cs="Calibri"/>
                <w:szCs w:val="22"/>
                <w:shd w:val="clear" w:color="auto" w:fill="auto"/>
                <w:lang w:val="en-US" w:eastAsia="en-US"/>
              </w:rPr>
            </w:pPr>
            <w:ins w:id="8158" w:author="manojk" w:date="2012-05-30T19:38:00Z">
              <w:r w:rsidRPr="00FA7689">
                <w:rPr>
                  <w:rFonts w:cs="Calibri"/>
                  <w:szCs w:val="22"/>
                  <w:shd w:val="clear" w:color="auto" w:fill="auto"/>
                  <w:lang w:val="en-US" w:eastAsia="en-US"/>
                </w:rPr>
                <w:t>Verio</w:t>
              </w:r>
            </w:ins>
          </w:p>
        </w:tc>
        <w:tc>
          <w:tcPr>
            <w:tcW w:w="81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59" w:author="manojk" w:date="2012-05-30T19:38:00Z"/>
                <w:rFonts w:cs="Calibri"/>
                <w:szCs w:val="22"/>
                <w:shd w:val="clear" w:color="auto" w:fill="auto"/>
                <w:lang w:val="en-US" w:eastAsia="en-US"/>
              </w:rPr>
            </w:pPr>
            <w:proofErr w:type="spellStart"/>
            <w:ins w:id="8160" w:author="manojk" w:date="2012-05-30T19:38:00Z">
              <w:r w:rsidRPr="00FA7689">
                <w:rPr>
                  <w:rFonts w:cs="Calibri"/>
                  <w:szCs w:val="22"/>
                  <w:shd w:val="clear" w:color="auto" w:fill="auto"/>
                  <w:lang w:val="en-US" w:eastAsia="en-US"/>
                </w:rPr>
                <w:t>en_US</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61" w:author="manojk" w:date="2012-05-30T19:38:00Z"/>
                <w:rFonts w:cs="Calibri"/>
                <w:szCs w:val="22"/>
                <w:shd w:val="clear" w:color="auto" w:fill="auto"/>
                <w:lang w:val="en-US" w:eastAsia="en-US"/>
              </w:rPr>
            </w:pPr>
            <w:ins w:id="8162" w:author="manojk" w:date="2012-05-30T19:38:00Z">
              <w:r w:rsidRPr="00FA7689">
                <w:rPr>
                  <w:rFonts w:cs="Calibri"/>
                  <w:szCs w:val="22"/>
                  <w:shd w:val="clear" w:color="auto" w:fill="auto"/>
                  <w:lang w:val="en-US" w:eastAsia="en-US"/>
                </w:rPr>
                <w:t>CMS-UR-003-E</w:t>
              </w:r>
            </w:ins>
          </w:p>
        </w:tc>
        <w:tc>
          <w:tcPr>
            <w:tcW w:w="99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63" w:author="manojk" w:date="2012-05-30T19:38:00Z"/>
                <w:rFonts w:cs="Calibri"/>
                <w:szCs w:val="22"/>
                <w:shd w:val="clear" w:color="auto" w:fill="auto"/>
                <w:lang w:val="en-US" w:eastAsia="en-US"/>
              </w:rPr>
            </w:pPr>
            <w:ins w:id="8164" w:author="manojk" w:date="2012-05-30T19:38:00Z">
              <w:r w:rsidRPr="00FA7689">
                <w:rPr>
                  <w:rFonts w:cs="Calibri"/>
                  <w:szCs w:val="22"/>
                  <w:shd w:val="clear" w:color="auto" w:fill="auto"/>
                  <w:lang w:val="en-US" w:eastAsia="en-US"/>
                </w:rPr>
                <w:t>Error</w:t>
              </w:r>
            </w:ins>
          </w:p>
        </w:tc>
        <w:tc>
          <w:tcPr>
            <w:tcW w:w="108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65" w:author="manojk" w:date="2012-05-30T19:38:00Z"/>
                <w:rFonts w:cs="Calibri"/>
                <w:szCs w:val="22"/>
                <w:shd w:val="clear" w:color="auto" w:fill="auto"/>
                <w:lang w:val="en-US" w:eastAsia="en-US"/>
              </w:rPr>
            </w:pPr>
            <w:proofErr w:type="spellStart"/>
            <w:ins w:id="8166" w:author="manojk" w:date="2012-05-30T19:38:00Z">
              <w:r w:rsidRPr="00FA7689">
                <w:rPr>
                  <w:rFonts w:cs="Calibri"/>
                  <w:szCs w:val="22"/>
                  <w:shd w:val="clear" w:color="auto" w:fill="auto"/>
                  <w:lang w:val="en-US" w:eastAsia="en-US"/>
                </w:rPr>
                <w:t>MsgTitle</w:t>
              </w:r>
              <w:proofErr w:type="spellEnd"/>
            </w:ins>
          </w:p>
        </w:tc>
        <w:tc>
          <w:tcPr>
            <w:tcW w:w="3476"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67" w:author="manojk" w:date="2012-05-30T19:38:00Z"/>
                <w:rFonts w:cs="Calibri"/>
                <w:szCs w:val="22"/>
                <w:shd w:val="clear" w:color="auto" w:fill="auto"/>
                <w:lang w:val="en-US" w:eastAsia="en-US"/>
              </w:rPr>
            </w:pPr>
            <w:ins w:id="8168" w:author="manojk" w:date="2012-05-30T19:38:00Z">
              <w:r w:rsidRPr="00FA7689">
                <w:rPr>
                  <w:rFonts w:cs="Calibri"/>
                  <w:szCs w:val="22"/>
                  <w:shd w:val="clear" w:color="auto" w:fill="auto"/>
                  <w:lang w:val="en-US" w:eastAsia="en-US"/>
                </w:rPr>
                <w:t>Error Occurred</w:t>
              </w:r>
            </w:ins>
          </w:p>
        </w:tc>
      </w:tr>
      <w:tr w:rsidR="00A4288A" w:rsidRPr="00FA7689" w:rsidTr="004820D7">
        <w:trPr>
          <w:trHeight w:val="300"/>
          <w:ins w:id="8169" w:author="manojk" w:date="2012-05-30T19:38:00Z"/>
        </w:trPr>
        <w:tc>
          <w:tcPr>
            <w:tcW w:w="868" w:type="dxa"/>
            <w:tcBorders>
              <w:top w:val="nil"/>
              <w:left w:val="single" w:sz="4" w:space="0" w:color="auto"/>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70" w:author="manojk" w:date="2012-05-30T19:38:00Z"/>
                <w:rFonts w:cs="Calibri"/>
                <w:szCs w:val="22"/>
                <w:shd w:val="clear" w:color="auto" w:fill="auto"/>
                <w:lang w:val="en-US" w:eastAsia="en-US"/>
              </w:rPr>
            </w:pPr>
            <w:proofErr w:type="spellStart"/>
            <w:ins w:id="8171" w:author="manojk" w:date="2012-05-30T19:38:00Z">
              <w:r w:rsidRPr="00FA7689">
                <w:rPr>
                  <w:rFonts w:cs="Calibri"/>
                  <w:szCs w:val="22"/>
                  <w:shd w:val="clear" w:color="auto" w:fill="auto"/>
                  <w:lang w:val="en-US" w:eastAsia="en-US"/>
                </w:rPr>
                <w:t>Cust</w:t>
              </w:r>
              <w:proofErr w:type="spellEnd"/>
              <w:r w:rsidRPr="00FA7689">
                <w:rPr>
                  <w:rFonts w:cs="Calibri"/>
                  <w:szCs w:val="22"/>
                  <w:shd w:val="clear" w:color="auto" w:fill="auto"/>
                  <w:lang w:val="en-US" w:eastAsia="en-US"/>
                </w:rPr>
                <w:t>. Mgmt.</w:t>
              </w:r>
            </w:ins>
          </w:p>
        </w:tc>
        <w:tc>
          <w:tcPr>
            <w:tcW w:w="857"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72" w:author="manojk" w:date="2012-05-30T19:38:00Z"/>
                <w:rFonts w:cs="Calibri"/>
                <w:szCs w:val="22"/>
                <w:shd w:val="clear" w:color="auto" w:fill="auto"/>
                <w:lang w:val="en-US" w:eastAsia="en-US"/>
              </w:rPr>
            </w:pPr>
            <w:ins w:id="8173" w:author="manojk" w:date="2012-05-30T19:38:00Z">
              <w:r w:rsidRPr="00FA7689">
                <w:rPr>
                  <w:rFonts w:cs="Calibri"/>
                  <w:szCs w:val="22"/>
                  <w:shd w:val="clear" w:color="auto" w:fill="auto"/>
                  <w:lang w:val="en-US" w:eastAsia="en-US"/>
                </w:rPr>
                <w:t>Verio</w:t>
              </w:r>
            </w:ins>
          </w:p>
        </w:tc>
        <w:tc>
          <w:tcPr>
            <w:tcW w:w="81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74" w:author="manojk" w:date="2012-05-30T19:38:00Z"/>
                <w:rFonts w:cs="Calibri"/>
                <w:szCs w:val="22"/>
                <w:shd w:val="clear" w:color="auto" w:fill="auto"/>
                <w:lang w:val="en-US" w:eastAsia="en-US"/>
              </w:rPr>
            </w:pPr>
            <w:proofErr w:type="spellStart"/>
            <w:ins w:id="8175" w:author="manojk" w:date="2012-05-30T19:38:00Z">
              <w:r w:rsidRPr="00FA7689">
                <w:rPr>
                  <w:rFonts w:cs="Calibri"/>
                  <w:szCs w:val="22"/>
                  <w:shd w:val="clear" w:color="auto" w:fill="auto"/>
                  <w:lang w:val="en-US" w:eastAsia="en-US"/>
                </w:rPr>
                <w:t>en_US</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76" w:author="manojk" w:date="2012-05-30T19:38:00Z"/>
                <w:rFonts w:cs="Calibri"/>
                <w:szCs w:val="22"/>
                <w:shd w:val="clear" w:color="auto" w:fill="auto"/>
                <w:lang w:val="en-US" w:eastAsia="en-US"/>
              </w:rPr>
            </w:pPr>
            <w:ins w:id="8177" w:author="manojk" w:date="2012-05-30T19:38:00Z">
              <w:r w:rsidRPr="00FA7689">
                <w:rPr>
                  <w:rFonts w:cs="Calibri"/>
                  <w:szCs w:val="22"/>
                  <w:shd w:val="clear" w:color="auto" w:fill="auto"/>
                  <w:lang w:val="en-US" w:eastAsia="en-US"/>
                </w:rPr>
                <w:t>CMS-UR-003-E</w:t>
              </w:r>
            </w:ins>
          </w:p>
        </w:tc>
        <w:tc>
          <w:tcPr>
            <w:tcW w:w="99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78" w:author="manojk" w:date="2012-05-30T19:38:00Z"/>
                <w:rFonts w:cs="Calibri"/>
                <w:szCs w:val="22"/>
                <w:shd w:val="clear" w:color="auto" w:fill="auto"/>
                <w:lang w:val="en-US" w:eastAsia="en-US"/>
              </w:rPr>
            </w:pPr>
            <w:ins w:id="8179" w:author="manojk" w:date="2012-05-30T19:38:00Z">
              <w:r w:rsidRPr="00FA7689">
                <w:rPr>
                  <w:rFonts w:cs="Calibri"/>
                  <w:szCs w:val="22"/>
                  <w:shd w:val="clear" w:color="auto" w:fill="auto"/>
                  <w:lang w:val="en-US" w:eastAsia="en-US"/>
                </w:rPr>
                <w:t>Error</w:t>
              </w:r>
            </w:ins>
          </w:p>
        </w:tc>
        <w:tc>
          <w:tcPr>
            <w:tcW w:w="108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80" w:author="manojk" w:date="2012-05-30T19:38:00Z"/>
                <w:rFonts w:ascii="Times New Roman" w:hAnsi="Times New Roman" w:cs="Calibri"/>
                <w:szCs w:val="22"/>
                <w:shd w:val="clear" w:color="auto" w:fill="auto"/>
                <w:lang w:val="en-US" w:eastAsia="en-US"/>
              </w:rPr>
            </w:pPr>
            <w:proofErr w:type="spellStart"/>
            <w:ins w:id="8181" w:author="manojk" w:date="2012-05-30T19:38:00Z">
              <w:r w:rsidRPr="00FA7689">
                <w:rPr>
                  <w:rFonts w:cs="Calibri"/>
                  <w:szCs w:val="22"/>
                  <w:shd w:val="clear" w:color="auto" w:fill="auto"/>
                  <w:lang w:val="en-US" w:eastAsia="en-US"/>
                </w:rPr>
                <w:t>MsgDesc</w:t>
              </w:r>
              <w:proofErr w:type="spellEnd"/>
            </w:ins>
          </w:p>
        </w:tc>
        <w:tc>
          <w:tcPr>
            <w:tcW w:w="3476"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82" w:author="manojk" w:date="2012-05-30T19:38:00Z"/>
                <w:rFonts w:cs="Calibri"/>
                <w:szCs w:val="22"/>
                <w:shd w:val="clear" w:color="auto" w:fill="auto"/>
                <w:lang w:val="en-US" w:eastAsia="en-US"/>
              </w:rPr>
            </w:pPr>
            <w:ins w:id="8183" w:author="manojk" w:date="2012-05-30T19:38:00Z">
              <w:r w:rsidRPr="00FA7689">
                <w:rPr>
                  <w:rFonts w:cs="Calibri"/>
                  <w:szCs w:val="22"/>
                  <w:shd w:val="clear" w:color="auto" w:fill="auto"/>
                  <w:lang w:val="en-US" w:eastAsia="en-US"/>
                </w:rPr>
                <w:t xml:space="preserve">Some error </w:t>
              </w:r>
              <w:r>
                <w:rPr>
                  <w:rFonts w:cs="Calibri"/>
                  <w:szCs w:val="22"/>
                  <w:shd w:val="clear" w:color="auto" w:fill="auto"/>
                  <w:lang w:val="en-US" w:eastAsia="en-US"/>
                </w:rPr>
                <w:t xml:space="preserve">occurred </w:t>
              </w:r>
              <w:r w:rsidRPr="00FA7689">
                <w:rPr>
                  <w:rFonts w:cs="Calibri"/>
                  <w:szCs w:val="22"/>
                  <w:shd w:val="clear" w:color="auto" w:fill="auto"/>
                  <w:lang w:val="en-US" w:eastAsia="en-US"/>
                </w:rPr>
                <w:t>during processing, please contact system administrator.</w:t>
              </w:r>
            </w:ins>
          </w:p>
        </w:tc>
      </w:tr>
      <w:tr w:rsidR="00A4288A" w:rsidRPr="00FA7689" w:rsidTr="004820D7">
        <w:trPr>
          <w:trHeight w:val="300"/>
          <w:ins w:id="8184" w:author="manojk" w:date="2012-05-30T19:38:00Z"/>
        </w:trPr>
        <w:tc>
          <w:tcPr>
            <w:tcW w:w="868" w:type="dxa"/>
            <w:tcBorders>
              <w:top w:val="nil"/>
              <w:left w:val="single" w:sz="4" w:space="0" w:color="auto"/>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85" w:author="manojk" w:date="2012-05-30T19:38:00Z"/>
                <w:rFonts w:cs="Calibri"/>
                <w:szCs w:val="22"/>
                <w:shd w:val="clear" w:color="auto" w:fill="auto"/>
                <w:lang w:val="en-US" w:eastAsia="en-US"/>
              </w:rPr>
            </w:pPr>
            <w:proofErr w:type="spellStart"/>
            <w:ins w:id="8186" w:author="manojk" w:date="2012-05-30T19:38:00Z">
              <w:r w:rsidRPr="00FA7689">
                <w:rPr>
                  <w:rFonts w:cs="Calibri"/>
                  <w:szCs w:val="22"/>
                  <w:shd w:val="clear" w:color="auto" w:fill="auto"/>
                  <w:lang w:val="en-US" w:eastAsia="en-US"/>
                </w:rPr>
                <w:t>Cust</w:t>
              </w:r>
              <w:proofErr w:type="spellEnd"/>
              <w:r w:rsidRPr="00FA7689">
                <w:rPr>
                  <w:rFonts w:cs="Calibri"/>
                  <w:szCs w:val="22"/>
                  <w:shd w:val="clear" w:color="auto" w:fill="auto"/>
                  <w:lang w:val="en-US" w:eastAsia="en-US"/>
                </w:rPr>
                <w:t>. Mgmt.</w:t>
              </w:r>
            </w:ins>
          </w:p>
        </w:tc>
        <w:tc>
          <w:tcPr>
            <w:tcW w:w="857"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87" w:author="manojk" w:date="2012-05-30T19:38:00Z"/>
                <w:rFonts w:cs="Calibri"/>
                <w:szCs w:val="22"/>
                <w:shd w:val="clear" w:color="auto" w:fill="auto"/>
                <w:lang w:val="en-US" w:eastAsia="en-US"/>
              </w:rPr>
            </w:pPr>
            <w:ins w:id="8188" w:author="manojk" w:date="2012-05-30T19:38:00Z">
              <w:r w:rsidRPr="00FA7689">
                <w:rPr>
                  <w:rFonts w:cs="Calibri"/>
                  <w:szCs w:val="22"/>
                  <w:shd w:val="clear" w:color="auto" w:fill="auto"/>
                  <w:lang w:val="en-US" w:eastAsia="en-US"/>
                </w:rPr>
                <w:t>OEM</w:t>
              </w:r>
            </w:ins>
          </w:p>
        </w:tc>
        <w:tc>
          <w:tcPr>
            <w:tcW w:w="81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89" w:author="manojk" w:date="2012-05-30T19:38:00Z"/>
                <w:rFonts w:cs="Calibri"/>
                <w:szCs w:val="22"/>
                <w:shd w:val="clear" w:color="auto" w:fill="auto"/>
                <w:lang w:val="en-US" w:eastAsia="en-US"/>
              </w:rPr>
            </w:pPr>
            <w:proofErr w:type="spellStart"/>
            <w:ins w:id="8190" w:author="manojk" w:date="2012-05-30T19:38:00Z">
              <w:r w:rsidRPr="00FA7689">
                <w:rPr>
                  <w:rFonts w:cs="Calibri"/>
                  <w:szCs w:val="22"/>
                  <w:shd w:val="clear" w:color="auto" w:fill="auto"/>
                  <w:lang w:val="en-US" w:eastAsia="en-US"/>
                </w:rPr>
                <w:t>en_US</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91" w:author="manojk" w:date="2012-05-30T19:38:00Z"/>
                <w:rFonts w:cs="Calibri"/>
                <w:szCs w:val="22"/>
                <w:shd w:val="clear" w:color="auto" w:fill="auto"/>
                <w:lang w:val="en-US" w:eastAsia="en-US"/>
              </w:rPr>
            </w:pPr>
            <w:ins w:id="8192" w:author="manojk" w:date="2012-05-30T19:38:00Z">
              <w:r w:rsidRPr="00FA7689">
                <w:rPr>
                  <w:rFonts w:cs="Calibri"/>
                  <w:szCs w:val="22"/>
                  <w:shd w:val="clear" w:color="auto" w:fill="auto"/>
                  <w:lang w:val="en-US" w:eastAsia="en-US"/>
                </w:rPr>
                <w:t>CMS-UR-003-E</w:t>
              </w:r>
            </w:ins>
          </w:p>
        </w:tc>
        <w:tc>
          <w:tcPr>
            <w:tcW w:w="99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93" w:author="manojk" w:date="2012-05-30T19:38:00Z"/>
                <w:rFonts w:cs="Calibri"/>
                <w:szCs w:val="22"/>
                <w:shd w:val="clear" w:color="auto" w:fill="auto"/>
                <w:lang w:val="en-US" w:eastAsia="en-US"/>
              </w:rPr>
            </w:pPr>
            <w:ins w:id="8194" w:author="manojk" w:date="2012-05-30T19:38:00Z">
              <w:r w:rsidRPr="00FA7689">
                <w:rPr>
                  <w:rFonts w:cs="Calibri"/>
                  <w:szCs w:val="22"/>
                  <w:shd w:val="clear" w:color="auto" w:fill="auto"/>
                  <w:lang w:val="en-US" w:eastAsia="en-US"/>
                </w:rPr>
                <w:t>Error</w:t>
              </w:r>
            </w:ins>
          </w:p>
        </w:tc>
        <w:tc>
          <w:tcPr>
            <w:tcW w:w="108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95" w:author="manojk" w:date="2012-05-30T19:38:00Z"/>
                <w:rFonts w:cs="Calibri"/>
                <w:szCs w:val="22"/>
                <w:shd w:val="clear" w:color="auto" w:fill="auto"/>
                <w:lang w:val="en-US" w:eastAsia="en-US"/>
              </w:rPr>
            </w:pPr>
            <w:proofErr w:type="spellStart"/>
            <w:ins w:id="8196" w:author="manojk" w:date="2012-05-30T19:38:00Z">
              <w:r w:rsidRPr="00FA7689">
                <w:rPr>
                  <w:rFonts w:cs="Calibri"/>
                  <w:szCs w:val="22"/>
                  <w:shd w:val="clear" w:color="auto" w:fill="auto"/>
                  <w:lang w:val="en-US" w:eastAsia="en-US"/>
                </w:rPr>
                <w:t>MsgTitle</w:t>
              </w:r>
              <w:proofErr w:type="spellEnd"/>
            </w:ins>
          </w:p>
        </w:tc>
        <w:tc>
          <w:tcPr>
            <w:tcW w:w="3476"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197" w:author="manojk" w:date="2012-05-30T19:38:00Z"/>
                <w:rFonts w:cs="Calibri"/>
                <w:szCs w:val="22"/>
                <w:shd w:val="clear" w:color="auto" w:fill="auto"/>
                <w:lang w:val="en-US" w:eastAsia="en-US"/>
              </w:rPr>
            </w:pPr>
            <w:ins w:id="8198" w:author="manojk" w:date="2012-05-30T19:38:00Z">
              <w:r w:rsidRPr="00FA7689">
                <w:rPr>
                  <w:rFonts w:cs="Calibri"/>
                  <w:szCs w:val="22"/>
                  <w:shd w:val="clear" w:color="auto" w:fill="auto"/>
                  <w:lang w:val="en-US" w:eastAsia="en-US"/>
                </w:rPr>
                <w:t>System Error</w:t>
              </w:r>
            </w:ins>
          </w:p>
        </w:tc>
      </w:tr>
      <w:tr w:rsidR="00A4288A" w:rsidRPr="00FA7689" w:rsidTr="004820D7">
        <w:trPr>
          <w:trHeight w:val="300"/>
          <w:ins w:id="8199" w:author="manojk" w:date="2012-05-30T19:38:00Z"/>
        </w:trPr>
        <w:tc>
          <w:tcPr>
            <w:tcW w:w="868" w:type="dxa"/>
            <w:tcBorders>
              <w:top w:val="nil"/>
              <w:left w:val="single" w:sz="4" w:space="0" w:color="auto"/>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00" w:author="manojk" w:date="2012-05-30T19:38:00Z"/>
                <w:rFonts w:cs="Calibri"/>
                <w:szCs w:val="22"/>
                <w:shd w:val="clear" w:color="auto" w:fill="auto"/>
                <w:lang w:val="en-US" w:eastAsia="en-US"/>
              </w:rPr>
            </w:pPr>
            <w:proofErr w:type="spellStart"/>
            <w:ins w:id="8201" w:author="manojk" w:date="2012-05-30T19:38:00Z">
              <w:r w:rsidRPr="00FA7689">
                <w:rPr>
                  <w:rFonts w:cs="Calibri"/>
                  <w:szCs w:val="22"/>
                  <w:shd w:val="clear" w:color="auto" w:fill="auto"/>
                  <w:lang w:val="en-US" w:eastAsia="en-US"/>
                </w:rPr>
                <w:t>Cust</w:t>
              </w:r>
              <w:proofErr w:type="spellEnd"/>
              <w:r w:rsidRPr="00FA7689">
                <w:rPr>
                  <w:rFonts w:cs="Calibri"/>
                  <w:szCs w:val="22"/>
                  <w:shd w:val="clear" w:color="auto" w:fill="auto"/>
                  <w:lang w:val="en-US" w:eastAsia="en-US"/>
                </w:rPr>
                <w:t>. Mgmt.</w:t>
              </w:r>
            </w:ins>
          </w:p>
        </w:tc>
        <w:tc>
          <w:tcPr>
            <w:tcW w:w="857"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02" w:author="manojk" w:date="2012-05-30T19:38:00Z"/>
                <w:rFonts w:cs="Calibri"/>
                <w:szCs w:val="22"/>
                <w:shd w:val="clear" w:color="auto" w:fill="auto"/>
                <w:lang w:val="en-US" w:eastAsia="en-US"/>
              </w:rPr>
            </w:pPr>
            <w:ins w:id="8203" w:author="manojk" w:date="2012-05-30T19:38:00Z">
              <w:r w:rsidRPr="00FA7689">
                <w:rPr>
                  <w:rFonts w:cs="Calibri"/>
                  <w:szCs w:val="22"/>
                  <w:shd w:val="clear" w:color="auto" w:fill="auto"/>
                  <w:lang w:val="en-US" w:eastAsia="en-US"/>
                </w:rPr>
                <w:t>OEM</w:t>
              </w:r>
            </w:ins>
          </w:p>
        </w:tc>
        <w:tc>
          <w:tcPr>
            <w:tcW w:w="81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04" w:author="manojk" w:date="2012-05-30T19:38:00Z"/>
                <w:rFonts w:cs="Calibri"/>
                <w:szCs w:val="22"/>
                <w:shd w:val="clear" w:color="auto" w:fill="auto"/>
                <w:lang w:val="en-US" w:eastAsia="en-US"/>
              </w:rPr>
            </w:pPr>
            <w:proofErr w:type="spellStart"/>
            <w:ins w:id="8205" w:author="manojk" w:date="2012-05-30T19:38:00Z">
              <w:r w:rsidRPr="00FA7689">
                <w:rPr>
                  <w:rFonts w:cs="Calibri"/>
                  <w:szCs w:val="22"/>
                  <w:shd w:val="clear" w:color="auto" w:fill="auto"/>
                  <w:lang w:val="en-US" w:eastAsia="en-US"/>
                </w:rPr>
                <w:t>en_US</w:t>
              </w:r>
              <w:proofErr w:type="spellEnd"/>
            </w:ins>
          </w:p>
        </w:tc>
        <w:tc>
          <w:tcPr>
            <w:tcW w:w="117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06" w:author="manojk" w:date="2012-05-30T19:38:00Z"/>
                <w:rFonts w:cs="Calibri"/>
                <w:szCs w:val="22"/>
                <w:shd w:val="clear" w:color="auto" w:fill="auto"/>
                <w:lang w:val="en-US" w:eastAsia="en-US"/>
              </w:rPr>
            </w:pPr>
            <w:ins w:id="8207" w:author="manojk" w:date="2012-05-30T19:38:00Z">
              <w:r w:rsidRPr="00FA7689">
                <w:rPr>
                  <w:rFonts w:cs="Calibri"/>
                  <w:szCs w:val="22"/>
                  <w:shd w:val="clear" w:color="auto" w:fill="auto"/>
                  <w:lang w:val="en-US" w:eastAsia="en-US"/>
                </w:rPr>
                <w:t>CMS-UR-003-E</w:t>
              </w:r>
            </w:ins>
          </w:p>
        </w:tc>
        <w:tc>
          <w:tcPr>
            <w:tcW w:w="99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08" w:author="manojk" w:date="2012-05-30T19:38:00Z"/>
                <w:rFonts w:cs="Calibri"/>
                <w:szCs w:val="22"/>
                <w:shd w:val="clear" w:color="auto" w:fill="auto"/>
                <w:lang w:val="en-US" w:eastAsia="en-US"/>
              </w:rPr>
            </w:pPr>
            <w:ins w:id="8209" w:author="manojk" w:date="2012-05-30T19:38:00Z">
              <w:r w:rsidRPr="00FA7689">
                <w:rPr>
                  <w:rFonts w:cs="Calibri"/>
                  <w:szCs w:val="22"/>
                  <w:shd w:val="clear" w:color="auto" w:fill="auto"/>
                  <w:lang w:val="en-US" w:eastAsia="en-US"/>
                </w:rPr>
                <w:t>Error</w:t>
              </w:r>
            </w:ins>
          </w:p>
        </w:tc>
        <w:tc>
          <w:tcPr>
            <w:tcW w:w="1080"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10" w:author="manojk" w:date="2012-05-30T19:38:00Z"/>
                <w:rFonts w:ascii="Times New Roman" w:hAnsi="Times New Roman" w:cs="Calibri"/>
                <w:szCs w:val="22"/>
                <w:shd w:val="clear" w:color="auto" w:fill="auto"/>
                <w:lang w:val="en-US" w:eastAsia="en-US"/>
              </w:rPr>
            </w:pPr>
            <w:proofErr w:type="spellStart"/>
            <w:ins w:id="8211" w:author="manojk" w:date="2012-05-30T19:38:00Z">
              <w:r w:rsidRPr="00FA7689">
                <w:rPr>
                  <w:rFonts w:cs="Calibri"/>
                  <w:szCs w:val="22"/>
                  <w:shd w:val="clear" w:color="auto" w:fill="auto"/>
                  <w:lang w:val="en-US" w:eastAsia="en-US"/>
                </w:rPr>
                <w:t>MsgDesc</w:t>
              </w:r>
              <w:proofErr w:type="spellEnd"/>
            </w:ins>
          </w:p>
        </w:tc>
        <w:tc>
          <w:tcPr>
            <w:tcW w:w="3476" w:type="dxa"/>
            <w:tcBorders>
              <w:top w:val="nil"/>
              <w:left w:val="nil"/>
              <w:bottom w:val="single" w:sz="4" w:space="0" w:color="auto"/>
              <w:right w:val="single" w:sz="4" w:space="0" w:color="auto"/>
            </w:tcBorders>
            <w:shd w:val="clear" w:color="auto" w:fill="auto"/>
            <w:noWrap/>
            <w:vAlign w:val="bottom"/>
            <w:hideMark/>
          </w:tcPr>
          <w:p w:rsidR="00A4288A" w:rsidRPr="00FA7689" w:rsidRDefault="00A4288A" w:rsidP="004820D7">
            <w:pPr>
              <w:widowControl/>
              <w:autoSpaceDE/>
              <w:autoSpaceDN/>
              <w:adjustRightInd/>
              <w:rPr>
                <w:ins w:id="8212" w:author="manojk" w:date="2012-05-30T19:38:00Z"/>
                <w:rFonts w:ascii="Times New Roman" w:hAnsi="Times New Roman" w:cs="Calibri"/>
                <w:szCs w:val="22"/>
                <w:shd w:val="clear" w:color="auto" w:fill="auto"/>
                <w:lang w:val="en-US" w:eastAsia="en-US"/>
              </w:rPr>
            </w:pPr>
            <w:ins w:id="8213" w:author="manojk" w:date="2012-05-30T19:38:00Z">
              <w:r>
                <w:rPr>
                  <w:rFonts w:cs="Calibri"/>
                  <w:szCs w:val="22"/>
                  <w:shd w:val="clear" w:color="auto" w:fill="auto"/>
                  <w:lang w:val="en-US" w:eastAsia="en-US"/>
                </w:rPr>
                <w:t xml:space="preserve">Oops! </w:t>
              </w:r>
              <w:r w:rsidRPr="00FA7689">
                <w:rPr>
                  <w:rFonts w:cs="Calibri"/>
                  <w:szCs w:val="22"/>
                  <w:shd w:val="clear" w:color="auto" w:fill="auto"/>
                  <w:lang w:val="en-US" w:eastAsia="en-US"/>
                </w:rPr>
                <w:t xml:space="preserve">Some error </w:t>
              </w:r>
              <w:r>
                <w:rPr>
                  <w:rFonts w:cs="Calibri"/>
                  <w:szCs w:val="22"/>
                  <w:shd w:val="clear" w:color="auto" w:fill="auto"/>
                  <w:lang w:val="en-US" w:eastAsia="en-US"/>
                </w:rPr>
                <w:t>occurred while</w:t>
              </w:r>
              <w:r w:rsidRPr="00FA7689">
                <w:rPr>
                  <w:rFonts w:cs="Calibri"/>
                  <w:szCs w:val="22"/>
                  <w:shd w:val="clear" w:color="auto" w:fill="auto"/>
                  <w:lang w:val="en-US" w:eastAsia="en-US"/>
                </w:rPr>
                <w:t xml:space="preserve"> process</w:t>
              </w:r>
              <w:r>
                <w:rPr>
                  <w:rFonts w:cs="Calibri"/>
                  <w:szCs w:val="22"/>
                  <w:shd w:val="clear" w:color="auto" w:fill="auto"/>
                  <w:lang w:val="en-US" w:eastAsia="en-US"/>
                </w:rPr>
                <w:t xml:space="preserve">ing your request, please try again later or </w:t>
              </w:r>
              <w:r w:rsidRPr="00FA7689">
                <w:rPr>
                  <w:rFonts w:cs="Calibri"/>
                  <w:szCs w:val="22"/>
                  <w:shd w:val="clear" w:color="auto" w:fill="auto"/>
                  <w:lang w:val="en-US" w:eastAsia="en-US"/>
                </w:rPr>
                <w:t>call customer care.</w:t>
              </w:r>
            </w:ins>
          </w:p>
        </w:tc>
      </w:tr>
    </w:tbl>
    <w:p w:rsidR="00000000" w:rsidRDefault="006A5941">
      <w:pPr>
        <w:pStyle w:val="NormalIndent"/>
        <w:numPr>
          <w:ins w:id="8214" w:author="atuld" w:date="2012-04-26T14:13:00Z"/>
        </w:numPr>
        <w:ind w:left="0"/>
        <w:rPr>
          <w:ins w:id="8215" w:author="manojk" w:date="2012-05-30T19:38:00Z"/>
        </w:rPr>
        <w:pPrChange w:id="8216" w:author="atuld" w:date="2012-04-26T18:01:00Z">
          <w:pPr>
            <w:pStyle w:val="Heading4"/>
            <w:numPr>
              <w:numId w:val="0"/>
            </w:numPr>
            <w:ind w:left="0" w:firstLine="0"/>
          </w:pPr>
        </w:pPrChange>
      </w:pPr>
    </w:p>
    <w:p w:rsidR="00000000" w:rsidRDefault="00A4288A">
      <w:pPr>
        <w:pStyle w:val="Heading5"/>
        <w:rPr>
          <w:ins w:id="8217" w:author="manojk" w:date="2012-05-30T19:38:00Z"/>
        </w:rPr>
        <w:pPrChange w:id="8218" w:author="manojk" w:date="2012-05-30T19:38:00Z">
          <w:pPr>
            <w:pStyle w:val="Heading4"/>
          </w:pPr>
        </w:pPrChange>
      </w:pPr>
      <w:ins w:id="8219" w:author="manojk" w:date="2012-05-30T19:38:00Z">
        <w:r>
          <w:t>Class Diagram</w:t>
        </w:r>
      </w:ins>
    </w:p>
    <w:p w:rsidR="00CD6C25" w:rsidRDefault="00CD6C25">
      <w:pPr>
        <w:pStyle w:val="NormalIndent"/>
        <w:numPr>
          <w:ins w:id="8220" w:author="atuld" w:date="2012-04-26T14:13:00Z"/>
        </w:numPr>
        <w:ind w:left="0"/>
        <w:rPr>
          <w:ins w:id="8221" w:author="manojk" w:date="2012-05-31T15:40:00Z"/>
        </w:rPr>
        <w:sectPr w:rsidR="00CD6C25" w:rsidSect="00CD6C25">
          <w:pgSz w:w="11909" w:h="16834" w:code="9"/>
          <w:pgMar w:top="1440" w:right="1440" w:bottom="1440" w:left="1440" w:header="720" w:footer="720" w:gutter="0"/>
          <w:cols w:space="720"/>
          <w:noEndnote/>
          <w:docGrid w:linePitch="299"/>
        </w:sectPr>
      </w:pPr>
    </w:p>
    <w:p w:rsidR="00BB4287" w:rsidRDefault="00DF6216" w:rsidP="00BB4287">
      <w:pPr>
        <w:pStyle w:val="NormalIndent"/>
        <w:numPr>
          <w:ins w:id="8222" w:author="atuld" w:date="2012-04-26T14:13:00Z"/>
        </w:numPr>
        <w:ind w:left="-2520"/>
        <w:rPr>
          <w:ins w:id="8223" w:author="manojk" w:date="2012-05-31T15:44:00Z"/>
        </w:rPr>
        <w:sectPr w:rsidR="00BB4287" w:rsidSect="00BB4287">
          <w:pgSz w:w="18720" w:h="24480" w:code="17"/>
          <w:pgMar w:top="1440" w:right="3485" w:bottom="1530" w:left="3485" w:header="720" w:footer="720" w:gutter="0"/>
          <w:cols w:space="720"/>
          <w:noEndnote/>
          <w:docGrid w:linePitch="299"/>
        </w:sectPr>
      </w:pPr>
      <w:ins w:id="8224" w:author="manojk" w:date="2012-05-31T15:40:00Z">
        <w:r>
          <w:fldChar w:fldCharType="begin"/>
        </w:r>
        <w:r w:rsidR="00BB4287">
          <w:instrText xml:space="preserve"> INCLUDEPICTURE "D:\\Projects\\VERIO\\ForDesignDoc\\MessagesClassDiagram.jpg" \* MERGEFORMATINET </w:instrText>
        </w:r>
        <w:r>
          <w:fldChar w:fldCharType="separate"/>
        </w:r>
        <w:r>
          <w:fldChar w:fldCharType="begin"/>
        </w:r>
        <w:r w:rsidR="004820D7">
          <w:instrText xml:space="preserve"> INCLUDEPICTURE  "D:\\Projects\\VERIO\\ForDesignDoc\\MessagesClassDiagram.jpg" \* MERGEFORMATINET </w:instrText>
        </w:r>
        <w:r>
          <w:fldChar w:fldCharType="separate"/>
        </w:r>
        <w:r>
          <w:fldChar w:fldCharType="begin"/>
        </w:r>
        <w:r w:rsidR="00D85BAC">
          <w:instrText xml:space="preserve"> INCLUDEPICTURE  "D:\\Projects\\VERIO\\ForDesignDoc\\MessagesClassDiagram.jpg" \* MERGEFORMATINET </w:instrText>
        </w:r>
        <w:r>
          <w:fldChar w:fldCharType="separate"/>
        </w:r>
        <w:r>
          <w:fldChar w:fldCharType="begin"/>
        </w:r>
        <w:r w:rsidR="005B7C2A">
          <w:instrText xml:space="preserve"> INCLUDEPICTURE  "D:\\Projects\\VERIO\\ForDesignDoc\\MessagesClassDiagram.jpg" \* MERGEFORMATINET </w:instrText>
        </w:r>
        <w:r>
          <w:fldChar w:fldCharType="separate"/>
        </w:r>
        <w:r>
          <w:fldChar w:fldCharType="begin"/>
        </w:r>
        <w:r w:rsidR="00D006D8">
          <w:instrText>INCLUDEPICTURE  "D:\\Projects\\VERIO\\ForDesignDoc\\MessagesClassDiagram.jpg" \* MERGEFORMATINET</w:instrText>
        </w:r>
        <w:r>
          <w:fldChar w:fldCharType="separate"/>
        </w:r>
        <w:r>
          <w:fldChar w:fldCharType="begin"/>
        </w:r>
        <w:r>
          <w:instrText xml:space="preserve"> INCLUDEPICTURE  "D:\\Projects\\VERIO\\ForDesignDoc\\MessagesClassDiagram.jpg" \* MERGEFORMATINET </w:instrText>
        </w:r>
        <w:r>
          <w:fldChar w:fldCharType="separate"/>
        </w:r>
        <w:r w:rsidR="006A5941">
          <w:pict>
            <v:shape id="_x0000_i1072" type="#_x0000_t75" alt="" style="width:844.5pt;height:1029pt">
              <v:imagedata r:id="rId60" r:href="rId61"/>
            </v:shape>
          </w:pict>
        </w:r>
        <w:r>
          <w:fldChar w:fldCharType="end"/>
        </w:r>
        <w:r>
          <w:fldChar w:fldCharType="end"/>
        </w:r>
        <w:r>
          <w:fldChar w:fldCharType="end"/>
        </w:r>
        <w:r>
          <w:fldChar w:fldCharType="end"/>
        </w:r>
        <w:r>
          <w:fldChar w:fldCharType="end"/>
        </w:r>
        <w:r>
          <w:fldChar w:fldCharType="end"/>
        </w:r>
      </w:ins>
    </w:p>
    <w:p w:rsidR="00000000" w:rsidRDefault="006A5941">
      <w:pPr>
        <w:pStyle w:val="NormalIndent"/>
        <w:numPr>
          <w:ins w:id="8225" w:author="atuld" w:date="2012-04-26T14:13:00Z"/>
        </w:numPr>
        <w:ind w:left="-2520"/>
        <w:rPr>
          <w:ins w:id="8226" w:author="atuld" w:date="2012-04-26T14:16:00Z"/>
          <w:del w:id="8227" w:author="manojk" w:date="2012-05-31T15:44:00Z"/>
        </w:rPr>
        <w:pPrChange w:id="8228" w:author="atuld" w:date="2012-04-26T18:01:00Z">
          <w:pPr>
            <w:pStyle w:val="Heading4"/>
            <w:numPr>
              <w:numId w:val="0"/>
            </w:numPr>
            <w:ind w:left="0" w:firstLine="0"/>
          </w:pPr>
        </w:pPrChange>
      </w:pPr>
    </w:p>
    <w:p w:rsidR="00000000" w:rsidRDefault="006A5941">
      <w:pPr>
        <w:pStyle w:val="NormalIndent"/>
        <w:numPr>
          <w:ins w:id="8229" w:author="atuld" w:date="2012-04-26T18:01:00Z"/>
        </w:numPr>
        <w:ind w:left="0"/>
        <w:rPr>
          <w:ins w:id="8230" w:author="atuld" w:date="2012-04-26T18:01:00Z"/>
          <w:del w:id="8231" w:author="manojk" w:date="2012-05-29T16:41:00Z"/>
        </w:rPr>
        <w:pPrChange w:id="8232" w:author="atuld" w:date="2012-04-26T18:01:00Z">
          <w:pPr>
            <w:pStyle w:val="Heading4"/>
            <w:numPr>
              <w:numId w:val="0"/>
            </w:numPr>
            <w:ind w:left="0" w:firstLine="0"/>
          </w:pPr>
        </w:pPrChange>
      </w:pPr>
    </w:p>
    <w:p w:rsidR="00000000" w:rsidRDefault="006A5941">
      <w:pPr>
        <w:pStyle w:val="NormalIndent"/>
        <w:numPr>
          <w:ins w:id="8233" w:author="atuld" w:date="2012-04-26T18:01:00Z"/>
        </w:numPr>
        <w:ind w:left="0"/>
        <w:rPr>
          <w:ins w:id="8234" w:author="atuld" w:date="2012-04-26T18:01:00Z"/>
          <w:del w:id="8235" w:author="manojk" w:date="2012-05-31T15:44:00Z"/>
        </w:rPr>
        <w:pPrChange w:id="8236" w:author="atuld" w:date="2012-04-26T18:01:00Z">
          <w:pPr>
            <w:pStyle w:val="Heading4"/>
            <w:numPr>
              <w:numId w:val="0"/>
            </w:numPr>
            <w:ind w:left="0" w:firstLine="0"/>
          </w:pPr>
        </w:pPrChange>
      </w:pPr>
    </w:p>
    <w:p w:rsidR="00000000" w:rsidRDefault="006A5941">
      <w:pPr>
        <w:pStyle w:val="NormalIndent"/>
        <w:numPr>
          <w:ins w:id="8237" w:author="atuld" w:date="2012-04-26T18:01:00Z"/>
        </w:numPr>
        <w:ind w:left="0"/>
        <w:rPr>
          <w:ins w:id="8238" w:author="atuld" w:date="2012-04-26T18:01:00Z"/>
        </w:rPr>
        <w:pPrChange w:id="8239" w:author="atuld" w:date="2012-04-26T18:01:00Z">
          <w:pPr>
            <w:pStyle w:val="Heading4"/>
            <w:numPr>
              <w:numId w:val="0"/>
            </w:numPr>
            <w:ind w:left="0" w:firstLine="0"/>
          </w:pPr>
        </w:pPrChange>
      </w:pPr>
    </w:p>
    <w:p w:rsidR="00CD6C25" w:rsidRDefault="00CD6C25" w:rsidP="00CD6C25">
      <w:pPr>
        <w:pStyle w:val="Heading3"/>
        <w:numPr>
          <w:ilvl w:val="0"/>
          <w:numId w:val="0"/>
          <w:numberingChange w:id="8240" w:author="atuld" w:date="2012-04-26T11:16:00Z" w:original="%1:3:0:.%2:9:0:.%3:9:0:"/>
        </w:numPr>
        <w:ind w:left="720"/>
        <w:rPr>
          <w:ins w:id="8241" w:author="manojk" w:date="2012-05-31T15:40:00Z"/>
        </w:rPr>
        <w:sectPr w:rsidR="00CD6C25" w:rsidSect="00BB4287">
          <w:type w:val="continuous"/>
          <w:pgSz w:w="18720" w:h="24480" w:code="17"/>
          <w:pgMar w:top="1440" w:right="3485" w:bottom="1530" w:left="3485" w:header="720" w:footer="720" w:gutter="0"/>
          <w:cols w:space="720"/>
          <w:noEndnote/>
          <w:docGrid w:linePitch="299"/>
          <w:sectPrChange w:id="8242" w:author="manojk" w:date="2012-05-31T15:43:00Z">
            <w:sectPr w:rsidR="00CD6C25" w:rsidSect="00BB4287">
              <w:type w:val="nextPage"/>
              <w:pgSz w:w="11909" w:h="16834" w:code="9"/>
              <w:pgMar w:right="1440" w:bottom="1440" w:left="1440"/>
            </w:sectPr>
          </w:sectPrChange>
        </w:sectPr>
      </w:pPr>
    </w:p>
    <w:p w:rsidR="00000000" w:rsidRDefault="00F64F03">
      <w:pPr>
        <w:pStyle w:val="NormalIndent"/>
        <w:numPr>
          <w:ins w:id="8243" w:author="atuld" w:date="2012-04-26T14:17:00Z"/>
        </w:numPr>
        <w:ind w:left="0"/>
        <w:rPr>
          <w:ins w:id="8244" w:author="atuld" w:date="2012-04-26T14:18:00Z"/>
          <w:del w:id="8245" w:author="manojk" w:date="2012-05-29T16:52:00Z"/>
        </w:rPr>
        <w:pPrChange w:id="8246" w:author="atuld" w:date="2012-04-26T18:01:00Z">
          <w:pPr>
            <w:pStyle w:val="Heading4"/>
            <w:numPr>
              <w:numId w:val="0"/>
            </w:numPr>
            <w:ind w:left="0" w:firstLine="0"/>
          </w:pPr>
        </w:pPrChange>
      </w:pPr>
      <w:ins w:id="8247" w:author="atuld" w:date="2012-04-26T14:17:00Z">
        <w:del w:id="8248" w:author="manojk" w:date="2012-05-29T16:52:00Z">
          <w:r w:rsidDel="00DB1B54">
            <w:delText>METADATA Table</w:delText>
          </w:r>
        </w:del>
      </w:ins>
      <w:bookmarkStart w:id="8249" w:name="_Toc326167523"/>
      <w:bookmarkEnd w:id="8249"/>
    </w:p>
    <w:p w:rsidR="00000000" w:rsidRDefault="006A5941">
      <w:pPr>
        <w:pStyle w:val="NormalIndent"/>
        <w:numPr>
          <w:ins w:id="8250" w:author="atuld" w:date="2012-04-26T14:18:00Z"/>
        </w:numPr>
        <w:rPr>
          <w:ins w:id="8251" w:author="atuld" w:date="2012-04-26T14:18:00Z"/>
          <w:del w:id="8252" w:author="manojk" w:date="2012-05-29T16:52:00Z"/>
        </w:rPr>
        <w:pPrChange w:id="8253" w:author="atuld" w:date="2012-04-26T18:33:00Z">
          <w:pPr>
            <w:pStyle w:val="Heading4"/>
            <w:numPr>
              <w:numId w:val="0"/>
            </w:numPr>
            <w:ind w:left="0" w:firstLine="0"/>
          </w:pPr>
        </w:pPrChange>
      </w:pPr>
      <w:ins w:id="8254" w:author="atuld" w:date="2012-04-26T14:18:00Z">
        <w:del w:id="8255" w:author="manojk" w:date="2012-05-29T16:15:00Z">
          <w:r>
            <w:pict>
              <v:shape id="_x0000_i1073" type="#_x0000_t75" style="width:434.25pt;height:26.25pt">
                <v:imagedata r:id="rId62" o:title=""/>
              </v:shape>
            </w:pict>
          </w:r>
        </w:del>
        <w:bookmarkStart w:id="8256" w:name="_Toc326167524"/>
        <w:bookmarkEnd w:id="8256"/>
      </w:ins>
    </w:p>
    <w:p w:rsidR="00000000" w:rsidRDefault="00F64F03">
      <w:pPr>
        <w:pStyle w:val="NormalIndent"/>
        <w:numPr>
          <w:ins w:id="8257" w:author="atuld" w:date="2012-04-26T14:18:00Z"/>
        </w:numPr>
        <w:ind w:left="0"/>
        <w:rPr>
          <w:ins w:id="8258" w:author="atuld" w:date="2012-04-26T14:38:00Z"/>
          <w:del w:id="8259" w:author="manojk" w:date="2012-05-29T16:52:00Z"/>
        </w:rPr>
        <w:pPrChange w:id="8260" w:author="atuld" w:date="2012-04-26T18:01:00Z">
          <w:pPr>
            <w:pStyle w:val="Heading4"/>
            <w:numPr>
              <w:numId w:val="0"/>
            </w:numPr>
            <w:ind w:left="0" w:firstLine="0"/>
          </w:pPr>
        </w:pPrChange>
      </w:pPr>
      <w:ins w:id="8261" w:author="atuld" w:date="2012-04-26T14:18:00Z">
        <w:del w:id="8262" w:author="manojk" w:date="2012-05-29T16:52:00Z">
          <w:r w:rsidDel="00DB1B54">
            <w:delText>MASTER Table</w:delText>
          </w:r>
        </w:del>
      </w:ins>
      <w:bookmarkStart w:id="8263" w:name="_Toc326167525"/>
      <w:bookmarkEnd w:id="8263"/>
    </w:p>
    <w:p w:rsidR="00F64F03" w:rsidDel="008567BD" w:rsidRDefault="00F64F03" w:rsidP="00994264">
      <w:pPr>
        <w:pStyle w:val="Heading4"/>
        <w:numPr>
          <w:ilvl w:val="0"/>
          <w:numId w:val="0"/>
          <w:ins w:id="8264" w:author="atuld" w:date="2012-04-26T14:38:00Z"/>
        </w:numPr>
        <w:rPr>
          <w:ins w:id="8265" w:author="atuld" w:date="2012-04-26T14:38:00Z"/>
          <w:del w:id="8266" w:author="manojk" w:date="2012-05-29T16:19:00Z"/>
        </w:rPr>
      </w:pPr>
      <w:bookmarkStart w:id="8267" w:name="_Toc326167526"/>
      <w:bookmarkEnd w:id="8267"/>
    </w:p>
    <w:p w:rsidR="00000000" w:rsidRDefault="006A5941">
      <w:pPr>
        <w:pStyle w:val="NormalIndent"/>
        <w:numPr>
          <w:ins w:id="8268" w:author="atuld" w:date="2012-04-26T14:38:00Z"/>
        </w:numPr>
        <w:rPr>
          <w:ins w:id="8269" w:author="atuld" w:date="2012-04-26T14:10:00Z"/>
          <w:del w:id="8270" w:author="manojk" w:date="2012-05-29T16:19:00Z"/>
        </w:rPr>
        <w:pPrChange w:id="8271" w:author="atuld" w:date="2012-04-26T18:33:00Z">
          <w:pPr>
            <w:pStyle w:val="Heading4"/>
            <w:numPr>
              <w:numId w:val="0"/>
            </w:numPr>
            <w:ind w:left="0" w:firstLine="0"/>
          </w:pPr>
        </w:pPrChange>
      </w:pPr>
      <w:ins w:id="8272" w:author="atuld" w:date="2012-04-26T14:39:00Z">
        <w:del w:id="8273" w:author="manojk" w:date="2012-05-29T16:15:00Z">
          <w:r>
            <w:pict>
              <v:shape id="_x0000_i1074" type="#_x0000_t75" style="width:453pt;height:48pt">
                <v:imagedata r:id="rId63" o:title=""/>
              </v:shape>
            </w:pict>
          </w:r>
        </w:del>
      </w:ins>
      <w:bookmarkStart w:id="8274" w:name="_Toc326167527"/>
      <w:bookmarkEnd w:id="8274"/>
    </w:p>
    <w:p w:rsidR="00000000" w:rsidRDefault="00F64F03">
      <w:pPr>
        <w:pStyle w:val="Heading5"/>
        <w:numPr>
          <w:ins w:id="8275" w:author="atuld" w:date="2012-04-26T14:10:00Z"/>
        </w:numPr>
        <w:rPr>
          <w:ins w:id="8276" w:author="atuld" w:date="2012-04-26T14:39:00Z"/>
          <w:del w:id="8277" w:author="manojk" w:date="2012-05-29T16:19:00Z"/>
        </w:rPr>
        <w:pPrChange w:id="8278" w:author="manojk" w:date="2012-05-29T16:16:00Z">
          <w:pPr>
            <w:pStyle w:val="Heading4"/>
          </w:pPr>
        </w:pPrChange>
      </w:pPr>
      <w:ins w:id="8279" w:author="atuld" w:date="2012-04-26T14:10:00Z">
        <w:del w:id="8280" w:author="manojk" w:date="2012-05-29T16:19:00Z">
          <w:r w:rsidDel="008567BD">
            <w:delText>Class Diagram</w:delText>
          </w:r>
        </w:del>
      </w:ins>
      <w:bookmarkStart w:id="8281" w:name="_Toc326167528"/>
      <w:bookmarkEnd w:id="8281"/>
    </w:p>
    <w:p w:rsidR="00000000" w:rsidRDefault="00F64F03">
      <w:pPr>
        <w:numPr>
          <w:ins w:id="8282" w:author="atuld" w:date="2012-04-26T14:39:00Z"/>
        </w:numPr>
        <w:rPr>
          <w:ins w:id="8283" w:author="atuld" w:date="2012-04-26T14:10:00Z"/>
          <w:del w:id="8284" w:author="manojk" w:date="2012-05-29T16:19:00Z"/>
        </w:rPr>
        <w:pPrChange w:id="8285" w:author="atuld" w:date="2012-04-26T14:39:00Z">
          <w:pPr>
            <w:pStyle w:val="Heading4"/>
          </w:pPr>
        </w:pPrChange>
      </w:pPr>
      <w:ins w:id="8286" w:author="atuld" w:date="2012-04-26T14:39:00Z">
        <w:del w:id="8287" w:author="manojk" w:date="2012-05-29T16:19:00Z">
          <w:r w:rsidDel="008567BD">
            <w:delText>&lt;to be elaborated&gt;</w:delText>
          </w:r>
        </w:del>
      </w:ins>
      <w:bookmarkStart w:id="8288" w:name="_Toc326167529"/>
      <w:bookmarkEnd w:id="8288"/>
    </w:p>
    <w:p w:rsidR="00F64F03" w:rsidDel="008567BD" w:rsidRDefault="00F64F03" w:rsidP="00994264">
      <w:pPr>
        <w:pStyle w:val="Heading4"/>
        <w:numPr>
          <w:ins w:id="8289" w:author="atuld" w:date="2012-04-26T14:10:00Z"/>
        </w:numPr>
        <w:rPr>
          <w:ins w:id="8290" w:author="atuld" w:date="2012-04-26T14:39:00Z"/>
          <w:del w:id="8291" w:author="manojk" w:date="2012-05-29T16:16:00Z"/>
        </w:rPr>
      </w:pPr>
      <w:ins w:id="8292" w:author="atuld" w:date="2012-04-26T14:10:00Z">
        <w:del w:id="8293" w:author="manojk" w:date="2012-05-29T16:16:00Z">
          <w:r w:rsidDel="008567BD">
            <w:delText>Sequence Diagram</w:delText>
          </w:r>
        </w:del>
      </w:ins>
      <w:bookmarkStart w:id="8294" w:name="_Toc326167530"/>
      <w:bookmarkEnd w:id="8294"/>
    </w:p>
    <w:p w:rsidR="00000000" w:rsidRDefault="00F64F03">
      <w:pPr>
        <w:numPr>
          <w:ins w:id="8295" w:author="atuld" w:date="2012-04-26T14:39:00Z"/>
        </w:numPr>
        <w:rPr>
          <w:ins w:id="8296" w:author="atuld" w:date="2012-04-26T14:10:00Z"/>
          <w:del w:id="8297" w:author="manojk" w:date="2012-05-29T16:16:00Z"/>
        </w:rPr>
        <w:pPrChange w:id="8298" w:author="atuld" w:date="2012-04-26T14:39:00Z">
          <w:pPr>
            <w:pStyle w:val="Heading4"/>
          </w:pPr>
        </w:pPrChange>
      </w:pPr>
      <w:ins w:id="8299" w:author="atuld" w:date="2012-04-26T14:39:00Z">
        <w:del w:id="8300" w:author="manojk" w:date="2012-05-29T16:16:00Z">
          <w:r w:rsidDel="008567BD">
            <w:delText>&lt;to be elaborated&gt;</w:delText>
          </w:r>
        </w:del>
      </w:ins>
      <w:bookmarkStart w:id="8301" w:name="_Toc326167531"/>
      <w:bookmarkEnd w:id="8301"/>
    </w:p>
    <w:p w:rsidR="00F64F03" w:rsidDel="008567BD" w:rsidRDefault="00F64F03" w:rsidP="008D4A78">
      <w:pPr>
        <w:pStyle w:val="Heading3"/>
        <w:numPr>
          <w:ilvl w:val="0"/>
          <w:numId w:val="0"/>
          <w:numberingChange w:id="8302" w:author="atuld" w:date="2012-04-26T11:16:00Z" w:original="%1:3:0:.%2:9:0:.%3:8:0:"/>
        </w:numPr>
        <w:rPr>
          <w:del w:id="8303" w:author="manojk" w:date="2012-05-29T16:18:00Z"/>
        </w:rPr>
      </w:pPr>
      <w:del w:id="8304" w:author="manojk" w:date="2012-05-29T16:18:00Z">
        <w:r w:rsidDel="008567BD">
          <w:br w:type="page"/>
        </w:r>
      </w:del>
    </w:p>
    <w:p w:rsidR="00F64F03" w:rsidRDefault="00F64F03" w:rsidP="00AA2C81">
      <w:pPr>
        <w:pStyle w:val="Heading3"/>
        <w:numPr>
          <w:numberingChange w:id="8305" w:author="atuld" w:date="2012-04-26T11:16:00Z" w:original="%1:3:0:.%2:9:0:.%3:9:0:"/>
        </w:numPr>
      </w:pPr>
      <w:bookmarkStart w:id="8306" w:name="_Toc326167532"/>
      <w:r>
        <w:t>GXT Controls Implementation</w:t>
      </w:r>
      <w:bookmarkEnd w:id="8306"/>
    </w:p>
    <w:p w:rsidR="00F64F03" w:rsidDel="008567BD" w:rsidRDefault="00F64F03" w:rsidP="008A6DF2">
      <w:pPr>
        <w:pStyle w:val="Heading4"/>
        <w:numPr>
          <w:numberingChange w:id="8307" w:author="atuld" w:date="2012-04-26T11:16:00Z" w:original="%1:3:0:.%2:9:0:.%3:9:0:.%4:1:0:"/>
        </w:numPr>
        <w:rPr>
          <w:del w:id="8308" w:author="manojk" w:date="2012-05-29T16:15:00Z"/>
        </w:rPr>
      </w:pPr>
      <w:del w:id="8309" w:author="manojk" w:date="2012-05-29T16:15:00Z">
        <w:r w:rsidDel="008567BD">
          <w:delText>Database Design</w:delText>
        </w:r>
        <w:bookmarkStart w:id="8310" w:name="_Toc326167533"/>
        <w:bookmarkEnd w:id="8310"/>
      </w:del>
    </w:p>
    <w:p w:rsidR="00F64F03" w:rsidRDefault="00F64F03" w:rsidP="008A6DF2">
      <w:pPr>
        <w:pStyle w:val="Heading4"/>
        <w:numPr>
          <w:numberingChange w:id="8311" w:author="atuld" w:date="2012-04-26T11:16:00Z" w:original="%1:3:0:.%2:9:0:.%3:9:0:.%4:1:0:"/>
        </w:numPr>
      </w:pPr>
      <w:bookmarkStart w:id="8312" w:name="_Toc326167534"/>
      <w:r>
        <w:t>Class Diagram</w:t>
      </w:r>
      <w:bookmarkEnd w:id="8312"/>
    </w:p>
    <w:p w:rsidR="00F64F03" w:rsidRDefault="00F64F03" w:rsidP="008A6DF2">
      <w:pPr>
        <w:pStyle w:val="Heading4"/>
        <w:numPr>
          <w:numberingChange w:id="8313" w:author="atuld" w:date="2012-04-26T11:16:00Z" w:original="%1:3:0:.%2:9:0:.%3:9:0:.%4:1:0:"/>
        </w:numPr>
      </w:pPr>
      <w:bookmarkStart w:id="8314" w:name="_Toc326167535"/>
      <w:r>
        <w:t>Sequence Diagram</w:t>
      </w:r>
      <w:bookmarkEnd w:id="8314"/>
    </w:p>
    <w:p w:rsidR="00F64F03" w:rsidRDefault="00F64F03" w:rsidP="00AA2C81"/>
    <w:p w:rsidR="00000000" w:rsidRDefault="00F64F03">
      <w:pPr>
        <w:pStyle w:val="NormalIndent"/>
        <w:numPr>
          <w:numberingChange w:id="8315" w:author="atuld" w:date="2012-04-26T11:16:00Z" w:original="%1:3:0:.%2:10:0:"/>
        </w:numPr>
        <w:ind w:left="0"/>
        <w:pPrChange w:id="8316" w:author="atuld" w:date="2012-04-26T14:40:00Z">
          <w:pPr>
            <w:pStyle w:val="Heading2"/>
            <w:ind w:left="0"/>
          </w:pPr>
        </w:pPrChange>
      </w:pPr>
      <w:ins w:id="8317" w:author="atuld" w:date="2012-04-26T14:40:00Z">
        <w:r>
          <w:t>&lt;to be elaborated&gt;</w:t>
        </w:r>
      </w:ins>
      <w:r>
        <w:br w:type="page"/>
      </w:r>
    </w:p>
    <w:p w:rsidR="00F64F03" w:rsidRDefault="00CC7AE2" w:rsidP="00AA2C81">
      <w:pPr>
        <w:pStyle w:val="Heading2"/>
        <w:numPr>
          <w:numberingChange w:id="8318" w:author="atuld" w:date="2012-04-26T11:16:00Z" w:original="%1:3:0:.%2:11:0:"/>
        </w:numPr>
      </w:pPr>
      <w:bookmarkStart w:id="8319" w:name="_Toc326167536"/>
      <w:r>
        <w:t>SSO/</w:t>
      </w:r>
      <w:r w:rsidR="00F64F03">
        <w:t>Session management</w:t>
      </w:r>
      <w:bookmarkEnd w:id="8319"/>
    </w:p>
    <w:p w:rsidR="00000000" w:rsidRDefault="00F64F03">
      <w:pPr>
        <w:pStyle w:val="NormalIndent"/>
        <w:numPr>
          <w:ins w:id="8320" w:author="atuld" w:date="2012-04-26T18:27:00Z"/>
        </w:numPr>
        <w:ind w:left="0"/>
        <w:rPr>
          <w:ins w:id="8321" w:author="atuld" w:date="2012-04-26T18:27:00Z"/>
        </w:rPr>
        <w:pPrChange w:id="8322" w:author="atuld" w:date="2012-04-26T18:27:00Z">
          <w:pPr>
            <w:pStyle w:val="Heading2"/>
            <w:numPr>
              <w:ilvl w:val="0"/>
              <w:numId w:val="0"/>
            </w:numPr>
            <w:ind w:left="0" w:firstLine="0"/>
          </w:pPr>
        </w:pPrChange>
      </w:pPr>
      <w:ins w:id="8323" w:author="atuld" w:date="2012-04-26T18:27:00Z">
        <w:r>
          <w:t>&lt;</w:t>
        </w:r>
        <w:del w:id="8324" w:author="manojk" w:date="2012-05-29T17:08:00Z">
          <w:r w:rsidDel="00605236">
            <w:delText>t</w:delText>
          </w:r>
        </w:del>
      </w:ins>
      <w:ins w:id="8325" w:author="manojk" w:date="2012-05-29T17:08:00Z">
        <w:r w:rsidR="00605236">
          <w:t>T</w:t>
        </w:r>
      </w:ins>
      <w:ins w:id="8326" w:author="atuld" w:date="2012-04-26T18:27:00Z">
        <w:r>
          <w:t>o be elaborated</w:t>
        </w:r>
      </w:ins>
      <w:ins w:id="8327" w:author="manojk" w:date="2012-05-29T17:08:00Z">
        <w:r w:rsidR="00605236">
          <w:t xml:space="preserve"> is sprint 3</w:t>
        </w:r>
      </w:ins>
      <w:ins w:id="8328" w:author="atuld" w:date="2012-04-26T18:27:00Z">
        <w:r>
          <w:t>&gt;</w:t>
        </w:r>
      </w:ins>
    </w:p>
    <w:p w:rsidR="00F64F03" w:rsidRDefault="00F64F03" w:rsidP="008D4A78">
      <w:pPr>
        <w:pStyle w:val="Heading2"/>
        <w:numPr>
          <w:ilvl w:val="0"/>
          <w:numId w:val="0"/>
          <w:numberingChange w:id="8329" w:author="atuld" w:date="2012-04-26T11:16:00Z" w:original="%1:3:0:.%2:12:0:"/>
        </w:numPr>
      </w:pPr>
      <w:r>
        <w:br w:type="page"/>
      </w:r>
    </w:p>
    <w:p w:rsidR="00F64F03" w:rsidRDefault="00F64F03" w:rsidP="008A6DF2">
      <w:pPr>
        <w:pStyle w:val="Heading2"/>
        <w:numPr>
          <w:numberingChange w:id="8330" w:author="atuld" w:date="2012-04-26T11:16:00Z" w:original="%1:3:0:.%2:13:0:"/>
        </w:numPr>
      </w:pPr>
      <w:bookmarkStart w:id="8331" w:name="_Toc326167537"/>
      <w:r>
        <w:t>Caching Design</w:t>
      </w:r>
      <w:bookmarkEnd w:id="8331"/>
    </w:p>
    <w:p w:rsidR="00000000" w:rsidRDefault="00F64F03">
      <w:pPr>
        <w:numPr>
          <w:numberingChange w:id="8332" w:author="atuld" w:date="2012-04-26T11:16:00Z" w:original="%1:3:0:.%2:14:0:"/>
        </w:numPr>
        <w:rPr>
          <w:del w:id="8333" w:author="manojk" w:date="2012-05-29T17:14:00Z"/>
        </w:rPr>
        <w:pPrChange w:id="8334" w:author="manojk" w:date="2012-05-29T17:14:00Z">
          <w:pPr>
            <w:pStyle w:val="Heading2"/>
          </w:pPr>
        </w:pPrChange>
      </w:pPr>
      <w:del w:id="8335" w:author="manojk" w:date="2012-05-29T17:10:00Z">
        <w:r w:rsidDel="005F37DF">
          <w:delText>&lt;</w:delText>
        </w:r>
        <w:r w:rsidRPr="008A6DF2" w:rsidDel="005F37DF">
          <w:rPr>
            <w:i/>
            <w:color w:val="0070C0"/>
          </w:rPr>
          <w:delText xml:space="preserve">To be elaborated in Sprint </w:delText>
        </w:r>
      </w:del>
      <w:del w:id="8336" w:author="manojk" w:date="2012-05-23T05:49:00Z">
        <w:r w:rsidRPr="008A6DF2" w:rsidDel="00447578">
          <w:rPr>
            <w:i/>
            <w:color w:val="0070C0"/>
          </w:rPr>
          <w:delText>2</w:delText>
        </w:r>
      </w:del>
      <w:del w:id="8337" w:author="manojk" w:date="2012-05-29T17:10:00Z">
        <w:r w:rsidDel="005F37DF">
          <w:delText>&gt;</w:delText>
        </w:r>
      </w:del>
      <w:ins w:id="8338" w:author="manojk" w:date="2012-05-29T17:10:00Z">
        <w:r w:rsidR="005F37DF">
          <w:t xml:space="preserve">The container/control, menu and message information </w:t>
        </w:r>
      </w:ins>
      <w:ins w:id="8339" w:author="manojk" w:date="2012-05-29T17:11:00Z">
        <w:r w:rsidR="005F37DF">
          <w:t xml:space="preserve">for various profile/roles and profile locale combinations is being cached </w:t>
        </w:r>
      </w:ins>
      <w:ins w:id="8340" w:author="manojk" w:date="2012-05-29T17:54:00Z">
        <w:r w:rsidR="00A95863">
          <w:t xml:space="preserve">as java objects </w:t>
        </w:r>
        <w:r w:rsidR="00E72E5C">
          <w:t xml:space="preserve">in </w:t>
        </w:r>
      </w:ins>
      <w:ins w:id="8341" w:author="manojk" w:date="2012-05-29T17:11:00Z">
        <w:r w:rsidR="005F37DF">
          <w:t xml:space="preserve">the framework server </w:t>
        </w:r>
      </w:ins>
      <w:ins w:id="8342" w:author="manojk" w:date="2012-05-29T17:12:00Z">
        <w:r w:rsidR="005F37DF">
          <w:t xml:space="preserve">layer at server start up. For every </w:t>
        </w:r>
      </w:ins>
      <w:ins w:id="8343" w:author="manojk" w:date="2012-05-29T17:13:00Z">
        <w:r w:rsidR="005F37DF">
          <w:t xml:space="preserve">profileall this information is also inherited from parent account’s profile at start-up itself to enable </w:t>
        </w:r>
      </w:ins>
      <w:ins w:id="8344" w:author="manojk" w:date="2012-05-29T17:14:00Z">
        <w:r w:rsidR="005F37DF">
          <w:t xml:space="preserve">faster response time on user request to render various </w:t>
        </w:r>
      </w:ins>
      <w:ins w:id="8345" w:author="manojk" w:date="2012-05-29T17:15:00Z">
        <w:r w:rsidR="005F37DF">
          <w:t xml:space="preserve">pages </w:t>
        </w:r>
      </w:ins>
      <w:ins w:id="8346" w:author="manojk" w:date="2012-05-29T17:14:00Z">
        <w:r w:rsidR="005F37DF">
          <w:t>on GUI</w:t>
        </w:r>
      </w:ins>
    </w:p>
    <w:p w:rsidR="005F37DF" w:rsidRDefault="005F37DF" w:rsidP="008A6DF2">
      <w:pPr>
        <w:rPr>
          <w:ins w:id="8347" w:author="manojk" w:date="2012-05-29T17:15:00Z"/>
        </w:rPr>
      </w:pPr>
      <w:ins w:id="8348" w:author="manojk" w:date="2012-05-29T17:15:00Z">
        <w:r>
          <w:t>.</w:t>
        </w:r>
      </w:ins>
    </w:p>
    <w:p w:rsidR="005F37DF" w:rsidRDefault="005F37DF" w:rsidP="008A6DF2">
      <w:pPr>
        <w:rPr>
          <w:ins w:id="8349" w:author="manojk" w:date="2012-05-29T17:15:00Z"/>
        </w:rPr>
      </w:pPr>
    </w:p>
    <w:p w:rsidR="005F37DF" w:rsidRDefault="005F37DF" w:rsidP="008A6DF2">
      <w:pPr>
        <w:rPr>
          <w:ins w:id="8350" w:author="manojk" w:date="2012-05-29T17:15:00Z"/>
        </w:rPr>
      </w:pPr>
      <w:ins w:id="8351" w:author="manojk" w:date="2012-05-29T17:15:00Z">
        <w:r>
          <w:t>Here are java objects that are being cached:</w:t>
        </w:r>
      </w:ins>
    </w:p>
    <w:p w:rsidR="005F37DF" w:rsidRDefault="005F37DF" w:rsidP="008A6DF2">
      <w:pPr>
        <w:rPr>
          <w:ins w:id="8352" w:author="manojk" w:date="2012-05-29T17:15:00Z"/>
        </w:rPr>
      </w:pPr>
    </w:p>
    <w:p w:rsidR="005F37DF" w:rsidRPr="00D77446" w:rsidRDefault="00DF6216" w:rsidP="008A6DF2">
      <w:pPr>
        <w:rPr>
          <w:ins w:id="8353" w:author="manojk" w:date="2012-05-29T17:23:00Z"/>
          <w:b/>
          <w:rPrChange w:id="8354" w:author="manojk" w:date="2012-05-29T17:33:00Z">
            <w:rPr>
              <w:ins w:id="8355" w:author="manojk" w:date="2012-05-29T17:23:00Z"/>
            </w:rPr>
          </w:rPrChange>
        </w:rPr>
      </w:pPr>
      <w:ins w:id="8356" w:author="manojk" w:date="2012-05-29T17:15:00Z">
        <w:r w:rsidRPr="00DF6216">
          <w:rPr>
            <w:b/>
            <w:rPrChange w:id="8357" w:author="manojk" w:date="2012-05-29T17:33:00Z">
              <w:rPr>
                <w:rFonts w:cs="Times New Roman"/>
                <w:b/>
                <w:bCs/>
                <w:i/>
                <w:color w:val="004080"/>
                <w:sz w:val="28"/>
                <w:szCs w:val="28"/>
              </w:rPr>
            </w:rPrChange>
          </w:rPr>
          <w:t>General:</w:t>
        </w:r>
      </w:ins>
    </w:p>
    <w:p w:rsidR="00000000" w:rsidRDefault="00DF6216">
      <w:pPr>
        <w:ind w:firstLine="720"/>
        <w:rPr>
          <w:ins w:id="8358" w:author="manojk" w:date="2012-05-29T17:15:00Z"/>
          <w:rFonts w:ascii="Consolas" w:hAnsi="Consolas" w:cs="Consolas"/>
          <w:color w:val="3F7F5F"/>
          <w:sz w:val="20"/>
          <w:shd w:val="clear" w:color="auto" w:fill="auto"/>
          <w:lang w:val="en-US" w:eastAsia="en-US"/>
          <w:rPrChange w:id="8359" w:author="manojk" w:date="2012-05-29T17:35:00Z">
            <w:rPr>
              <w:ins w:id="8360" w:author="manojk" w:date="2012-05-29T17:15:00Z"/>
            </w:rPr>
          </w:rPrChange>
        </w:rPr>
        <w:pPrChange w:id="8361" w:author="manojk" w:date="2012-05-29T17:23:00Z">
          <w:pPr/>
        </w:pPrChange>
      </w:pPr>
      <w:ins w:id="8362" w:author="manojk" w:date="2012-05-29T17:23:00Z">
        <w:r w:rsidRPr="00DF6216">
          <w:rPr>
            <w:rFonts w:ascii="Consolas" w:hAnsi="Consolas" w:cs="Consolas"/>
            <w:color w:val="3F7F5F"/>
            <w:sz w:val="20"/>
            <w:shd w:val="clear" w:color="auto" w:fill="auto"/>
            <w:lang w:val="en-US" w:eastAsia="en-US"/>
            <w:rPrChange w:id="8363" w:author="manojk" w:date="2012-05-29T17:35:00Z">
              <w:rPr>
                <w:i/>
                <w:color w:val="004080"/>
                <w:sz w:val="20"/>
              </w:rPr>
            </w:rPrChange>
          </w:rPr>
          <w:t>// All downward account</w:t>
        </w:r>
      </w:ins>
      <w:ins w:id="8364" w:author="manojk" w:date="2012-05-29T17:24:00Z">
        <w:r w:rsidRPr="00DF6216">
          <w:rPr>
            <w:rFonts w:ascii="Consolas" w:hAnsi="Consolas" w:cs="Consolas"/>
            <w:color w:val="3F7F5F"/>
            <w:sz w:val="20"/>
            <w:shd w:val="clear" w:color="auto" w:fill="auto"/>
            <w:lang w:val="en-US" w:eastAsia="en-US"/>
            <w:rPrChange w:id="8365" w:author="manojk" w:date="2012-05-29T17:35:00Z">
              <w:rPr>
                <w:i/>
                <w:color w:val="004080"/>
                <w:sz w:val="20"/>
              </w:rPr>
            </w:rPrChange>
          </w:rPr>
          <w:t>-</w:t>
        </w:r>
      </w:ins>
      <w:ins w:id="8366" w:author="manojk" w:date="2012-05-29T17:23:00Z">
        <w:r w:rsidRPr="00DF6216">
          <w:rPr>
            <w:rFonts w:ascii="Consolas" w:hAnsi="Consolas" w:cs="Consolas"/>
            <w:color w:val="3F7F5F"/>
            <w:sz w:val="20"/>
            <w:shd w:val="clear" w:color="auto" w:fill="auto"/>
            <w:lang w:val="en-US" w:eastAsia="en-US"/>
            <w:rPrChange w:id="8367" w:author="manojk" w:date="2012-05-29T17:35:00Z">
              <w:rPr>
                <w:i/>
                <w:color w:val="004080"/>
                <w:sz w:val="20"/>
              </w:rPr>
            </w:rPrChange>
          </w:rPr>
          <w:t>profiles of a given account-profile.</w:t>
        </w:r>
      </w:ins>
    </w:p>
    <w:p w:rsidR="005F37DF" w:rsidRDefault="005F37DF">
      <w:pPr>
        <w:widowControl/>
        <w:rPr>
          <w:ins w:id="8368" w:author="manojk" w:date="2012-05-29T17:24:00Z"/>
          <w:rFonts w:ascii="Consolas" w:hAnsi="Consolas" w:cs="Consolas"/>
          <w:sz w:val="20"/>
          <w:shd w:val="clear" w:color="auto" w:fill="auto"/>
          <w:lang w:val="en-US" w:eastAsia="en-US"/>
        </w:rPr>
      </w:pPr>
      <w:ins w:id="8369" w:author="manojk" w:date="2012-05-29T17:20:00Z">
        <w:r>
          <w:rPr>
            <w:rFonts w:ascii="Consolas" w:hAnsi="Consolas" w:cs="Consolas"/>
            <w:sz w:val="20"/>
            <w:shd w:val="clear" w:color="auto" w:fill="auto"/>
            <w:lang w:val="en-US" w:eastAsia="en-US"/>
          </w:rPr>
          <w:tab/>
          <w:t>Map&lt;</w:t>
        </w:r>
      </w:ins>
      <w:proofErr w:type="spellStart"/>
      <w:ins w:id="8370" w:author="manojk" w:date="2012-05-29T17:21:00Z">
        <w:r w:rsidR="00F27B90">
          <w:rPr>
            <w:rFonts w:ascii="Consolas" w:hAnsi="Consolas" w:cs="Consolas"/>
            <w:sz w:val="20"/>
            <w:shd w:val="clear" w:color="auto" w:fill="auto"/>
            <w:lang w:val="en-US" w:eastAsia="en-US"/>
          </w:rPr>
          <w:t>AccountProfile</w:t>
        </w:r>
      </w:ins>
      <w:proofErr w:type="spellEnd"/>
      <w:ins w:id="8371" w:author="manojk" w:date="2012-05-29T17:20:00Z">
        <w:r>
          <w:rPr>
            <w:rFonts w:ascii="Consolas" w:hAnsi="Consolas" w:cs="Consolas"/>
            <w:sz w:val="20"/>
            <w:shd w:val="clear" w:color="auto" w:fill="auto"/>
            <w:lang w:val="en-US" w:eastAsia="en-US"/>
          </w:rPr>
          <w:t>, List&lt;</w:t>
        </w:r>
      </w:ins>
      <w:proofErr w:type="spellStart"/>
      <w:ins w:id="8372" w:author="manojk" w:date="2012-05-29T17:21:00Z">
        <w:r w:rsidR="00F27B90">
          <w:rPr>
            <w:rFonts w:ascii="Consolas" w:hAnsi="Consolas" w:cs="Consolas"/>
            <w:sz w:val="20"/>
            <w:shd w:val="clear" w:color="auto" w:fill="auto"/>
            <w:lang w:val="en-US" w:eastAsia="en-US"/>
          </w:rPr>
          <w:t>AccountProfile</w:t>
        </w:r>
      </w:ins>
      <w:proofErr w:type="spellEnd"/>
      <w:ins w:id="8373" w:author="manojk" w:date="2012-05-29T17:20:00Z">
        <w:r>
          <w:rPr>
            <w:rFonts w:ascii="Consolas" w:hAnsi="Consolas" w:cs="Consolas"/>
            <w:sz w:val="20"/>
            <w:shd w:val="clear" w:color="auto" w:fill="auto"/>
            <w:lang w:val="en-US" w:eastAsia="en-US"/>
          </w:rPr>
          <w:t>&gt;&gt;</w:t>
        </w:r>
      </w:ins>
      <w:proofErr w:type="spellStart"/>
      <w:ins w:id="8374" w:author="manojk" w:date="2012-05-29T17:23:00Z">
        <w:r w:rsidR="00F27B90">
          <w:rPr>
            <w:rFonts w:ascii="Consolas" w:hAnsi="Consolas" w:cs="Consolas"/>
            <w:sz w:val="20"/>
            <w:shd w:val="clear" w:color="auto" w:fill="auto"/>
            <w:lang w:val="en-US" w:eastAsia="en-US"/>
          </w:rPr>
          <w:t>acctP</w:t>
        </w:r>
      </w:ins>
      <w:ins w:id="8375" w:author="manojk" w:date="2012-05-29T17:20:00Z">
        <w:r>
          <w:rPr>
            <w:rFonts w:ascii="Consolas" w:hAnsi="Consolas" w:cs="Consolas"/>
            <w:color w:val="0000C0"/>
            <w:sz w:val="20"/>
            <w:shd w:val="clear" w:color="auto" w:fill="auto"/>
            <w:lang w:val="en-US" w:eastAsia="en-US"/>
          </w:rPr>
          <w:t>flChildMap</w:t>
        </w:r>
        <w:proofErr w:type="spellEnd"/>
        <w:r>
          <w:rPr>
            <w:rFonts w:ascii="Consolas" w:hAnsi="Consolas" w:cs="Consolas"/>
            <w:sz w:val="20"/>
            <w:shd w:val="clear" w:color="auto" w:fill="auto"/>
            <w:lang w:val="en-US" w:eastAsia="en-US"/>
          </w:rPr>
          <w:t>;</w:t>
        </w:r>
      </w:ins>
    </w:p>
    <w:p w:rsidR="00000000" w:rsidRDefault="00DF6216">
      <w:pPr>
        <w:ind w:firstLine="720"/>
        <w:rPr>
          <w:ins w:id="8376" w:author="manojk" w:date="2012-05-29T17:20:00Z"/>
          <w:rFonts w:ascii="Consolas" w:hAnsi="Consolas" w:cs="Consolas"/>
          <w:color w:val="3F7F5F"/>
          <w:sz w:val="20"/>
          <w:shd w:val="clear" w:color="auto" w:fill="auto"/>
          <w:lang w:val="en-US" w:eastAsia="en-US"/>
          <w:rPrChange w:id="8377" w:author="manojk" w:date="2012-05-29T17:35:00Z">
            <w:rPr>
              <w:ins w:id="8378" w:author="manojk" w:date="2012-05-29T17:20:00Z"/>
              <w:rFonts w:ascii="Consolas" w:hAnsi="Consolas" w:cs="Consolas"/>
              <w:color w:val="auto"/>
              <w:sz w:val="20"/>
              <w:shd w:val="clear" w:color="auto" w:fill="auto"/>
              <w:lang w:val="en-US" w:eastAsia="en-US"/>
            </w:rPr>
          </w:rPrChange>
        </w:rPr>
        <w:pPrChange w:id="8379" w:author="manojk" w:date="2012-05-29T17:35:00Z">
          <w:pPr>
            <w:widowControl/>
          </w:pPr>
        </w:pPrChange>
      </w:pPr>
      <w:ins w:id="8380" w:author="manojk" w:date="2012-05-29T17:24:00Z">
        <w:r w:rsidRPr="00DF6216">
          <w:rPr>
            <w:rFonts w:ascii="Consolas" w:hAnsi="Consolas" w:cs="Consolas"/>
            <w:color w:val="3F7F5F"/>
            <w:sz w:val="20"/>
            <w:shd w:val="clear" w:color="auto" w:fill="auto"/>
            <w:lang w:val="en-US" w:eastAsia="en-US"/>
            <w:rPrChange w:id="8381" w:author="manojk" w:date="2012-05-29T17:35:00Z">
              <w:rPr>
                <w:rFonts w:ascii="Consolas" w:hAnsi="Consolas" w:cs="Consolas"/>
                <w:i/>
                <w:color w:val="004080"/>
                <w:sz w:val="20"/>
                <w:shd w:val="clear" w:color="auto" w:fill="auto"/>
                <w:lang w:val="en-US" w:eastAsia="en-US"/>
              </w:rPr>
            </w:rPrChange>
          </w:rPr>
          <w:t>// Parent account-profile of a given account-profile</w:t>
        </w:r>
      </w:ins>
    </w:p>
    <w:p w:rsidR="005F37DF" w:rsidRDefault="005F37DF">
      <w:pPr>
        <w:widowControl/>
        <w:rPr>
          <w:ins w:id="8382" w:author="manojk" w:date="2012-05-29T17:20:00Z"/>
          <w:rFonts w:ascii="Consolas" w:hAnsi="Consolas" w:cs="Consolas"/>
          <w:color w:val="auto"/>
          <w:sz w:val="20"/>
          <w:shd w:val="clear" w:color="auto" w:fill="auto"/>
          <w:lang w:val="en-US" w:eastAsia="en-US"/>
        </w:rPr>
      </w:pPr>
      <w:ins w:id="8383" w:author="manojk" w:date="2012-05-29T17:20:00Z">
        <w:r>
          <w:rPr>
            <w:rFonts w:ascii="Consolas" w:hAnsi="Consolas" w:cs="Consolas"/>
            <w:sz w:val="20"/>
            <w:shd w:val="clear" w:color="auto" w:fill="auto"/>
            <w:lang w:val="en-US" w:eastAsia="en-US"/>
          </w:rPr>
          <w:tab/>
          <w:t>Map&lt;</w:t>
        </w:r>
      </w:ins>
      <w:proofErr w:type="spellStart"/>
      <w:ins w:id="8384" w:author="manojk" w:date="2012-05-29T17:23:00Z">
        <w:r w:rsidR="00F27B90">
          <w:rPr>
            <w:rFonts w:ascii="Consolas" w:hAnsi="Consolas" w:cs="Consolas"/>
            <w:sz w:val="20"/>
            <w:shd w:val="clear" w:color="auto" w:fill="auto"/>
            <w:lang w:val="en-US" w:eastAsia="en-US"/>
          </w:rPr>
          <w:t>AccountProfile</w:t>
        </w:r>
      </w:ins>
      <w:proofErr w:type="spellEnd"/>
      <w:ins w:id="8385" w:author="manojk" w:date="2012-05-29T17:20:00Z">
        <w:r>
          <w:rPr>
            <w:rFonts w:ascii="Consolas" w:hAnsi="Consolas" w:cs="Consolas"/>
            <w:sz w:val="20"/>
            <w:shd w:val="clear" w:color="auto" w:fill="auto"/>
            <w:lang w:val="en-US" w:eastAsia="en-US"/>
          </w:rPr>
          <w:t xml:space="preserve">, </w:t>
        </w:r>
      </w:ins>
      <w:proofErr w:type="spellStart"/>
      <w:ins w:id="8386" w:author="manojk" w:date="2012-05-29T17:23:00Z">
        <w:r w:rsidR="00F27B90">
          <w:rPr>
            <w:rFonts w:ascii="Consolas" w:hAnsi="Consolas" w:cs="Consolas"/>
            <w:sz w:val="20"/>
            <w:shd w:val="clear" w:color="auto" w:fill="auto"/>
            <w:lang w:val="en-US" w:eastAsia="en-US"/>
          </w:rPr>
          <w:t>AccountProfile</w:t>
        </w:r>
      </w:ins>
      <w:proofErr w:type="spellEnd"/>
      <w:ins w:id="8387" w:author="manojk" w:date="2012-05-29T17:20:00Z">
        <w:r>
          <w:rPr>
            <w:rFonts w:ascii="Consolas" w:hAnsi="Consolas" w:cs="Consolas"/>
            <w:sz w:val="20"/>
            <w:shd w:val="clear" w:color="auto" w:fill="auto"/>
            <w:lang w:val="en-US" w:eastAsia="en-US"/>
          </w:rPr>
          <w:t>&gt;</w:t>
        </w:r>
        <w:proofErr w:type="spellStart"/>
        <w:r>
          <w:rPr>
            <w:rFonts w:ascii="Consolas" w:hAnsi="Consolas" w:cs="Consolas"/>
            <w:color w:val="0000C0"/>
            <w:sz w:val="20"/>
            <w:shd w:val="clear" w:color="auto" w:fill="auto"/>
            <w:lang w:val="en-US" w:eastAsia="en-US"/>
          </w:rPr>
          <w:t>pflParentMap</w:t>
        </w:r>
        <w:proofErr w:type="spellEnd"/>
        <w:r>
          <w:rPr>
            <w:rFonts w:ascii="Consolas" w:hAnsi="Consolas" w:cs="Consolas"/>
            <w:sz w:val="20"/>
            <w:shd w:val="clear" w:color="auto" w:fill="auto"/>
            <w:lang w:val="en-US" w:eastAsia="en-US"/>
          </w:rPr>
          <w:t>;</w:t>
        </w:r>
      </w:ins>
    </w:p>
    <w:p w:rsidR="00D77446" w:rsidRDefault="00D77446" w:rsidP="008A6DF2">
      <w:pPr>
        <w:rPr>
          <w:ins w:id="8388" w:author="manojk" w:date="2012-05-29T17:33:00Z"/>
        </w:rPr>
      </w:pPr>
    </w:p>
    <w:p w:rsidR="005F37DF" w:rsidRPr="00D77446" w:rsidRDefault="00DF6216" w:rsidP="008A6DF2">
      <w:pPr>
        <w:rPr>
          <w:ins w:id="8389" w:author="manojk" w:date="2012-05-29T17:24:00Z"/>
          <w:b/>
          <w:rPrChange w:id="8390" w:author="manojk" w:date="2012-05-29T17:33:00Z">
            <w:rPr>
              <w:ins w:id="8391" w:author="manojk" w:date="2012-05-29T17:24:00Z"/>
            </w:rPr>
          </w:rPrChange>
        </w:rPr>
      </w:pPr>
      <w:ins w:id="8392" w:author="manojk" w:date="2012-05-29T17:24:00Z">
        <w:r w:rsidRPr="00DF6216">
          <w:rPr>
            <w:b/>
            <w:rPrChange w:id="8393" w:author="manojk" w:date="2012-05-29T17:33:00Z">
              <w:rPr>
                <w:i/>
                <w:color w:val="004080"/>
                <w:sz w:val="20"/>
              </w:rPr>
            </w:rPrChange>
          </w:rPr>
          <w:t>Container/Control:</w:t>
        </w:r>
      </w:ins>
    </w:p>
    <w:p w:rsidR="00F27B90" w:rsidRDefault="00F27B90" w:rsidP="00F27B90">
      <w:pPr>
        <w:widowControl/>
        <w:rPr>
          <w:ins w:id="8394" w:author="manojk" w:date="2012-05-29T17:26:00Z"/>
          <w:rFonts w:ascii="Consolas" w:hAnsi="Consolas" w:cs="Consolas"/>
          <w:color w:val="auto"/>
          <w:sz w:val="20"/>
          <w:shd w:val="clear" w:color="auto" w:fill="auto"/>
          <w:lang w:val="en-US" w:eastAsia="en-US"/>
        </w:rPr>
      </w:pPr>
      <w:ins w:id="8395" w:author="manojk" w:date="2012-05-29T17:26:00Z">
        <w:r>
          <w:rPr>
            <w:rFonts w:ascii="Consolas" w:hAnsi="Consolas" w:cs="Consolas"/>
            <w:sz w:val="20"/>
            <w:shd w:val="clear" w:color="auto" w:fill="auto"/>
            <w:lang w:val="en-US" w:eastAsia="en-US"/>
          </w:rPr>
          <w:tab/>
        </w:r>
        <w:r>
          <w:rPr>
            <w:rFonts w:ascii="Consolas" w:hAnsi="Consolas" w:cs="Consolas"/>
            <w:color w:val="3F7F5F"/>
            <w:sz w:val="20"/>
            <w:shd w:val="clear" w:color="auto" w:fill="auto"/>
            <w:lang w:val="en-US" w:eastAsia="en-US"/>
          </w:rPr>
          <w:t xml:space="preserve">// </w:t>
        </w:r>
      </w:ins>
      <w:ins w:id="8396" w:author="manojk" w:date="2012-05-29T17:27:00Z">
        <w:r>
          <w:rPr>
            <w:rFonts w:ascii="Consolas" w:hAnsi="Consolas" w:cs="Consolas"/>
            <w:color w:val="3F7F5F"/>
            <w:sz w:val="20"/>
            <w:shd w:val="clear" w:color="auto" w:fill="auto"/>
            <w:lang w:val="en-US" w:eastAsia="en-US"/>
          </w:rPr>
          <w:t>Master container-control list</w:t>
        </w:r>
      </w:ins>
    </w:p>
    <w:p w:rsidR="00F27B90" w:rsidRDefault="00F27B90" w:rsidP="00F27B90">
      <w:pPr>
        <w:widowControl/>
        <w:rPr>
          <w:ins w:id="8397" w:author="manojk" w:date="2012-05-29T17:26:00Z"/>
          <w:rFonts w:ascii="Consolas" w:hAnsi="Consolas" w:cs="Consolas"/>
          <w:color w:val="auto"/>
          <w:sz w:val="20"/>
          <w:shd w:val="clear" w:color="auto" w:fill="auto"/>
          <w:lang w:val="en-US" w:eastAsia="en-US"/>
        </w:rPr>
      </w:pPr>
      <w:ins w:id="8398" w:author="manojk" w:date="2012-05-29T17:26:00Z">
        <w:r>
          <w:rPr>
            <w:rFonts w:ascii="Consolas" w:hAnsi="Consolas" w:cs="Consolas"/>
            <w:sz w:val="20"/>
            <w:shd w:val="clear" w:color="auto" w:fill="auto"/>
            <w:lang w:val="en-US" w:eastAsia="en-US"/>
          </w:rPr>
          <w:tab/>
          <w:t>Map&lt;Integer, Map&lt;String, List&lt;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&gt;&gt;&gt;</w:t>
        </w:r>
        <w:proofErr w:type="spellStart"/>
        <w:r>
          <w:rPr>
            <w:rFonts w:ascii="Consolas" w:hAnsi="Consolas" w:cs="Consolas"/>
            <w:sz w:val="20"/>
            <w:shd w:val="clear" w:color="auto" w:fill="auto"/>
            <w:lang w:val="en-US" w:eastAsia="en-US"/>
          </w:rPr>
          <w:t>clntCntrCtrlMap</w:t>
        </w:r>
        <w:proofErr w:type="spellEnd"/>
        <w:r>
          <w:rPr>
            <w:rFonts w:ascii="Consolas" w:hAnsi="Consolas" w:cs="Consolas"/>
            <w:sz w:val="20"/>
            <w:shd w:val="clear" w:color="auto" w:fill="auto"/>
            <w:lang w:val="en-US" w:eastAsia="en-US"/>
          </w:rPr>
          <w:t>;</w:t>
        </w:r>
      </w:ins>
    </w:p>
    <w:p w:rsidR="00F27B90" w:rsidRDefault="00F27B90" w:rsidP="00F27B90">
      <w:pPr>
        <w:widowControl/>
        <w:rPr>
          <w:ins w:id="8399" w:author="manojk" w:date="2012-05-29T17:26:00Z"/>
          <w:rFonts w:ascii="Consolas" w:hAnsi="Consolas" w:cs="Consolas"/>
          <w:color w:val="auto"/>
          <w:sz w:val="20"/>
          <w:shd w:val="clear" w:color="auto" w:fill="auto"/>
          <w:lang w:val="en-US" w:eastAsia="en-US"/>
        </w:rPr>
      </w:pPr>
      <w:ins w:id="8400" w:author="manojk" w:date="2012-05-29T17:26:00Z">
        <w:r>
          <w:rPr>
            <w:rFonts w:ascii="Consolas" w:hAnsi="Consolas" w:cs="Consolas"/>
            <w:sz w:val="20"/>
            <w:shd w:val="clear" w:color="auto" w:fill="auto"/>
            <w:lang w:val="en-US" w:eastAsia="en-US"/>
          </w:rPr>
          <w:tab/>
        </w:r>
        <w:r>
          <w:rPr>
            <w:rFonts w:ascii="Consolas" w:hAnsi="Consolas" w:cs="Consolas"/>
            <w:color w:val="3F7F5F"/>
            <w:sz w:val="20"/>
            <w:shd w:val="clear" w:color="auto" w:fill="auto"/>
            <w:lang w:val="en-US" w:eastAsia="en-US"/>
          </w:rPr>
          <w:t>//</w:t>
        </w:r>
      </w:ins>
      <w:ins w:id="8401" w:author="manojk" w:date="2012-05-29T17:28:00Z">
        <w:r>
          <w:rPr>
            <w:rFonts w:ascii="Consolas" w:hAnsi="Consolas" w:cs="Consolas"/>
            <w:color w:val="3F7F5F"/>
            <w:sz w:val="20"/>
            <w:shd w:val="clear" w:color="auto" w:fill="auto"/>
            <w:lang w:val="en-US" w:eastAsia="en-US"/>
          </w:rPr>
          <w:t xml:space="preserve"> Accessible control elements per profile</w:t>
        </w:r>
      </w:ins>
      <w:ins w:id="8402" w:author="manojk" w:date="2012-05-29T17:29:00Z">
        <w:r>
          <w:rPr>
            <w:rFonts w:ascii="Consolas" w:hAnsi="Consolas" w:cs="Consolas"/>
            <w:color w:val="3F7F5F"/>
            <w:sz w:val="20"/>
            <w:shd w:val="clear" w:color="auto" w:fill="auto"/>
            <w:lang w:val="en-US" w:eastAsia="en-US"/>
          </w:rPr>
          <w:t>/role</w:t>
        </w:r>
      </w:ins>
    </w:p>
    <w:p w:rsidR="00F27B90" w:rsidRDefault="00F27B90" w:rsidP="00F27B90">
      <w:pPr>
        <w:widowControl/>
        <w:rPr>
          <w:ins w:id="8403" w:author="manojk" w:date="2012-05-29T17:26:00Z"/>
          <w:rFonts w:ascii="Consolas" w:hAnsi="Consolas" w:cs="Consolas"/>
          <w:color w:val="auto"/>
          <w:sz w:val="20"/>
          <w:shd w:val="clear" w:color="auto" w:fill="auto"/>
          <w:lang w:val="en-US" w:eastAsia="en-US"/>
        </w:rPr>
      </w:pPr>
      <w:ins w:id="8404" w:author="manojk" w:date="2012-05-29T17:26:00Z">
        <w:r>
          <w:rPr>
            <w:rFonts w:ascii="Consolas" w:hAnsi="Consolas" w:cs="Consolas"/>
            <w:sz w:val="20"/>
            <w:shd w:val="clear" w:color="auto" w:fill="auto"/>
            <w:lang w:val="en-US" w:eastAsia="en-US"/>
          </w:rPr>
          <w:tab/>
          <w:t>Map&lt;Integer, Map&lt;</w:t>
        </w:r>
      </w:ins>
      <w:proofErr w:type="spellStart"/>
      <w:ins w:id="8405" w:author="manojk" w:date="2012-05-29T17:28:00Z">
        <w:r>
          <w:rPr>
            <w:rFonts w:ascii="Consolas" w:hAnsi="Consolas" w:cs="Consolas"/>
            <w:sz w:val="20"/>
            <w:shd w:val="clear" w:color="auto" w:fill="auto"/>
            <w:lang w:val="en-US" w:eastAsia="en-US"/>
          </w:rPr>
          <w:t>AccountProfile</w:t>
        </w:r>
      </w:ins>
      <w:proofErr w:type="spellEnd"/>
      <w:ins w:id="8406" w:author="manojk" w:date="2012-05-29T17:26:00Z">
        <w:r>
          <w:rPr>
            <w:rFonts w:ascii="Consolas" w:hAnsi="Consolas" w:cs="Consolas"/>
            <w:sz w:val="20"/>
            <w:shd w:val="clear" w:color="auto" w:fill="auto"/>
            <w:lang w:val="en-US" w:eastAsia="en-US"/>
          </w:rPr>
          <w:t>, 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xml:space="preserve">, </w:t>
        </w:r>
        <w:proofErr w:type="spellStart"/>
        <w:r>
          <w:rPr>
            <w:rFonts w:ascii="Consolas" w:hAnsi="Consolas" w:cs="Consolas"/>
            <w:sz w:val="20"/>
            <w:shd w:val="clear" w:color="auto" w:fill="auto"/>
            <w:lang w:val="en-US" w:eastAsia="en-US"/>
          </w:rPr>
          <w:t>ContainerControlVO</w:t>
        </w:r>
        <w:proofErr w:type="spellEnd"/>
        <w:r>
          <w:rPr>
            <w:rFonts w:ascii="Consolas" w:hAnsi="Consolas" w:cs="Consolas"/>
            <w:sz w:val="20"/>
            <w:shd w:val="clear" w:color="auto" w:fill="auto"/>
            <w:lang w:val="en-US" w:eastAsia="en-US"/>
          </w:rPr>
          <w:t>&gt;&gt;&gt;&gt;</w:t>
        </w:r>
        <w:proofErr w:type="spellStart"/>
        <w:r>
          <w:rPr>
            <w:rFonts w:ascii="Consolas" w:hAnsi="Consolas" w:cs="Consolas"/>
            <w:sz w:val="20"/>
            <w:shd w:val="clear" w:color="auto" w:fill="auto"/>
            <w:lang w:val="en-US" w:eastAsia="en-US"/>
          </w:rPr>
          <w:t>clntPflRoleCtrlMap</w:t>
        </w:r>
        <w:proofErr w:type="spellEnd"/>
        <w:r>
          <w:rPr>
            <w:rFonts w:ascii="Consolas" w:hAnsi="Consolas" w:cs="Consolas"/>
            <w:sz w:val="20"/>
            <w:shd w:val="clear" w:color="auto" w:fill="auto"/>
            <w:lang w:val="en-US" w:eastAsia="en-US"/>
          </w:rPr>
          <w:t>;</w:t>
        </w:r>
      </w:ins>
    </w:p>
    <w:p w:rsidR="00F27B90" w:rsidRDefault="00F27B90" w:rsidP="00F27B90">
      <w:pPr>
        <w:widowControl/>
        <w:rPr>
          <w:ins w:id="8407" w:author="manojk" w:date="2012-05-29T17:29:00Z"/>
          <w:rFonts w:ascii="Consolas" w:hAnsi="Consolas" w:cs="Consolas"/>
          <w:color w:val="auto"/>
          <w:sz w:val="20"/>
          <w:shd w:val="clear" w:color="auto" w:fill="auto"/>
          <w:lang w:val="en-US" w:eastAsia="en-US"/>
        </w:rPr>
      </w:pPr>
      <w:ins w:id="8408" w:author="manojk" w:date="2012-05-29T17:29:00Z">
        <w:r>
          <w:rPr>
            <w:rFonts w:ascii="Consolas" w:hAnsi="Consolas" w:cs="Consolas"/>
            <w:sz w:val="20"/>
            <w:shd w:val="clear" w:color="auto" w:fill="auto"/>
            <w:lang w:val="en-US" w:eastAsia="en-US"/>
          </w:rPr>
          <w:tab/>
        </w:r>
        <w:r>
          <w:rPr>
            <w:rFonts w:ascii="Consolas" w:hAnsi="Consolas" w:cs="Consolas"/>
            <w:color w:val="3F7F5F"/>
            <w:sz w:val="20"/>
            <w:shd w:val="clear" w:color="auto" w:fill="auto"/>
            <w:lang w:val="en-US" w:eastAsia="en-US"/>
          </w:rPr>
          <w:t xml:space="preserve">// Locale based data for all the elements </w:t>
        </w:r>
      </w:ins>
      <w:ins w:id="8409" w:author="manojk" w:date="2012-05-29T17:30:00Z">
        <w:r>
          <w:rPr>
            <w:rFonts w:ascii="Consolas" w:hAnsi="Consolas" w:cs="Consolas"/>
            <w:color w:val="3F7F5F"/>
            <w:sz w:val="20"/>
            <w:shd w:val="clear" w:color="auto" w:fill="auto"/>
            <w:lang w:val="en-US" w:eastAsia="en-US"/>
          </w:rPr>
          <w:t>based upon profile and locale.</w:t>
        </w:r>
      </w:ins>
    </w:p>
    <w:p w:rsidR="00F27B90" w:rsidRDefault="00F27B90" w:rsidP="00F27B90">
      <w:pPr>
        <w:widowControl/>
        <w:rPr>
          <w:ins w:id="8410" w:author="manojk" w:date="2012-05-29T17:36:00Z"/>
          <w:rFonts w:ascii="Consolas" w:hAnsi="Consolas" w:cs="Consolas"/>
          <w:sz w:val="20"/>
          <w:shd w:val="clear" w:color="auto" w:fill="auto"/>
          <w:lang w:val="en-US" w:eastAsia="en-US"/>
        </w:rPr>
      </w:pPr>
      <w:ins w:id="8411" w:author="manojk" w:date="2012-05-29T17:26:00Z">
        <w:r>
          <w:rPr>
            <w:rFonts w:ascii="Consolas" w:hAnsi="Consolas" w:cs="Consolas"/>
            <w:sz w:val="20"/>
            <w:shd w:val="clear" w:color="auto" w:fill="auto"/>
            <w:lang w:val="en-US" w:eastAsia="en-US"/>
          </w:rPr>
          <w:tab/>
          <w:t>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Map&lt;String, String&gt;&gt;&gt;&gt;&gt;</w:t>
        </w:r>
        <w:proofErr w:type="spellStart"/>
        <w:r>
          <w:rPr>
            <w:rFonts w:ascii="Consolas" w:hAnsi="Consolas" w:cs="Consolas"/>
            <w:sz w:val="20"/>
            <w:shd w:val="clear" w:color="auto" w:fill="auto"/>
            <w:lang w:val="en-US" w:eastAsia="en-US"/>
          </w:rPr>
          <w:t>clntPflLclDtlMap</w:t>
        </w:r>
        <w:proofErr w:type="spellEnd"/>
        <w:r>
          <w:rPr>
            <w:rFonts w:ascii="Consolas" w:hAnsi="Consolas" w:cs="Consolas"/>
            <w:sz w:val="20"/>
            <w:shd w:val="clear" w:color="auto" w:fill="auto"/>
            <w:lang w:val="en-US" w:eastAsia="en-US"/>
          </w:rPr>
          <w:t>;</w:t>
        </w:r>
      </w:ins>
    </w:p>
    <w:p w:rsidR="008E20A3" w:rsidRDefault="008E20A3" w:rsidP="00F27B90">
      <w:pPr>
        <w:widowControl/>
        <w:rPr>
          <w:ins w:id="8412" w:author="manojk" w:date="2012-05-29T17:30:00Z"/>
          <w:rFonts w:ascii="Consolas" w:hAnsi="Consolas" w:cs="Consolas"/>
          <w:sz w:val="20"/>
          <w:shd w:val="clear" w:color="auto" w:fill="auto"/>
          <w:lang w:val="en-US" w:eastAsia="en-US"/>
        </w:rPr>
      </w:pPr>
    </w:p>
    <w:p w:rsidR="00000000" w:rsidRDefault="00DF6216">
      <w:pPr>
        <w:widowControl/>
        <w:ind w:firstLine="720"/>
        <w:rPr>
          <w:ins w:id="8413" w:author="manojk" w:date="2012-05-29T17:26:00Z"/>
          <w:rFonts w:ascii="Consolas" w:hAnsi="Consolas" w:cs="Consolas"/>
          <w:color w:val="3F7F5F"/>
          <w:sz w:val="20"/>
          <w:shd w:val="clear" w:color="auto" w:fill="auto"/>
          <w:lang w:val="en-US" w:eastAsia="en-US"/>
          <w:rPrChange w:id="8414" w:author="manojk" w:date="2012-05-29T17:36:00Z">
            <w:rPr>
              <w:ins w:id="8415" w:author="manojk" w:date="2012-05-29T17:26:00Z"/>
              <w:rFonts w:ascii="Consolas" w:hAnsi="Consolas" w:cs="Consolas"/>
              <w:color w:val="auto"/>
              <w:sz w:val="20"/>
              <w:shd w:val="clear" w:color="auto" w:fill="auto"/>
              <w:lang w:val="en-US" w:eastAsia="en-US"/>
            </w:rPr>
          </w:rPrChange>
        </w:rPr>
        <w:pPrChange w:id="8416" w:author="manojk" w:date="2012-05-29T17:36:00Z">
          <w:pPr>
            <w:widowControl/>
          </w:pPr>
        </w:pPrChange>
      </w:pPr>
      <w:ins w:id="8417" w:author="manojk" w:date="2012-05-29T17:30:00Z">
        <w:r w:rsidRPr="00DF6216">
          <w:rPr>
            <w:rFonts w:ascii="Consolas" w:hAnsi="Consolas" w:cs="Consolas"/>
            <w:color w:val="3F7F5F"/>
            <w:sz w:val="20"/>
            <w:shd w:val="clear" w:color="auto" w:fill="auto"/>
            <w:lang w:val="en-US" w:eastAsia="en-US"/>
            <w:rPrChange w:id="8418" w:author="manojk" w:date="2012-05-29T17:36:00Z">
              <w:rPr>
                <w:rFonts w:ascii="Consolas" w:hAnsi="Consolas" w:cs="Consolas"/>
                <w:i/>
                <w:color w:val="004080"/>
                <w:sz w:val="20"/>
                <w:shd w:val="clear" w:color="auto" w:fill="auto"/>
                <w:lang w:val="en-US" w:eastAsia="en-US"/>
              </w:rPr>
            </w:rPrChange>
          </w:rPr>
          <w:t>//Non locale based attributes for all the controls</w:t>
        </w:r>
      </w:ins>
    </w:p>
    <w:p w:rsidR="00F27B90" w:rsidRDefault="00F27B90" w:rsidP="00F27B90">
      <w:pPr>
        <w:widowControl/>
        <w:rPr>
          <w:ins w:id="8419" w:author="manojk" w:date="2012-05-29T17:26:00Z"/>
          <w:rFonts w:ascii="Consolas" w:hAnsi="Consolas" w:cs="Consolas"/>
          <w:color w:val="auto"/>
          <w:sz w:val="20"/>
          <w:shd w:val="clear" w:color="auto" w:fill="auto"/>
          <w:lang w:val="en-US" w:eastAsia="en-US"/>
        </w:rPr>
      </w:pPr>
      <w:ins w:id="8420" w:author="manojk" w:date="2012-05-29T17:26:00Z">
        <w:r>
          <w:rPr>
            <w:rFonts w:ascii="Consolas" w:hAnsi="Consolas" w:cs="Consolas"/>
            <w:sz w:val="20"/>
            <w:shd w:val="clear" w:color="auto" w:fill="auto"/>
            <w:lang w:val="en-US" w:eastAsia="en-US"/>
          </w:rPr>
          <w:tab/>
          <w:t>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Map&lt;String, String&gt;&gt;&gt;</w:t>
        </w:r>
        <w:proofErr w:type="spellStart"/>
        <w:r>
          <w:rPr>
            <w:rFonts w:ascii="Consolas" w:hAnsi="Consolas" w:cs="Consolas"/>
            <w:sz w:val="20"/>
            <w:shd w:val="clear" w:color="auto" w:fill="auto"/>
            <w:lang w:val="en-US" w:eastAsia="en-US"/>
          </w:rPr>
          <w:t>nTransCtrlAttrMap</w:t>
        </w:r>
        <w:proofErr w:type="spellEnd"/>
        <w:r>
          <w:rPr>
            <w:rFonts w:ascii="Consolas" w:hAnsi="Consolas" w:cs="Consolas"/>
            <w:sz w:val="20"/>
            <w:shd w:val="clear" w:color="auto" w:fill="auto"/>
            <w:lang w:val="en-US" w:eastAsia="en-US"/>
          </w:rPr>
          <w:t>;</w:t>
        </w:r>
      </w:ins>
    </w:p>
    <w:p w:rsidR="00D35952" w:rsidRDefault="00D35952" w:rsidP="00D35952">
      <w:pPr>
        <w:rPr>
          <w:ins w:id="8421" w:author="manojk" w:date="2012-05-29T17:30:00Z"/>
        </w:rPr>
      </w:pPr>
    </w:p>
    <w:p w:rsidR="00D35952" w:rsidRPr="00D77446" w:rsidRDefault="00DF6216" w:rsidP="00D35952">
      <w:pPr>
        <w:rPr>
          <w:ins w:id="8422" w:author="manojk" w:date="2012-05-29T17:33:00Z"/>
          <w:b/>
          <w:rPrChange w:id="8423" w:author="manojk" w:date="2012-05-29T17:33:00Z">
            <w:rPr>
              <w:ins w:id="8424" w:author="manojk" w:date="2012-05-29T17:33:00Z"/>
            </w:rPr>
          </w:rPrChange>
        </w:rPr>
      </w:pPr>
      <w:ins w:id="8425" w:author="manojk" w:date="2012-05-29T17:31:00Z">
        <w:r w:rsidRPr="00DF6216">
          <w:rPr>
            <w:b/>
            <w:rPrChange w:id="8426" w:author="manojk" w:date="2012-05-29T17:33:00Z">
              <w:rPr>
                <w:i/>
                <w:color w:val="004080"/>
                <w:sz w:val="20"/>
              </w:rPr>
            </w:rPrChange>
          </w:rPr>
          <w:t>Menus</w:t>
        </w:r>
      </w:ins>
      <w:ins w:id="8427" w:author="manojk" w:date="2012-05-29T17:30:00Z">
        <w:r w:rsidRPr="00DF6216">
          <w:rPr>
            <w:b/>
            <w:rPrChange w:id="8428" w:author="manojk" w:date="2012-05-29T17:33:00Z">
              <w:rPr>
                <w:i/>
                <w:color w:val="004080"/>
                <w:sz w:val="20"/>
              </w:rPr>
            </w:rPrChange>
          </w:rPr>
          <w:t>:</w:t>
        </w:r>
      </w:ins>
    </w:p>
    <w:p w:rsidR="00D77446" w:rsidRDefault="00D77446" w:rsidP="00D77446">
      <w:pPr>
        <w:widowControl/>
        <w:rPr>
          <w:ins w:id="8429" w:author="manojk" w:date="2012-05-29T17:34:00Z"/>
          <w:rFonts w:ascii="Consolas" w:hAnsi="Consolas" w:cs="Consolas"/>
          <w:sz w:val="20"/>
          <w:shd w:val="clear" w:color="auto" w:fill="auto"/>
          <w:lang w:val="en-US" w:eastAsia="en-US"/>
        </w:rPr>
      </w:pPr>
      <w:ins w:id="8430" w:author="manojk" w:date="2012-05-29T17:33:00Z">
        <w:r>
          <w:rPr>
            <w:rFonts w:ascii="Consolas" w:hAnsi="Consolas" w:cs="Consolas"/>
            <w:sz w:val="20"/>
            <w:shd w:val="clear" w:color="auto" w:fill="auto"/>
            <w:lang w:val="en-US" w:eastAsia="en-US"/>
          </w:rPr>
          <w:tab/>
        </w:r>
      </w:ins>
      <w:ins w:id="8431" w:author="manojk" w:date="2012-05-29T17:34:00Z">
        <w:r>
          <w:rPr>
            <w:rFonts w:ascii="Consolas" w:hAnsi="Consolas" w:cs="Consolas"/>
            <w:sz w:val="20"/>
            <w:shd w:val="clear" w:color="auto" w:fill="auto"/>
            <w:lang w:val="en-US" w:eastAsia="en-US"/>
          </w:rPr>
          <w:t xml:space="preserve">// Root menu list </w:t>
        </w:r>
      </w:ins>
      <w:ins w:id="8432" w:author="manojk" w:date="2012-05-29T17:35:00Z">
        <w:r>
          <w:rPr>
            <w:rFonts w:ascii="Consolas" w:hAnsi="Consolas" w:cs="Consolas"/>
            <w:sz w:val="20"/>
            <w:shd w:val="clear" w:color="auto" w:fill="auto"/>
            <w:lang w:val="en-US" w:eastAsia="en-US"/>
          </w:rPr>
          <w:t xml:space="preserve">of </w:t>
        </w:r>
      </w:ins>
      <w:ins w:id="8433" w:author="manojk" w:date="2012-05-29T17:34:00Z">
        <w:r>
          <w:rPr>
            <w:rFonts w:ascii="Consolas" w:hAnsi="Consolas" w:cs="Consolas"/>
            <w:sz w:val="20"/>
            <w:shd w:val="clear" w:color="auto" w:fill="auto"/>
            <w:lang w:val="en-US" w:eastAsia="en-US"/>
          </w:rPr>
          <w:t>all the containers</w:t>
        </w:r>
      </w:ins>
    </w:p>
    <w:p w:rsidR="00000000" w:rsidRDefault="00D77446">
      <w:pPr>
        <w:widowControl/>
        <w:ind w:firstLine="720"/>
        <w:rPr>
          <w:ins w:id="8434" w:author="manojk" w:date="2012-05-29T17:33:00Z"/>
          <w:rFonts w:ascii="Consolas" w:hAnsi="Consolas" w:cs="Consolas"/>
          <w:color w:val="auto"/>
          <w:sz w:val="20"/>
          <w:shd w:val="clear" w:color="auto" w:fill="auto"/>
          <w:lang w:val="en-US" w:eastAsia="en-US"/>
        </w:rPr>
        <w:pPrChange w:id="8435" w:author="manojk" w:date="2012-05-29T17:34:00Z">
          <w:pPr>
            <w:widowControl/>
          </w:pPr>
        </w:pPrChange>
      </w:pPr>
      <w:ins w:id="8436" w:author="manojk" w:date="2012-05-29T17:33:00Z">
        <w:r>
          <w:rPr>
            <w:rFonts w:ascii="Consolas" w:hAnsi="Consolas" w:cs="Consolas"/>
            <w:sz w:val="20"/>
            <w:shd w:val="clear" w:color="auto" w:fill="auto"/>
            <w:lang w:val="en-US" w:eastAsia="en-US"/>
          </w:rPr>
          <w:t>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List&lt;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&gt;&gt;&gt;</w:t>
        </w:r>
        <w:proofErr w:type="spellStart"/>
        <w:r>
          <w:rPr>
            <w:rFonts w:ascii="Consolas" w:hAnsi="Consolas" w:cs="Consolas"/>
            <w:color w:val="0000C0"/>
            <w:sz w:val="20"/>
            <w:shd w:val="clear" w:color="auto" w:fill="auto"/>
            <w:lang w:val="en-US" w:eastAsia="en-US"/>
          </w:rPr>
          <w:t>clntCntrRootMenuInfoMap</w:t>
        </w:r>
        <w:proofErr w:type="spellEnd"/>
        <w:r>
          <w:rPr>
            <w:rFonts w:ascii="Consolas" w:hAnsi="Consolas" w:cs="Consolas"/>
            <w:sz w:val="20"/>
            <w:shd w:val="clear" w:color="auto" w:fill="auto"/>
            <w:lang w:val="en-US" w:eastAsia="en-US"/>
          </w:rPr>
          <w:t>;</w:t>
        </w:r>
      </w:ins>
    </w:p>
    <w:p w:rsidR="008E20A3" w:rsidRDefault="008E20A3" w:rsidP="00D77446">
      <w:pPr>
        <w:widowControl/>
        <w:rPr>
          <w:ins w:id="8437" w:author="manojk" w:date="2012-05-29T17:35:00Z"/>
          <w:rFonts w:ascii="Consolas" w:hAnsi="Consolas" w:cs="Consolas"/>
          <w:color w:val="3F7F5F"/>
          <w:sz w:val="20"/>
          <w:shd w:val="clear" w:color="auto" w:fill="auto"/>
          <w:lang w:val="en-US" w:eastAsia="en-US"/>
        </w:rPr>
      </w:pPr>
    </w:p>
    <w:p w:rsidR="008E20A3" w:rsidRDefault="008E20A3" w:rsidP="00D77446">
      <w:pPr>
        <w:widowControl/>
        <w:rPr>
          <w:ins w:id="8438" w:author="manojk" w:date="2012-05-29T17:35:00Z"/>
          <w:rFonts w:ascii="Consolas" w:hAnsi="Consolas" w:cs="Consolas"/>
          <w:color w:val="3F7F5F"/>
          <w:sz w:val="20"/>
          <w:shd w:val="clear" w:color="auto" w:fill="auto"/>
          <w:lang w:val="en-US" w:eastAsia="en-US"/>
        </w:rPr>
      </w:pPr>
      <w:ins w:id="8439" w:author="manojk" w:date="2012-05-29T17:35:00Z">
        <w:r>
          <w:rPr>
            <w:rFonts w:ascii="Consolas" w:hAnsi="Consolas" w:cs="Consolas"/>
            <w:color w:val="3F7F5F"/>
            <w:sz w:val="20"/>
            <w:shd w:val="clear" w:color="auto" w:fill="auto"/>
            <w:lang w:val="en-US" w:eastAsia="en-US"/>
          </w:rPr>
          <w:tab/>
          <w:t>//</w:t>
        </w:r>
      </w:ins>
      <w:ins w:id="8440" w:author="manojk" w:date="2012-05-29T17:38:00Z">
        <w:r w:rsidR="005B7D18">
          <w:rPr>
            <w:rFonts w:ascii="Consolas" w:hAnsi="Consolas" w:cs="Consolas"/>
            <w:color w:val="3F7F5F"/>
            <w:sz w:val="20"/>
            <w:shd w:val="clear" w:color="auto" w:fill="auto"/>
            <w:lang w:val="en-US" w:eastAsia="en-US"/>
          </w:rPr>
          <w:t>Menu details (with hierarchy) per profile-role</w:t>
        </w:r>
      </w:ins>
    </w:p>
    <w:p w:rsidR="00D77446" w:rsidRDefault="00D77446" w:rsidP="00D77446">
      <w:pPr>
        <w:widowControl/>
        <w:rPr>
          <w:ins w:id="8441" w:author="manojk" w:date="2012-05-29T17:33:00Z"/>
          <w:rFonts w:ascii="Consolas" w:hAnsi="Consolas" w:cs="Consolas"/>
          <w:color w:val="auto"/>
          <w:sz w:val="20"/>
          <w:shd w:val="clear" w:color="auto" w:fill="auto"/>
          <w:lang w:val="en-US" w:eastAsia="en-US"/>
        </w:rPr>
      </w:pPr>
      <w:ins w:id="8442" w:author="manojk" w:date="2012-05-29T17:33:00Z">
        <w:r>
          <w:rPr>
            <w:rFonts w:ascii="Consolas" w:hAnsi="Consolas" w:cs="Consolas"/>
            <w:sz w:val="20"/>
            <w:shd w:val="clear" w:color="auto" w:fill="auto"/>
            <w:lang w:val="en-US" w:eastAsia="en-US"/>
          </w:rPr>
          <w:tab/>
          <w:t>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xml:space="preserve">, </w:t>
        </w:r>
        <w:proofErr w:type="spellStart"/>
        <w:r>
          <w:rPr>
            <w:rFonts w:ascii="Consolas" w:hAnsi="Consolas" w:cs="Consolas"/>
            <w:sz w:val="20"/>
            <w:shd w:val="clear" w:color="auto" w:fill="auto"/>
            <w:lang w:val="en-US" w:eastAsia="en-US"/>
          </w:rPr>
          <w:t>MenuItemsVO</w:t>
        </w:r>
        <w:proofErr w:type="spellEnd"/>
        <w:r>
          <w:rPr>
            <w:rFonts w:ascii="Consolas" w:hAnsi="Consolas" w:cs="Consolas"/>
            <w:sz w:val="20"/>
            <w:shd w:val="clear" w:color="auto" w:fill="auto"/>
            <w:lang w:val="en-US" w:eastAsia="en-US"/>
          </w:rPr>
          <w:t>&gt;&gt;&gt;&gt;</w:t>
        </w:r>
        <w:proofErr w:type="spellStart"/>
        <w:r>
          <w:rPr>
            <w:rFonts w:ascii="Consolas" w:hAnsi="Consolas" w:cs="Consolas"/>
            <w:color w:val="0000C0"/>
            <w:sz w:val="20"/>
            <w:shd w:val="clear" w:color="auto" w:fill="auto"/>
            <w:lang w:val="en-US" w:eastAsia="en-US"/>
          </w:rPr>
          <w:t>menuClntPflRoleDataMap</w:t>
        </w:r>
        <w:proofErr w:type="spellEnd"/>
        <w:r>
          <w:rPr>
            <w:rFonts w:ascii="Consolas" w:hAnsi="Consolas" w:cs="Consolas"/>
            <w:sz w:val="20"/>
            <w:shd w:val="clear" w:color="auto" w:fill="auto"/>
            <w:lang w:val="en-US" w:eastAsia="en-US"/>
          </w:rPr>
          <w:t>;</w:t>
        </w:r>
      </w:ins>
    </w:p>
    <w:p w:rsidR="005B7D18" w:rsidRDefault="005B7D18" w:rsidP="005B7D18">
      <w:pPr>
        <w:widowControl/>
        <w:rPr>
          <w:ins w:id="8443" w:author="manojk" w:date="2012-05-29T17:38:00Z"/>
          <w:rFonts w:ascii="Consolas" w:hAnsi="Consolas" w:cs="Consolas"/>
          <w:color w:val="3F7F5F"/>
          <w:sz w:val="20"/>
          <w:shd w:val="clear" w:color="auto" w:fill="auto"/>
          <w:lang w:val="en-US" w:eastAsia="en-US"/>
        </w:rPr>
      </w:pPr>
    </w:p>
    <w:p w:rsidR="005B7D18" w:rsidRDefault="005B7D18" w:rsidP="005B7D18">
      <w:pPr>
        <w:widowControl/>
        <w:rPr>
          <w:ins w:id="8444" w:author="manojk" w:date="2012-05-29T17:38:00Z"/>
          <w:rFonts w:ascii="Consolas" w:hAnsi="Consolas" w:cs="Consolas"/>
          <w:color w:val="3F7F5F"/>
          <w:sz w:val="20"/>
          <w:shd w:val="clear" w:color="auto" w:fill="auto"/>
          <w:lang w:val="en-US" w:eastAsia="en-US"/>
        </w:rPr>
      </w:pPr>
      <w:ins w:id="8445" w:author="manojk" w:date="2012-05-29T17:38:00Z">
        <w:r>
          <w:rPr>
            <w:rFonts w:ascii="Consolas" w:hAnsi="Consolas" w:cs="Consolas"/>
            <w:color w:val="3F7F5F"/>
            <w:sz w:val="20"/>
            <w:shd w:val="clear" w:color="auto" w:fill="auto"/>
            <w:lang w:val="en-US" w:eastAsia="en-US"/>
          </w:rPr>
          <w:tab/>
          <w:t xml:space="preserve">//Menu </w:t>
        </w:r>
      </w:ins>
      <w:proofErr w:type="spellStart"/>
      <w:ins w:id="8446" w:author="manojk" w:date="2012-05-29T17:52:00Z">
        <w:r w:rsidR="00696691">
          <w:rPr>
            <w:rFonts w:ascii="Consolas" w:hAnsi="Consolas" w:cs="Consolas"/>
            <w:color w:val="3F7F5F"/>
            <w:sz w:val="20"/>
            <w:shd w:val="clear" w:color="auto" w:fill="auto"/>
            <w:lang w:val="en-US" w:eastAsia="en-US"/>
          </w:rPr>
          <w:t>lables</w:t>
        </w:r>
        <w:proofErr w:type="spellEnd"/>
        <w:r w:rsidR="00696691">
          <w:rPr>
            <w:rFonts w:ascii="Consolas" w:hAnsi="Consolas" w:cs="Consolas"/>
            <w:color w:val="3F7F5F"/>
            <w:sz w:val="20"/>
            <w:shd w:val="clear" w:color="auto" w:fill="auto"/>
            <w:lang w:val="en-US" w:eastAsia="en-US"/>
          </w:rPr>
          <w:t xml:space="preserve"> and other locale based dat</w:t>
        </w:r>
      </w:ins>
      <w:ins w:id="8447" w:author="manojk" w:date="2012-05-29T17:53:00Z">
        <w:r w:rsidR="00696691">
          <w:rPr>
            <w:rFonts w:ascii="Consolas" w:hAnsi="Consolas" w:cs="Consolas"/>
            <w:color w:val="3F7F5F"/>
            <w:sz w:val="20"/>
            <w:shd w:val="clear" w:color="auto" w:fill="auto"/>
            <w:lang w:val="en-US" w:eastAsia="en-US"/>
          </w:rPr>
          <w:t xml:space="preserve">a </w:t>
        </w:r>
      </w:ins>
      <w:ins w:id="8448" w:author="manojk" w:date="2012-05-29T17:38:00Z">
        <w:r>
          <w:rPr>
            <w:rFonts w:ascii="Consolas" w:hAnsi="Consolas" w:cs="Consolas"/>
            <w:color w:val="3F7F5F"/>
            <w:sz w:val="20"/>
            <w:shd w:val="clear" w:color="auto" w:fill="auto"/>
            <w:lang w:val="en-US" w:eastAsia="en-US"/>
          </w:rPr>
          <w:t xml:space="preserve">per </w:t>
        </w:r>
        <w:r w:rsidR="00696691">
          <w:rPr>
            <w:rFonts w:ascii="Consolas" w:hAnsi="Consolas" w:cs="Consolas"/>
            <w:color w:val="3F7F5F"/>
            <w:sz w:val="20"/>
            <w:shd w:val="clear" w:color="auto" w:fill="auto"/>
            <w:lang w:val="en-US" w:eastAsia="en-US"/>
          </w:rPr>
          <w:t>profile-</w:t>
        </w:r>
      </w:ins>
      <w:ins w:id="8449" w:author="manojk" w:date="2012-05-29T17:53:00Z">
        <w:r w:rsidR="00696691">
          <w:rPr>
            <w:rFonts w:ascii="Consolas" w:hAnsi="Consolas" w:cs="Consolas"/>
            <w:color w:val="3F7F5F"/>
            <w:sz w:val="20"/>
            <w:shd w:val="clear" w:color="auto" w:fill="auto"/>
            <w:lang w:val="en-US" w:eastAsia="en-US"/>
          </w:rPr>
          <w:t>locale</w:t>
        </w:r>
      </w:ins>
    </w:p>
    <w:p w:rsidR="00D77446" w:rsidRDefault="00D77446" w:rsidP="00D77446">
      <w:pPr>
        <w:widowControl/>
        <w:rPr>
          <w:ins w:id="8450" w:author="manojk" w:date="2012-05-29T17:33:00Z"/>
          <w:rFonts w:ascii="Consolas" w:hAnsi="Consolas" w:cs="Consolas"/>
          <w:color w:val="auto"/>
          <w:sz w:val="20"/>
          <w:shd w:val="clear" w:color="auto" w:fill="auto"/>
          <w:lang w:val="en-US" w:eastAsia="en-US"/>
        </w:rPr>
      </w:pPr>
      <w:ins w:id="8451" w:author="manojk" w:date="2012-05-29T17:33:00Z">
        <w:r>
          <w:rPr>
            <w:rFonts w:ascii="Consolas" w:hAnsi="Consolas" w:cs="Consolas"/>
            <w:sz w:val="20"/>
            <w:shd w:val="clear" w:color="auto" w:fill="auto"/>
            <w:lang w:val="en-US" w:eastAsia="en-US"/>
          </w:rPr>
          <w:tab/>
          <w:t>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Map&lt;Integer, Map&lt;</w:t>
        </w:r>
        <w:proofErr w:type="spellStart"/>
        <w:r>
          <w:rPr>
            <w:rFonts w:ascii="Consolas" w:hAnsi="Consolas" w:cs="Consolas"/>
            <w:sz w:val="20"/>
            <w:shd w:val="clear" w:color="auto" w:fill="auto"/>
            <w:lang w:val="en-US" w:eastAsia="en-US"/>
          </w:rPr>
          <w:t>BigInteger</w:t>
        </w:r>
        <w:proofErr w:type="spellEnd"/>
        <w:r>
          <w:rPr>
            <w:rFonts w:ascii="Consolas" w:hAnsi="Consolas" w:cs="Consolas"/>
            <w:sz w:val="20"/>
            <w:shd w:val="clear" w:color="auto" w:fill="auto"/>
            <w:lang w:val="en-US" w:eastAsia="en-US"/>
          </w:rPr>
          <w:t>, Map&lt;String, String&gt;&gt;&gt;&gt;&gt;</w:t>
        </w:r>
        <w:proofErr w:type="spellStart"/>
        <w:r>
          <w:rPr>
            <w:rFonts w:ascii="Consolas" w:hAnsi="Consolas" w:cs="Consolas"/>
            <w:color w:val="0000C0"/>
            <w:sz w:val="20"/>
            <w:shd w:val="clear" w:color="auto" w:fill="auto"/>
            <w:lang w:val="en-US" w:eastAsia="en-US"/>
          </w:rPr>
          <w:t>menuClntPflLclTransMap</w:t>
        </w:r>
        <w:proofErr w:type="spellEnd"/>
        <w:r>
          <w:rPr>
            <w:rFonts w:ascii="Consolas" w:hAnsi="Consolas" w:cs="Consolas"/>
            <w:sz w:val="20"/>
            <w:shd w:val="clear" w:color="auto" w:fill="auto"/>
            <w:lang w:val="en-US" w:eastAsia="en-US"/>
          </w:rPr>
          <w:t>;</w:t>
        </w:r>
      </w:ins>
    </w:p>
    <w:p w:rsidR="00D77446" w:rsidRDefault="00D77446" w:rsidP="00D35952">
      <w:pPr>
        <w:rPr>
          <w:ins w:id="8452" w:author="manojk" w:date="2012-05-29T17:30:00Z"/>
        </w:rPr>
      </w:pPr>
    </w:p>
    <w:p w:rsidR="00D35952" w:rsidRDefault="00DF6216" w:rsidP="00D35952">
      <w:pPr>
        <w:rPr>
          <w:ins w:id="8453" w:author="manojk" w:date="2012-05-29T17:53:00Z"/>
          <w:b/>
        </w:rPr>
      </w:pPr>
      <w:ins w:id="8454" w:author="manojk" w:date="2012-05-29T17:31:00Z">
        <w:r w:rsidRPr="00DF6216">
          <w:rPr>
            <w:b/>
            <w:rPrChange w:id="8455" w:author="manojk" w:date="2012-05-29T17:33:00Z">
              <w:rPr>
                <w:i/>
                <w:color w:val="004080"/>
                <w:sz w:val="20"/>
              </w:rPr>
            </w:rPrChange>
          </w:rPr>
          <w:t>Mess</w:t>
        </w:r>
      </w:ins>
      <w:ins w:id="8456" w:author="manojk" w:date="2012-05-29T17:33:00Z">
        <w:r w:rsidRPr="00DF6216">
          <w:rPr>
            <w:b/>
            <w:rPrChange w:id="8457" w:author="manojk" w:date="2012-05-29T17:33:00Z">
              <w:rPr>
                <w:i/>
                <w:color w:val="004080"/>
                <w:sz w:val="20"/>
              </w:rPr>
            </w:rPrChange>
          </w:rPr>
          <w:t>ages</w:t>
        </w:r>
      </w:ins>
      <w:ins w:id="8458" w:author="manojk" w:date="2012-05-29T17:31:00Z">
        <w:r w:rsidRPr="00DF6216">
          <w:rPr>
            <w:b/>
            <w:rPrChange w:id="8459" w:author="manojk" w:date="2012-05-29T17:33:00Z">
              <w:rPr>
                <w:i/>
                <w:color w:val="004080"/>
                <w:sz w:val="20"/>
              </w:rPr>
            </w:rPrChange>
          </w:rPr>
          <w:t>:</w:t>
        </w:r>
      </w:ins>
    </w:p>
    <w:p w:rsidR="00000000" w:rsidRDefault="009C6E97">
      <w:pPr>
        <w:ind w:firstLine="720"/>
        <w:rPr>
          <w:ins w:id="8460" w:author="manojk" w:date="2012-05-29T17:53:00Z"/>
        </w:rPr>
        <w:pPrChange w:id="8461" w:author="manojk" w:date="2012-05-29T17:53:00Z">
          <w:pPr/>
        </w:pPrChange>
      </w:pPr>
      <w:ins w:id="8462" w:author="manojk" w:date="2012-05-29T17:53:00Z">
        <w:r w:rsidRPr="00131779">
          <w:t xml:space="preserve">// </w:t>
        </w:r>
        <w:r>
          <w:t xml:space="preserve"> profile locale based data for messages</w:t>
        </w:r>
      </w:ins>
    </w:p>
    <w:p w:rsidR="009C6E97" w:rsidRPr="009C6E97" w:rsidRDefault="009C6E97" w:rsidP="00D35952">
      <w:pPr>
        <w:rPr>
          <w:ins w:id="8463" w:author="manojk" w:date="2012-05-29T17:31:00Z"/>
        </w:rPr>
      </w:pPr>
      <w:ins w:id="8464" w:author="manojk" w:date="2012-05-29T17:53:00Z">
        <w:r w:rsidRPr="00131779">
          <w:tab/>
          <w:t>Map&lt;Integer, Map&lt;</w:t>
        </w:r>
        <w:proofErr w:type="spellStart"/>
        <w:r w:rsidRPr="00131779">
          <w:t>BigInteger</w:t>
        </w:r>
        <w:proofErr w:type="spellEnd"/>
        <w:r w:rsidRPr="00131779">
          <w:t>, Map&lt;</w:t>
        </w:r>
        <w:proofErr w:type="spellStart"/>
        <w:r w:rsidRPr="00131779">
          <w:t>BigInteger</w:t>
        </w:r>
        <w:proofErr w:type="spellEnd"/>
        <w:r w:rsidRPr="00131779">
          <w:t>, Map&lt;</w:t>
        </w:r>
        <w:proofErr w:type="spellStart"/>
        <w:r w:rsidRPr="00131779">
          <w:t>BigInteger</w:t>
        </w:r>
        <w:proofErr w:type="spellEnd"/>
        <w:r w:rsidRPr="00131779">
          <w:t xml:space="preserve">, Map&lt;String, </w:t>
        </w:r>
        <w:proofErr w:type="spellStart"/>
        <w:r w:rsidRPr="00131779">
          <w:t>VwMessageProp</w:t>
        </w:r>
        <w:proofErr w:type="spellEnd"/>
        <w:r w:rsidRPr="00131779">
          <w:t>&gt;&gt;&gt;&gt;&gt;</w:t>
        </w:r>
        <w:proofErr w:type="spellStart"/>
        <w:r w:rsidRPr="00131779">
          <w:t>clntPflLclMsgMap</w:t>
        </w:r>
        <w:proofErr w:type="spellEnd"/>
        <w:r w:rsidRPr="00131779">
          <w:t>;</w:t>
        </w:r>
      </w:ins>
    </w:p>
    <w:p w:rsidR="00000000" w:rsidRDefault="00F64F03">
      <w:pPr>
        <w:numPr>
          <w:numberingChange w:id="8465" w:author="atuld" w:date="2012-04-26T11:16:00Z" w:original="%1:3:0:.%2:14:0:"/>
        </w:numPr>
        <w:pPrChange w:id="8466" w:author="manojk" w:date="2012-05-29T17:14:00Z">
          <w:pPr>
            <w:pStyle w:val="Heading2"/>
          </w:pPr>
        </w:pPrChange>
      </w:pPr>
      <w:del w:id="8467" w:author="manojk" w:date="2012-04-27T12:50:00Z">
        <w:r w:rsidDel="007B7739">
          <w:br w:type="page"/>
        </w:r>
      </w:del>
    </w:p>
    <w:p w:rsidR="00F64F03" w:rsidRDefault="00F64F03" w:rsidP="008A6DF2">
      <w:pPr>
        <w:pStyle w:val="Heading2"/>
        <w:numPr>
          <w:numberingChange w:id="8468" w:author="atuld" w:date="2012-04-26T11:16:00Z" w:original="%1:3:0:.%2:14:0:"/>
        </w:numPr>
      </w:pPr>
      <w:bookmarkStart w:id="8469" w:name="_Toc326167538"/>
      <w:r>
        <w:t>Integration with HAT (Help Authoring Tool)</w:t>
      </w:r>
      <w:bookmarkEnd w:id="8469"/>
    </w:p>
    <w:p w:rsidR="00F64F03" w:rsidRDefault="00F64F03" w:rsidP="008A6DF2">
      <w:pPr>
        <w:pStyle w:val="Heading3"/>
      </w:pPr>
      <w:bookmarkStart w:id="8470" w:name="_Toc326167539"/>
      <w:r>
        <w:t>Database Design</w:t>
      </w:r>
      <w:bookmarkEnd w:id="8470"/>
    </w:p>
    <w:p w:rsidR="00F64F03" w:rsidRDefault="00F64F03" w:rsidP="008A6DF2">
      <w:pPr>
        <w:pStyle w:val="Heading3"/>
        <w:numPr>
          <w:numberingChange w:id="8471" w:author="atuld" w:date="2012-04-26T11:16:00Z" w:original="%1:3:0:.%2:15:0:.%3:1:0:"/>
        </w:numPr>
      </w:pPr>
      <w:bookmarkStart w:id="8472" w:name="_Toc326167540"/>
      <w:r>
        <w:t>View Integration with HAT</w:t>
      </w:r>
      <w:bookmarkEnd w:id="8472"/>
    </w:p>
    <w:p w:rsidR="00F64F03" w:rsidRPr="008A6DF2" w:rsidRDefault="00F64F03" w:rsidP="008A6DF2">
      <w:pPr>
        <w:pStyle w:val="Heading4"/>
        <w:numPr>
          <w:numberingChange w:id="8473" w:author="atuld" w:date="2012-04-26T11:16:00Z" w:original="%1:3:0:.%2:15:0:.%3:2:0:.%4:1:0:"/>
        </w:numPr>
      </w:pPr>
      <w:bookmarkStart w:id="8474" w:name="_Toc326167541"/>
      <w:r>
        <w:t>Context Sensitive Help</w:t>
      </w:r>
      <w:bookmarkEnd w:id="8474"/>
    </w:p>
    <w:p w:rsidR="00F64F03" w:rsidRPr="00583CE0" w:rsidRDefault="00F64F03" w:rsidP="00C67392">
      <w:pPr>
        <w:rPr>
          <w:i/>
          <w:color w:val="0070C0"/>
          <w:rPrChange w:id="8475" w:author="manojk" w:date="2012-05-29T15:34:00Z">
            <w:rPr/>
          </w:rPrChange>
        </w:rPr>
      </w:pPr>
    </w:p>
    <w:p w:rsidR="00000000" w:rsidRDefault="00DF6216">
      <w:pPr>
        <w:pStyle w:val="ListParagraph"/>
        <w:numPr>
          <w:numberingChange w:id="8476" w:author="atuld" w:date="2012-04-26T11:16:00Z" w:original="%1:3:0:.%2:16:0:"/>
        </w:numPr>
        <w:pPrChange w:id="8477" w:author="manojk" w:date="2012-05-29T15:34:00Z">
          <w:pPr>
            <w:pStyle w:val="Heading2"/>
          </w:pPr>
        </w:pPrChange>
      </w:pPr>
      <w:ins w:id="8478" w:author="manojk" w:date="2012-05-29T15:34:00Z">
        <w:r w:rsidRPr="00DF6216">
          <w:rPr>
            <w:rFonts w:cs="Arial"/>
            <w:i/>
            <w:color w:val="0070C0"/>
            <w:szCs w:val="20"/>
            <w:shd w:val="clear" w:color="auto" w:fill="FFFFFF"/>
            <w:lang w:val="en-AU" w:eastAsia="en-IN"/>
            <w:rPrChange w:id="8479" w:author="manojk" w:date="2012-05-29T15:34:00Z">
              <w:rPr>
                <w:i/>
                <w:sz w:val="20"/>
              </w:rPr>
            </w:rPrChange>
          </w:rPr>
          <w:t>&lt;To be elaborated in Sprint 3&gt;</w:t>
        </w:r>
      </w:ins>
      <w:r w:rsidRPr="00DF6216">
        <w:rPr>
          <w:rFonts w:cs="Arial"/>
          <w:i/>
          <w:color w:val="0070C0"/>
          <w:szCs w:val="20"/>
          <w:shd w:val="clear" w:color="auto" w:fill="FFFFFF"/>
          <w:lang w:val="en-AU" w:eastAsia="en-IN"/>
          <w:rPrChange w:id="8480" w:author="manojk" w:date="2012-05-29T15:34:00Z">
            <w:rPr>
              <w:i/>
              <w:sz w:val="20"/>
            </w:rPr>
          </w:rPrChange>
        </w:rPr>
        <w:br w:type="page"/>
      </w:r>
    </w:p>
    <w:p w:rsidR="00F64F03" w:rsidRDefault="00F64F03" w:rsidP="00C67392">
      <w:pPr>
        <w:pStyle w:val="Heading2"/>
      </w:pPr>
      <w:bookmarkStart w:id="8481" w:name="_Toc326167542"/>
      <w:r>
        <w:t>Logging</w:t>
      </w:r>
      <w:bookmarkEnd w:id="8481"/>
    </w:p>
    <w:p w:rsidR="00F64F03" w:rsidRDefault="00F64F03" w:rsidP="00C67392">
      <w:pPr>
        <w:pStyle w:val="Heading3"/>
        <w:numPr>
          <w:numberingChange w:id="8482" w:author="atuld" w:date="2012-04-26T11:16:00Z" w:original="%1:3:0:.%2:17:0:.%3:1:0:"/>
        </w:numPr>
      </w:pPr>
      <w:bookmarkStart w:id="8483" w:name="_Toc326167543"/>
      <w:r>
        <w:t>Local Logging</w:t>
      </w:r>
      <w:bookmarkEnd w:id="8483"/>
    </w:p>
    <w:p w:rsidR="00F64F03" w:rsidRDefault="00F64F03" w:rsidP="00C67392">
      <w:pPr>
        <w:pStyle w:val="Heading4"/>
        <w:numPr>
          <w:numberingChange w:id="8484" w:author="atuld" w:date="2012-04-26T11:16:00Z" w:original="%1:3:0:.%2:17:0:.%3:1:0:.%4:1:0:"/>
        </w:numPr>
      </w:pPr>
      <w:bookmarkStart w:id="8485" w:name="_Toc326167544"/>
      <w:r>
        <w:t>AOP Implementation</w:t>
      </w:r>
      <w:bookmarkEnd w:id="8485"/>
    </w:p>
    <w:p w:rsidR="00000000" w:rsidRDefault="00447BC5">
      <w:pPr>
        <w:pStyle w:val="ListParagraph"/>
        <w:numPr>
          <w:numberingChange w:id="8486" w:author="atuld" w:date="2012-04-26T11:16:00Z" w:original="%1:3:0:.%2:17:0:.%3:1:0:.%4:1:0:"/>
        </w:numPr>
        <w:pPrChange w:id="8487" w:author="manojk" w:date="2012-05-30T18:41:00Z">
          <w:pPr>
            <w:pStyle w:val="Heading4"/>
          </w:pPr>
        </w:pPrChange>
      </w:pPr>
      <w:ins w:id="8488" w:author="manojk" w:date="2012-05-30T18:39:00Z">
        <w:r>
          <w:t xml:space="preserve">As part of this, </w:t>
        </w:r>
      </w:ins>
      <w:ins w:id="8489" w:author="manojk" w:date="2012-05-30T18:40:00Z">
        <w:r>
          <w:t xml:space="preserve">entry and exit points for individual </w:t>
        </w:r>
      </w:ins>
      <w:ins w:id="8490" w:author="manojk" w:date="2012-05-30T18:39:00Z">
        <w:r>
          <w:t>methods</w:t>
        </w:r>
      </w:ins>
      <w:ins w:id="8491" w:author="manojk" w:date="2012-05-30T18:45:00Z">
        <w:r>
          <w:t xml:space="preserve">will </w:t>
        </w:r>
      </w:ins>
      <w:ins w:id="8492" w:author="manojk" w:date="2012-05-30T18:40:00Z">
        <w:r>
          <w:t xml:space="preserve">be captured </w:t>
        </w:r>
      </w:ins>
      <w:ins w:id="8493" w:author="manojk" w:date="2012-05-30T18:45:00Z">
        <w:r>
          <w:t xml:space="preserve">using </w:t>
        </w:r>
      </w:ins>
      <w:ins w:id="8494" w:author="manojk" w:date="2012-05-30T18:40:00Z">
        <w:r>
          <w:t xml:space="preserve">around advice. </w:t>
        </w:r>
      </w:ins>
    </w:p>
    <w:p w:rsidR="00000000" w:rsidRDefault="00C96018">
      <w:pPr>
        <w:pStyle w:val="ListParagraph"/>
        <w:numPr>
          <w:numberingChange w:id="8495" w:author="atuld" w:date="2012-04-26T11:16:00Z" w:original="%1:3:0:.%2:17:0:.%3:1:0:.%4:1:0:"/>
        </w:numPr>
        <w:pPrChange w:id="8496" w:author="manojk" w:date="2012-05-30T18:41:00Z">
          <w:pPr>
            <w:pStyle w:val="Heading4"/>
          </w:pPr>
        </w:pPrChange>
      </w:pPr>
      <w:ins w:id="8497" w:author="manojk" w:date="2012-05-30T18:49:00Z">
        <w:r w:rsidRPr="00212526">
          <w:rPr>
            <w:rFonts w:cs="Arial"/>
            <w:i/>
            <w:color w:val="0070C0"/>
            <w:szCs w:val="20"/>
            <w:shd w:val="clear" w:color="auto" w:fill="FFFFFF"/>
            <w:lang w:val="en-AU" w:eastAsia="en-IN"/>
          </w:rPr>
          <w:t>&lt;To be elaborated in Sprint 3&gt;</w:t>
        </w:r>
      </w:ins>
    </w:p>
    <w:p w:rsidR="00F64F03" w:rsidRDefault="00F64F03" w:rsidP="00C67392">
      <w:pPr>
        <w:pStyle w:val="Heading4"/>
        <w:numPr>
          <w:numberingChange w:id="8498" w:author="atuld" w:date="2012-04-26T11:16:00Z" w:original="%1:3:0:.%2:17:0:.%3:1:0:.%4:1:0:"/>
        </w:numPr>
      </w:pPr>
      <w:bookmarkStart w:id="8499" w:name="_Toc326167545"/>
      <w:r>
        <w:t>Types of Logging</w:t>
      </w:r>
      <w:bookmarkEnd w:id="8499"/>
    </w:p>
    <w:p w:rsidR="00000000" w:rsidRDefault="00C96018">
      <w:pPr>
        <w:numPr>
          <w:numberingChange w:id="8500" w:author="atuld" w:date="2012-04-26T11:16:00Z" w:original="%1:3:0:.%2:17:0:.%3:1:0:.%4:1:0:"/>
        </w:numPr>
        <w:pPrChange w:id="8501" w:author="manojk" w:date="2012-05-30T18:49:00Z">
          <w:pPr>
            <w:pStyle w:val="Heading4"/>
          </w:pPr>
        </w:pPrChange>
      </w:pPr>
      <w:ins w:id="8502" w:author="manojk" w:date="2012-05-30T18:49:00Z">
        <w:r w:rsidRPr="00212526">
          <w:rPr>
            <w:i/>
            <w:color w:val="0070C0"/>
          </w:rPr>
          <w:t>&lt;To be elaborated in Sprint 3&gt;</w:t>
        </w:r>
      </w:ins>
    </w:p>
    <w:p w:rsidR="00F64F03" w:rsidRDefault="00F64F03" w:rsidP="00C67392">
      <w:pPr>
        <w:pStyle w:val="Heading3"/>
        <w:numPr>
          <w:numberingChange w:id="8503" w:author="atuld" w:date="2012-04-26T11:16:00Z" w:original="%1:3:0:.%2:17:0:.%3:2:0:"/>
        </w:numPr>
      </w:pPr>
      <w:bookmarkStart w:id="8504" w:name="_Toc326167546"/>
      <w:r>
        <w:t>Remote Logging</w:t>
      </w:r>
      <w:bookmarkEnd w:id="8504"/>
    </w:p>
    <w:p w:rsidR="00F64F03" w:rsidRDefault="00F64F03" w:rsidP="008A6DF2">
      <w:pPr>
        <w:pStyle w:val="Heading4"/>
        <w:numPr>
          <w:numberingChange w:id="8505" w:author="atuld" w:date="2012-04-26T11:16:00Z" w:original="%1:3:0:.%2:17:0:.%3:2:0:.%4:1:0:"/>
        </w:numPr>
      </w:pPr>
      <w:bookmarkStart w:id="8506" w:name="_Toc326167547"/>
      <w:r>
        <w:t>Service Invocation</w:t>
      </w:r>
      <w:bookmarkEnd w:id="8506"/>
    </w:p>
    <w:p w:rsidR="00000000" w:rsidRDefault="00C96018">
      <w:pPr>
        <w:numPr>
          <w:numberingChange w:id="8507" w:author="atuld" w:date="2012-04-26T11:16:00Z" w:original="%1:3:0:.%2:17:0:.%3:2:0:.%4:1:0:"/>
        </w:numPr>
        <w:pPrChange w:id="8508" w:author="manojk" w:date="2012-05-30T18:49:00Z">
          <w:pPr>
            <w:pStyle w:val="Heading4"/>
          </w:pPr>
        </w:pPrChange>
      </w:pPr>
      <w:ins w:id="8509" w:author="manojk" w:date="2012-05-30T18:49:00Z">
        <w:r w:rsidRPr="00212526">
          <w:rPr>
            <w:i/>
            <w:color w:val="0070C0"/>
          </w:rPr>
          <w:t>&lt;To be elaborated in Sprint 3&gt;</w:t>
        </w:r>
      </w:ins>
    </w:p>
    <w:p w:rsidR="00F64F03" w:rsidRDefault="00F64F03" w:rsidP="008A6DF2">
      <w:pPr>
        <w:pStyle w:val="Heading4"/>
        <w:numPr>
          <w:numberingChange w:id="8510" w:author="atuld" w:date="2012-04-26T11:16:00Z" w:original="%1:3:0:.%2:17:0:.%3:2:0:.%4:1:0:"/>
        </w:numPr>
      </w:pPr>
      <w:bookmarkStart w:id="8511" w:name="_Toc326167548"/>
      <w:r>
        <w:t>Remote Logging Sequence Diagram</w:t>
      </w:r>
      <w:bookmarkEnd w:id="8511"/>
    </w:p>
    <w:p w:rsidR="00000000" w:rsidRDefault="00C96018">
      <w:pPr>
        <w:numPr>
          <w:numberingChange w:id="8512" w:author="atuld" w:date="2012-04-26T11:16:00Z" w:original="%1:3:0:.%2:17:0:.%3:2:0:.%4:1:0:"/>
        </w:numPr>
        <w:pPrChange w:id="8513" w:author="manojk" w:date="2012-05-30T18:49:00Z">
          <w:pPr>
            <w:pStyle w:val="Heading4"/>
          </w:pPr>
        </w:pPrChange>
      </w:pPr>
      <w:ins w:id="8514" w:author="manojk" w:date="2012-05-30T18:49:00Z">
        <w:r w:rsidRPr="00212526">
          <w:rPr>
            <w:i/>
            <w:color w:val="0070C0"/>
          </w:rPr>
          <w:t>&lt;To be elaborated in Sprint 3&gt;</w:t>
        </w:r>
      </w:ins>
    </w:p>
    <w:p w:rsidR="00F64F03" w:rsidRPr="00C67392" w:rsidRDefault="00F64F03" w:rsidP="00C67392"/>
    <w:p w:rsidR="00F64F03" w:rsidRDefault="00F64F03">
      <w:pPr>
        <w:widowControl/>
        <w:autoSpaceDE/>
        <w:autoSpaceDN/>
        <w:adjustRightInd/>
        <w:rPr>
          <w:b/>
          <w:bCs/>
          <w:color w:val="004080"/>
          <w:sz w:val="28"/>
          <w:szCs w:val="28"/>
        </w:rPr>
      </w:pPr>
      <w:r>
        <w:br w:type="page"/>
      </w:r>
    </w:p>
    <w:p w:rsidR="00F64F03" w:rsidRDefault="00F64F03" w:rsidP="008A6DF2">
      <w:pPr>
        <w:pStyle w:val="Heading2"/>
        <w:numPr>
          <w:numberingChange w:id="8515" w:author="atuld" w:date="2012-04-26T11:16:00Z" w:original="%1:3:0:.%2:18:0:"/>
        </w:numPr>
      </w:pPr>
      <w:bookmarkStart w:id="8516" w:name="_Toc326167549"/>
      <w:r>
        <w:t>Exception Management</w:t>
      </w:r>
      <w:bookmarkEnd w:id="8516"/>
    </w:p>
    <w:p w:rsidR="00F64F03" w:rsidRDefault="00F64F03" w:rsidP="008A6DF2">
      <w:pPr>
        <w:pStyle w:val="Heading3"/>
        <w:numPr>
          <w:numberingChange w:id="8517" w:author="atuld" w:date="2012-04-26T11:16:00Z" w:original="%1:3:0:.%2:18:0:.%3:1:0:"/>
        </w:numPr>
      </w:pPr>
      <w:bookmarkStart w:id="8518" w:name="_Toc326167550"/>
      <w:r>
        <w:t>Exception Hierarchy</w:t>
      </w:r>
      <w:bookmarkEnd w:id="8518"/>
    </w:p>
    <w:p w:rsidR="00F64F03" w:rsidRDefault="00F64F03" w:rsidP="00E979AB">
      <w:pPr>
        <w:numPr>
          <w:ins w:id="8519" w:author="atuld" w:date="2012-04-26T19:22:00Z"/>
        </w:numPr>
        <w:rPr>
          <w:ins w:id="8520" w:author="atuld" w:date="2012-04-26T19:22:00Z"/>
        </w:rPr>
      </w:pPr>
    </w:p>
    <w:p w:rsidR="00F64F03" w:rsidRDefault="00F64F03" w:rsidP="00E979AB">
      <w:pPr>
        <w:rPr>
          <w:ins w:id="8521" w:author="atuld" w:date="2012-04-26T19:23:00Z"/>
        </w:rPr>
      </w:pPr>
      <w:ins w:id="8522" w:author="atuld" w:date="2012-04-26T19:22:00Z">
        <w:r>
          <w:t xml:space="preserve">Exception would be handled by creating  base exception </w:t>
        </w:r>
      </w:ins>
      <w:ins w:id="8523" w:author="atuld" w:date="2012-04-26T19:23:00Z">
        <w:r>
          <w:t xml:space="preserve"> class  that would be inherited by  all </w:t>
        </w:r>
      </w:ins>
    </w:p>
    <w:p w:rsidR="00F64F03" w:rsidRDefault="00F64F03" w:rsidP="00E979AB">
      <w:pPr>
        <w:numPr>
          <w:ins w:id="8524" w:author="atuld" w:date="2012-04-26T19:23:00Z"/>
        </w:numPr>
        <w:rPr>
          <w:ins w:id="8525" w:author="atuld" w:date="2012-04-26T19:24:00Z"/>
        </w:rPr>
      </w:pPr>
      <w:ins w:id="8526" w:author="atuld" w:date="2012-04-26T19:23:00Z">
        <w:r>
          <w:t>Child exceptions.I</w:t>
        </w:r>
      </w:ins>
      <w:ins w:id="8527" w:author="atuld" w:date="2012-04-26T19:24:00Z">
        <w:r>
          <w:t>t would contain error status codes that would represent the exception type.</w:t>
        </w:r>
      </w:ins>
    </w:p>
    <w:p w:rsidR="00F64F03" w:rsidRDefault="00F64F03" w:rsidP="00E979AB">
      <w:pPr>
        <w:numPr>
          <w:ins w:id="8528" w:author="atuld" w:date="2012-04-26T19:23:00Z"/>
        </w:numPr>
        <w:rPr>
          <w:ins w:id="8529" w:author="atuld" w:date="2012-04-26T19:24:00Z"/>
        </w:rPr>
      </w:pPr>
      <w:ins w:id="8530" w:author="atuld" w:date="2012-04-26T19:24:00Z">
        <w:r>
          <w:t>Following types of exceptions can be handled:-</w:t>
        </w:r>
      </w:ins>
    </w:p>
    <w:p w:rsidR="00000000" w:rsidRDefault="00F64F03">
      <w:pPr>
        <w:numPr>
          <w:ilvl w:val="0"/>
          <w:numId w:val="23"/>
          <w:ins w:id="8531" w:author="atuld" w:date="2012-04-26T19:26:00Z"/>
        </w:numPr>
        <w:rPr>
          <w:ins w:id="8532" w:author="atuld" w:date="2012-04-26T19:26:00Z"/>
        </w:rPr>
        <w:pPrChange w:id="8533" w:author="atuld" w:date="2012-04-26T19:26:00Z">
          <w:pPr>
            <w:numPr>
              <w:ilvl w:val="1"/>
              <w:numId w:val="23"/>
            </w:numPr>
            <w:tabs>
              <w:tab w:val="num" w:pos="1800"/>
            </w:tabs>
            <w:ind w:left="1080" w:hanging="360"/>
          </w:pPr>
        </w:pPrChange>
      </w:pPr>
      <w:ins w:id="8534" w:author="atuld" w:date="2012-04-26T19:26:00Z">
        <w:r>
          <w:t xml:space="preserve">Data </w:t>
        </w:r>
      </w:ins>
      <w:ins w:id="8535" w:author="manojk" w:date="2012-05-30T18:50:00Z">
        <w:r w:rsidR="00FC59DE">
          <w:t>(Dao)</w:t>
        </w:r>
      </w:ins>
      <w:ins w:id="8536" w:author="atuld" w:date="2012-04-26T19:26:00Z">
        <w:r>
          <w:t>related exceptions</w:t>
        </w:r>
      </w:ins>
    </w:p>
    <w:p w:rsidR="00000000" w:rsidRDefault="00F64F03">
      <w:pPr>
        <w:numPr>
          <w:ilvl w:val="0"/>
          <w:numId w:val="23"/>
          <w:ins w:id="8537" w:author="atuld" w:date="2012-04-26T19:26:00Z"/>
        </w:numPr>
        <w:rPr>
          <w:ins w:id="8538" w:author="atuld" w:date="2012-04-26T19:26:00Z"/>
        </w:rPr>
        <w:pPrChange w:id="8539" w:author="atuld" w:date="2012-04-26T19:26:00Z">
          <w:pPr>
            <w:numPr>
              <w:ilvl w:val="1"/>
              <w:numId w:val="23"/>
            </w:numPr>
            <w:tabs>
              <w:tab w:val="num" w:pos="1800"/>
            </w:tabs>
            <w:ind w:left="1080" w:hanging="360"/>
          </w:pPr>
        </w:pPrChange>
      </w:pPr>
      <w:ins w:id="8540" w:author="atuld" w:date="2012-04-26T19:26:00Z">
        <w:del w:id="8541" w:author="manojk" w:date="2012-05-30T18:50:00Z">
          <w:r w:rsidDel="00FC59DE">
            <w:delText>Session related exceptions</w:delText>
          </w:r>
        </w:del>
      </w:ins>
      <w:ins w:id="8542" w:author="manojk" w:date="2012-05-30T18:50:00Z">
        <w:r w:rsidR="00FC59DE">
          <w:t>Framework related exception</w:t>
        </w:r>
      </w:ins>
    </w:p>
    <w:p w:rsidR="00000000" w:rsidRDefault="00F64F03">
      <w:pPr>
        <w:numPr>
          <w:ins w:id="8543" w:author="atuld" w:date="2012-04-26T19:26:00Z"/>
        </w:numPr>
        <w:ind w:left="1080"/>
        <w:pPrChange w:id="8544" w:author="manojk" w:date="2012-05-30T18:52:00Z">
          <w:pPr>
            <w:numPr>
              <w:ilvl w:val="1"/>
              <w:numId w:val="23"/>
            </w:numPr>
            <w:tabs>
              <w:tab w:val="num" w:pos="1800"/>
            </w:tabs>
            <w:ind w:left="1080" w:hanging="360"/>
          </w:pPr>
        </w:pPrChange>
      </w:pPr>
      <w:ins w:id="8545" w:author="atuld" w:date="2012-04-26T19:26:00Z">
        <w:del w:id="8546" w:author="manojk" w:date="2012-05-30T18:50:00Z">
          <w:r w:rsidDel="00FC59DE">
            <w:delText>Login related exceptions</w:delText>
          </w:r>
        </w:del>
      </w:ins>
      <w:ins w:id="8547" w:author="atuld" w:date="2012-04-26T19:22:00Z">
        <w:r>
          <w:br w:type="page"/>
        </w:r>
      </w:ins>
    </w:p>
    <w:p w:rsidR="00F64F03" w:rsidDel="00C1174F" w:rsidRDefault="00F64F03" w:rsidP="00AA2C81">
      <w:pPr>
        <w:pStyle w:val="Heading2"/>
        <w:numPr>
          <w:numberingChange w:id="8548" w:author="atuld" w:date="2012-04-26T11:16:00Z" w:original="%1:3:0:.%2:19:0:"/>
        </w:numPr>
        <w:rPr>
          <w:del w:id="8549" w:author="manojk" w:date="2012-05-30T18:51:00Z"/>
        </w:rPr>
      </w:pPr>
      <w:del w:id="8550" w:author="manojk" w:date="2012-05-30T18:51:00Z">
        <w:r w:rsidDel="00C1174F">
          <w:delText>Browser History Management</w:delText>
        </w:r>
        <w:bookmarkStart w:id="8551" w:name="_Toc326167551"/>
        <w:bookmarkEnd w:id="8551"/>
      </w:del>
    </w:p>
    <w:p w:rsidR="00F64F03" w:rsidRPr="008A6DF2" w:rsidDel="00C1174F" w:rsidRDefault="00F64F03" w:rsidP="008A6DF2">
      <w:pPr>
        <w:rPr>
          <w:del w:id="8552" w:author="manojk" w:date="2012-05-30T18:51:00Z"/>
        </w:rPr>
      </w:pPr>
      <w:bookmarkStart w:id="8553" w:name="_Toc326167552"/>
      <w:bookmarkEnd w:id="8553"/>
    </w:p>
    <w:p w:rsidR="00F64F03" w:rsidRPr="00AA2C81" w:rsidDel="00C1174F" w:rsidRDefault="00F64F03" w:rsidP="00AA2C81">
      <w:pPr>
        <w:pStyle w:val="Heading2"/>
        <w:numPr>
          <w:numberingChange w:id="8554" w:author="atuld" w:date="2012-04-26T11:16:00Z" w:original="%1:3:0:.%2:20:0:"/>
        </w:numPr>
        <w:rPr>
          <w:del w:id="8555" w:author="manojk" w:date="2012-05-30T18:50:00Z"/>
        </w:rPr>
      </w:pPr>
      <w:del w:id="8556" w:author="manojk" w:date="2012-05-30T18:50:00Z">
        <w:r w:rsidDel="00C1174F">
          <w:delText>Common Utilities</w:delText>
        </w:r>
        <w:bookmarkStart w:id="8557" w:name="_Toc326167553"/>
        <w:bookmarkEnd w:id="8557"/>
      </w:del>
    </w:p>
    <w:p w:rsidR="00F64F03" w:rsidDel="00C1174F" w:rsidRDefault="00F64F03" w:rsidP="009B6467">
      <w:pPr>
        <w:rPr>
          <w:del w:id="8558" w:author="manojk" w:date="2012-05-30T18:50:00Z"/>
        </w:rPr>
      </w:pPr>
      <w:del w:id="8559" w:author="manojk" w:date="2012-05-30T18:50:00Z">
        <w:r w:rsidDel="00C1174F">
          <w:br w:type="page"/>
        </w:r>
      </w:del>
    </w:p>
    <w:p w:rsidR="00F64F03" w:rsidRDefault="00F64F03" w:rsidP="001773C2">
      <w:pPr>
        <w:pStyle w:val="Heading1"/>
      </w:pPr>
      <w:bookmarkStart w:id="8560" w:name="_Toc326167554"/>
      <w:r>
        <w:t>Portal Application Design Reference</w:t>
      </w:r>
      <w:bookmarkEnd w:id="8560"/>
    </w:p>
    <w:p w:rsidR="00F64F03" w:rsidRPr="000A32ED" w:rsidRDefault="00F64F03" w:rsidP="004F1DA6">
      <w:pPr>
        <w:jc w:val="both"/>
      </w:pPr>
      <w:r>
        <w:t>Portal application sits on top of portal framework architecture and will make use of the various components to render the UI. As the framework architecture is based on loosely coupled components spread around multiple layers, it will make use of the components in a standard fashion to maximize the usage of the components.</w:t>
      </w:r>
    </w:p>
    <w:p w:rsidR="00F64F03" w:rsidRDefault="00F64F03" w:rsidP="004F1DA6">
      <w:pPr>
        <w:jc w:val="center"/>
        <w:rPr>
          <w:noProof/>
          <w:lang w:val="en-US" w:eastAsia="en-US"/>
        </w:rPr>
      </w:pPr>
      <w:r>
        <w:br/>
      </w:r>
      <w:r w:rsidR="006A5941" w:rsidRPr="00DF6216">
        <w:rPr>
          <w:noProof/>
          <w:lang w:val="en-US" w:eastAsia="en-US"/>
        </w:rPr>
        <w:pict>
          <v:shape id="_x0000_i1075" type="#_x0000_t75" style="width:357.75pt;height:339pt;visibility:visible" o:bordertopcolor="#0d0d0d" o:borderleftcolor="#0d0d0d" o:borderbottomcolor="#0d0d0d" o:borderrightcolor="#0d0d0d">
            <v:imagedata r:id="rId64" o:title=""/>
            <w10:bordertop type="single" width="6"/>
            <w10:borderleft type="single" width="6"/>
            <w10:borderbottom type="single" width="6"/>
            <w10:borderright type="single" width="6"/>
          </v:shape>
        </w:pict>
      </w:r>
    </w:p>
    <w:p w:rsidR="00F64F03" w:rsidRPr="004F1DA6" w:rsidRDefault="00F64F03" w:rsidP="004F1DA6">
      <w:pPr>
        <w:pStyle w:val="Caption"/>
        <w:jc w:val="center"/>
        <w:rPr>
          <w:b w:val="0"/>
          <w:i/>
        </w:rPr>
      </w:pPr>
      <w:bookmarkStart w:id="8561" w:name="_Toc325517405"/>
      <w:r w:rsidRPr="004F1DA6">
        <w:rPr>
          <w:b w:val="0"/>
          <w:i/>
        </w:rPr>
        <w:t xml:space="preserve">Figure </w:t>
      </w:r>
      <w:r w:rsidR="00DF6216" w:rsidRPr="004F1DA6">
        <w:rPr>
          <w:b w:val="0"/>
          <w:i/>
        </w:rPr>
        <w:fldChar w:fldCharType="begin"/>
      </w:r>
      <w:r w:rsidRPr="004F1DA6">
        <w:rPr>
          <w:b w:val="0"/>
          <w:i/>
        </w:rPr>
        <w:instrText xml:space="preserve"> SEQ Figure \* ARABIC </w:instrText>
      </w:r>
      <w:r w:rsidR="00DF6216" w:rsidRPr="004F1DA6">
        <w:rPr>
          <w:b w:val="0"/>
          <w:i/>
        </w:rPr>
        <w:fldChar w:fldCharType="separate"/>
      </w:r>
      <w:ins w:id="8562" w:author="Atul Duggal" w:date="2012-04-27T18:20:00Z">
        <w:r w:rsidR="0075348C">
          <w:rPr>
            <w:b w:val="0"/>
            <w:i/>
            <w:noProof/>
          </w:rPr>
          <w:t>7</w:t>
        </w:r>
      </w:ins>
      <w:del w:id="8563" w:author="Atul Duggal" w:date="2012-04-27T18:20:00Z">
        <w:r w:rsidDel="0075348C">
          <w:rPr>
            <w:b w:val="0"/>
            <w:i/>
            <w:noProof/>
          </w:rPr>
          <w:delText>4</w:delText>
        </w:r>
      </w:del>
      <w:r w:rsidR="00DF6216" w:rsidRPr="004F1DA6">
        <w:rPr>
          <w:b w:val="0"/>
          <w:i/>
        </w:rPr>
        <w:fldChar w:fldCharType="end"/>
      </w:r>
      <w:r w:rsidRPr="004F1DA6">
        <w:rPr>
          <w:b w:val="0"/>
          <w:i/>
        </w:rPr>
        <w:t>: Portal Design Reference</w:t>
      </w:r>
      <w:bookmarkEnd w:id="8561"/>
      <w:r w:rsidRPr="004F1DA6">
        <w:rPr>
          <w:b w:val="0"/>
          <w:i/>
        </w:rPr>
        <w:br w:type="page"/>
      </w:r>
    </w:p>
    <w:p w:rsidR="00F64F03" w:rsidRDefault="00F64F03" w:rsidP="001773C2">
      <w:pPr>
        <w:pStyle w:val="Heading1"/>
      </w:pPr>
      <w:bookmarkStart w:id="8564" w:name="_Toc326167555"/>
      <w:r>
        <w:t>OSS-B (SOA) Integration Design</w:t>
      </w:r>
      <w:bookmarkEnd w:id="8564"/>
    </w:p>
    <w:p w:rsidR="00F64F03" w:rsidRDefault="00F64F03" w:rsidP="001773C2">
      <w:pPr>
        <w:jc w:val="both"/>
      </w:pPr>
      <w:r>
        <w:t xml:space="preserve">OSS-B Portal Framework provides a simple way to integrate a new application or system in the portal application by using the services provided by the new system. </w:t>
      </w:r>
    </w:p>
    <w:p w:rsidR="00F64F03" w:rsidRDefault="00F64F03" w:rsidP="001773C2"/>
    <w:p w:rsidR="00F64F03" w:rsidRDefault="006A5941" w:rsidP="001773C2">
      <w:pPr>
        <w:keepNext/>
      </w:pPr>
      <w:r w:rsidRPr="00DF6216">
        <w:rPr>
          <w:noProof/>
          <w:lang w:val="en-US" w:eastAsia="en-US"/>
        </w:rPr>
        <w:pict>
          <v:shape id="_x0000_i1076" type="#_x0000_t75" style="width:450pt;height:283.5pt;visibility:visible" o:bordertopcolor="#0d0d0d" o:borderleftcolor="#0d0d0d" o:borderbottomcolor="#0d0d0d" o:borderrightcolor="#0d0d0d">
            <v:imagedata r:id="rId65" o:title=""/>
            <w10:bordertop type="single" width="6"/>
            <w10:borderleft type="single" width="6"/>
            <w10:borderbottom type="single" width="6"/>
            <w10:borderright type="single" width="6"/>
          </v:shape>
        </w:pict>
      </w:r>
    </w:p>
    <w:p w:rsidR="00F64F03" w:rsidRPr="001773C2" w:rsidRDefault="00F64F03" w:rsidP="001773C2">
      <w:pPr>
        <w:pStyle w:val="Caption"/>
        <w:jc w:val="center"/>
        <w:rPr>
          <w:b w:val="0"/>
          <w:i/>
        </w:rPr>
      </w:pPr>
      <w:bookmarkStart w:id="8565" w:name="_Toc311915708"/>
      <w:bookmarkStart w:id="8566" w:name="_Toc325517406"/>
      <w:r w:rsidRPr="001773C2">
        <w:rPr>
          <w:b w:val="0"/>
          <w:i/>
        </w:rPr>
        <w:t xml:space="preserve">Figure </w:t>
      </w:r>
      <w:r w:rsidR="00DF6216" w:rsidRPr="001773C2">
        <w:rPr>
          <w:b w:val="0"/>
          <w:i/>
        </w:rPr>
        <w:fldChar w:fldCharType="begin"/>
      </w:r>
      <w:r w:rsidRPr="001773C2">
        <w:rPr>
          <w:b w:val="0"/>
          <w:i/>
        </w:rPr>
        <w:instrText xml:space="preserve"> SEQ Figure \* ARABIC </w:instrText>
      </w:r>
      <w:r w:rsidR="00DF6216" w:rsidRPr="001773C2">
        <w:rPr>
          <w:b w:val="0"/>
          <w:i/>
        </w:rPr>
        <w:fldChar w:fldCharType="separate"/>
      </w:r>
      <w:ins w:id="8567" w:author="Atul Duggal" w:date="2012-04-27T18:20:00Z">
        <w:r w:rsidR="0075348C">
          <w:rPr>
            <w:b w:val="0"/>
            <w:i/>
            <w:noProof/>
          </w:rPr>
          <w:t>8</w:t>
        </w:r>
      </w:ins>
      <w:del w:id="8568" w:author="Atul Duggal" w:date="2012-04-27T18:20:00Z">
        <w:r w:rsidDel="0075348C">
          <w:rPr>
            <w:b w:val="0"/>
            <w:i/>
            <w:noProof/>
          </w:rPr>
          <w:delText>5</w:delText>
        </w:r>
      </w:del>
      <w:r w:rsidR="00DF6216" w:rsidRPr="001773C2">
        <w:rPr>
          <w:b w:val="0"/>
          <w:i/>
        </w:rPr>
        <w:fldChar w:fldCharType="end"/>
      </w:r>
      <w:r w:rsidRPr="001773C2">
        <w:rPr>
          <w:b w:val="0"/>
          <w:i/>
        </w:rPr>
        <w:t>: Portal Integration Architecture</w:t>
      </w:r>
      <w:bookmarkEnd w:id="8565"/>
      <w:bookmarkEnd w:id="8566"/>
    </w:p>
    <w:p w:rsidR="00F64F03" w:rsidRPr="002133CE" w:rsidRDefault="00F64F03" w:rsidP="001773C2">
      <w:pPr>
        <w:jc w:val="both"/>
      </w:pPr>
    </w:p>
    <w:p w:rsidR="00F64F03" w:rsidRDefault="00F64F03" w:rsidP="001773C2">
      <w:pPr>
        <w:jc w:val="both"/>
      </w:pPr>
      <w:r>
        <w:t>The above diagram represents how inclusion of new system can integrate with components of OSS-B Portal application in a systematic manner.</w:t>
      </w:r>
    </w:p>
    <w:p w:rsidR="00F64F03" w:rsidRDefault="00F64F03" w:rsidP="001773C2">
      <w:pPr>
        <w:jc w:val="both"/>
      </w:pPr>
      <w:r>
        <w:t>Steps to accommodate the services of a new system:</w:t>
      </w:r>
    </w:p>
    <w:p w:rsidR="00F64F03" w:rsidRDefault="00F64F03" w:rsidP="00070F0F">
      <w:pPr>
        <w:pStyle w:val="ListParagraph"/>
        <w:numPr>
          <w:ilvl w:val="0"/>
          <w:numId w:val="6"/>
        </w:numPr>
        <w:jc w:val="both"/>
      </w:pPr>
      <w:r>
        <w:t>Add the new system in Verio ecosystem with the services exposed by the new component available to the OSS-B portal application in a consistent predefined manner. (The protocol and the format of communication should be clearly defined)</w:t>
      </w:r>
    </w:p>
    <w:p w:rsidR="00F64F03" w:rsidRDefault="00F64F03" w:rsidP="00070F0F">
      <w:pPr>
        <w:pStyle w:val="ListParagraph"/>
        <w:numPr>
          <w:ilvl w:val="0"/>
          <w:numId w:val="6"/>
        </w:numPr>
        <w:jc w:val="both"/>
      </w:pPr>
      <w:r>
        <w:t>Create a new module in the “</w:t>
      </w:r>
      <w:r w:rsidRPr="008355F0">
        <w:rPr>
          <w:b/>
        </w:rPr>
        <w:t>spring services</w:t>
      </w:r>
      <w:r>
        <w:t xml:space="preserve">” component to encapsulate a single business process that may include either directly accessing the services of new system or a sequential combination of other existing module services in addition to achieve a single business use case functionality. </w:t>
      </w:r>
    </w:p>
    <w:p w:rsidR="00F64F03" w:rsidRDefault="00F64F03" w:rsidP="00070F0F">
      <w:pPr>
        <w:pStyle w:val="ListParagraph"/>
        <w:numPr>
          <w:ilvl w:val="0"/>
          <w:numId w:val="6"/>
        </w:numPr>
        <w:jc w:val="both"/>
      </w:pPr>
      <w:r>
        <w:t>Create a new module or modify an existing module in “</w:t>
      </w:r>
      <w:r w:rsidRPr="008355F0">
        <w:rPr>
          <w:b/>
        </w:rPr>
        <w:t>client services</w:t>
      </w:r>
      <w:r>
        <w:t>” component to include the new functionality.</w:t>
      </w:r>
    </w:p>
    <w:p w:rsidR="00F64F03" w:rsidRPr="00BE5F51" w:rsidDel="00DC4D77" w:rsidRDefault="00F64F03" w:rsidP="00070F0F">
      <w:pPr>
        <w:pStyle w:val="ListParagraph"/>
        <w:numPr>
          <w:ilvl w:val="0"/>
          <w:numId w:val="6"/>
        </w:numPr>
        <w:jc w:val="both"/>
        <w:rPr>
          <w:del w:id="8569" w:author="manojk" w:date="2012-05-31T15:46:00Z"/>
        </w:rPr>
      </w:pPr>
      <w:r>
        <w:t>Render the existing UI or change the UI as per the change in data models or with the introduction of new data models</w:t>
      </w:r>
      <w:del w:id="8570" w:author="manojk" w:date="2012-05-31T15:46:00Z">
        <w:r w:rsidDel="00DC4D77">
          <w:delText>.</w:delText>
        </w:r>
      </w:del>
    </w:p>
    <w:p w:rsidR="00F64F03" w:rsidRPr="001773C2" w:rsidRDefault="00F64F03">
      <w:pPr>
        <w:pStyle w:val="ListParagraph"/>
        <w:numPr>
          <w:ilvl w:val="0"/>
          <w:numId w:val="6"/>
        </w:numPr>
        <w:jc w:val="both"/>
        <w:sectPr w:rsidR="00F64F03" w:rsidRPr="001773C2" w:rsidSect="00BB4287">
          <w:pgSz w:w="11909" w:h="16834" w:code="9"/>
          <w:pgMar w:top="1440" w:right="1440" w:bottom="1440" w:left="1440" w:header="720" w:footer="720" w:gutter="0"/>
          <w:cols w:space="720"/>
          <w:noEndnote/>
          <w:docGrid w:linePitch="299"/>
        </w:sectPr>
      </w:pPr>
    </w:p>
    <w:bookmarkEnd w:id="1707"/>
    <w:bookmarkEnd w:id="1708"/>
    <w:bookmarkEnd w:id="2154"/>
    <w:bookmarkEnd w:id="2155"/>
    <w:p w:rsidR="00F64F03" w:rsidDel="005553C2" w:rsidRDefault="00F64F03" w:rsidP="00F505E0">
      <w:pPr>
        <w:pStyle w:val="AppendixA"/>
        <w:numPr>
          <w:numberingChange w:id="8571" w:author="atuld" w:date="2012-04-26T11:16:00Z" w:original="Appendix %1:1:3:."/>
        </w:numPr>
        <w:rPr>
          <w:del w:id="8572" w:author="manojk" w:date="2012-05-23T05:46:00Z"/>
        </w:rPr>
        <w:sectPr w:rsidR="00F64F03" w:rsidDel="005553C2" w:rsidSect="00CD6C25">
          <w:pgSz w:w="11909" w:h="16834" w:code="9"/>
          <w:pgMar w:top="1440" w:right="1440" w:bottom="1440" w:left="1440" w:header="720" w:footer="720" w:gutter="0"/>
          <w:cols w:space="720"/>
          <w:noEndnote/>
          <w:docGrid w:linePitch="299"/>
        </w:sectPr>
      </w:pPr>
    </w:p>
    <w:p w:rsidR="00F64F03" w:rsidDel="00C1174F" w:rsidRDefault="00F64F03" w:rsidP="00F505E0">
      <w:pPr>
        <w:pStyle w:val="AppendixA"/>
        <w:numPr>
          <w:numberingChange w:id="8573" w:author="atuld" w:date="2012-04-26T11:16:00Z" w:original="Appendix %1:1:3:."/>
        </w:numPr>
        <w:rPr>
          <w:del w:id="8574" w:author="manojk" w:date="2012-05-30T18:52:00Z"/>
        </w:rPr>
      </w:pPr>
      <w:del w:id="8575" w:author="manojk" w:date="2012-05-30T18:52:00Z">
        <w:r w:rsidDel="00C1174F">
          <w:delText>Portal Framework Database Design</w:delText>
        </w:r>
      </w:del>
    </w:p>
    <w:p w:rsidR="00000000" w:rsidRDefault="00F64F03">
      <w:pPr>
        <w:pStyle w:val="ListParagraph"/>
        <w:numPr>
          <w:numberingChange w:id="8576" w:author="atuld" w:date="2012-04-26T11:16:00Z" w:original="%1:1:0:."/>
        </w:numPr>
        <w:rPr>
          <w:del w:id="8577" w:author="manojk" w:date="2012-05-23T05:42:00Z"/>
        </w:rPr>
        <w:pPrChange w:id="8578" w:author="manojk" w:date="2012-05-23T05:47:00Z">
          <w:pPr>
            <w:pStyle w:val="H2Appendix"/>
          </w:pPr>
        </w:pPrChange>
      </w:pPr>
      <w:del w:id="8579" w:author="manojk" w:date="2012-05-30T18:52:00Z">
        <w:r w:rsidDel="00C1174F">
          <w:delText xml:space="preserve">Entity </w:delText>
        </w:r>
      </w:del>
      <w:del w:id="8580" w:author="manojk" w:date="2012-05-23T05:47:00Z">
        <w:r w:rsidDel="005553C2">
          <w:delText>Relationship</w:delText>
        </w:r>
      </w:del>
      <w:del w:id="8581" w:author="manojk" w:date="2012-05-23T05:46:00Z">
        <w:r w:rsidDel="005553C2">
          <w:delText>Diagram</w:delText>
        </w:r>
      </w:del>
    </w:p>
    <w:p w:rsidR="00000000" w:rsidRDefault="006A5941">
      <w:pPr>
        <w:pStyle w:val="ListParagraph"/>
        <w:numPr>
          <w:numberingChange w:id="8582" w:author="atuld" w:date="2012-04-26T11:16:00Z" w:original="%1:1:0:."/>
        </w:numPr>
        <w:rPr>
          <w:del w:id="8583" w:author="manojk" w:date="2012-05-23T05:41:00Z"/>
        </w:rPr>
        <w:pPrChange w:id="8584" w:author="manojk" w:date="2012-05-23T05:47:00Z">
          <w:pPr>
            <w:pStyle w:val="H2Appendix"/>
          </w:pPr>
        </w:pPrChange>
      </w:pPr>
    </w:p>
    <w:p w:rsidR="00000000" w:rsidRDefault="006A5941">
      <w:pPr>
        <w:pStyle w:val="ListParagraph"/>
        <w:numPr>
          <w:numberingChange w:id="8585" w:author="atuld" w:date="2012-04-26T11:16:00Z" w:original="%1:1:0:."/>
        </w:numPr>
        <w:rPr>
          <w:del w:id="8586" w:author="manojk" w:date="2012-05-13T06:33:00Z"/>
        </w:rPr>
        <w:pPrChange w:id="8587" w:author="manojk" w:date="2012-05-23T05:47:00Z">
          <w:pPr>
            <w:pStyle w:val="H2Appendix"/>
          </w:pPr>
        </w:pPrChange>
      </w:pPr>
    </w:p>
    <w:p w:rsidR="00000000" w:rsidRDefault="006A5941">
      <w:pPr>
        <w:pStyle w:val="ListParagraph"/>
        <w:numPr>
          <w:numberingChange w:id="8588" w:author="atuld" w:date="2012-04-26T11:16:00Z" w:original="%1:1:0:."/>
        </w:numPr>
        <w:rPr>
          <w:del w:id="8589" w:author="manojk" w:date="2012-05-30T18:52:00Z"/>
        </w:rPr>
        <w:pPrChange w:id="8590" w:author="manojk" w:date="2012-05-23T05:47:00Z">
          <w:pPr>
            <w:pStyle w:val="H2Appendix"/>
          </w:pPr>
        </w:pPrChange>
      </w:pPr>
      <w:ins w:id="8591" w:author="Atul Duggal" w:date="2012-04-27T19:08:00Z">
        <w:del w:id="8592" w:author="manojk" w:date="2012-05-30T18:52:00Z">
          <w:r w:rsidRPr="00DF6216">
            <w:pict>
              <v:shape id="_x0000_i1077" type="#_x0000_t75" style="width:684.75pt;height:362.25pt" fillcolor="window">
                <v:imagedata r:id="rId23" o:title="Image2"/>
              </v:shape>
            </w:pict>
          </w:r>
        </w:del>
      </w:ins>
    </w:p>
    <w:p w:rsidR="00000000" w:rsidRDefault="006A5941">
      <w:pPr>
        <w:pStyle w:val="NormalIndent"/>
        <w:numPr>
          <w:ins w:id="8593" w:author="atuld" w:date="2012-04-26T13:41:00Z"/>
        </w:numPr>
        <w:ind w:left="0"/>
        <w:rPr>
          <w:ins w:id="8594" w:author="atuld" w:date="2012-04-26T13:41:00Z"/>
          <w:del w:id="8595" w:author="manojk" w:date="2012-05-30T18:52:00Z"/>
        </w:rPr>
        <w:pPrChange w:id="8596" w:author="manojk" w:date="2012-05-23T05:44:00Z">
          <w:pPr>
            <w:pStyle w:val="H2Appendix"/>
            <w:ind w:left="0"/>
          </w:pPr>
        </w:pPrChange>
      </w:pPr>
      <w:ins w:id="8597" w:author="atuld" w:date="2012-04-26T18:34:00Z">
        <w:del w:id="8598" w:author="manojk" w:date="2012-05-30T18:52:00Z">
          <w:r>
            <w:pict>
              <v:shape id="_x0000_i1078" type="#_x0000_t75" style="width:819pt;height:377.25pt">
                <v:imagedata r:id="rId66" o:title=""/>
              </v:shape>
            </w:pict>
          </w:r>
        </w:del>
      </w:ins>
    </w:p>
    <w:p w:rsidR="00000000" w:rsidRDefault="006A5941">
      <w:pPr>
        <w:pStyle w:val="H2Appendix"/>
        <w:numPr>
          <w:ilvl w:val="0"/>
          <w:numId w:val="0"/>
          <w:ins w:id="8599" w:author="atuld" w:date="2012-04-26T13:41:00Z"/>
        </w:numPr>
        <w:ind w:left="360"/>
        <w:rPr>
          <w:ins w:id="8600" w:author="atuld" w:date="2012-04-26T13:41:00Z"/>
          <w:del w:id="8601" w:author="manojk" w:date="2012-04-27T12:21:00Z"/>
        </w:rPr>
        <w:pPrChange w:id="8602" w:author="manojk" w:date="2012-05-23T05:42:00Z">
          <w:pPr>
            <w:pStyle w:val="H2Appendix"/>
            <w:numPr>
              <w:numId w:val="0"/>
            </w:numPr>
            <w:ind w:left="0" w:firstLine="0"/>
          </w:pPr>
        </w:pPrChange>
      </w:pPr>
      <w:bookmarkStart w:id="8603" w:name="_Toc324653894"/>
      <w:bookmarkStart w:id="8604" w:name="_Toc324654216"/>
      <w:bookmarkStart w:id="8605" w:name="_Toc324654404"/>
      <w:bookmarkStart w:id="8606" w:name="_Toc324654591"/>
      <w:bookmarkStart w:id="8607" w:name="_Toc324654778"/>
      <w:bookmarkStart w:id="8608" w:name="_Toc324679168"/>
      <w:bookmarkStart w:id="8609" w:name="_Toc324760926"/>
      <w:bookmarkStart w:id="8610" w:name="_Toc324761139"/>
      <w:bookmarkEnd w:id="8603"/>
      <w:bookmarkEnd w:id="8604"/>
      <w:bookmarkEnd w:id="8605"/>
      <w:bookmarkEnd w:id="8606"/>
      <w:bookmarkEnd w:id="8607"/>
      <w:bookmarkEnd w:id="8608"/>
      <w:bookmarkEnd w:id="8609"/>
      <w:bookmarkEnd w:id="8610"/>
    </w:p>
    <w:p w:rsidR="00000000" w:rsidRDefault="00F64F03">
      <w:pPr>
        <w:pStyle w:val="NormalIndent"/>
        <w:ind w:left="360"/>
        <w:rPr>
          <w:del w:id="8611" w:author="manojk" w:date="2012-04-27T12:21:00Z"/>
        </w:rPr>
        <w:pPrChange w:id="8612" w:author="manojk" w:date="2012-05-23T05:42:00Z">
          <w:pPr>
            <w:pStyle w:val="H2Appendix"/>
            <w:numPr>
              <w:numId w:val="0"/>
            </w:numPr>
            <w:ind w:left="0" w:firstLine="0"/>
          </w:pPr>
        </w:pPrChange>
      </w:pPr>
      <w:del w:id="8613" w:author="manojk" w:date="2012-04-27T12:21:00Z">
        <w:r w:rsidDel="00E675B0">
          <w:br w:type="page"/>
        </w:r>
      </w:del>
    </w:p>
    <w:p w:rsidR="00000000" w:rsidRDefault="006A5941">
      <w:pPr>
        <w:pStyle w:val="NormalIndent"/>
        <w:numPr>
          <w:numberingChange w:id="8614" w:author="atuld" w:date="2012-04-26T11:16:00Z" w:original="%1:2:0:."/>
        </w:numPr>
        <w:ind w:left="360"/>
        <w:rPr>
          <w:del w:id="8615" w:author="manojk" w:date="2012-04-27T12:21:00Z"/>
        </w:rPr>
        <w:pPrChange w:id="8616" w:author="manojk" w:date="2012-05-23T05:42:00Z">
          <w:pPr>
            <w:pStyle w:val="H2Appendix"/>
          </w:pPr>
        </w:pPrChange>
      </w:pPr>
      <w:bookmarkStart w:id="8617" w:name="_Toc324653895"/>
      <w:bookmarkStart w:id="8618" w:name="_Toc324654217"/>
      <w:bookmarkStart w:id="8619" w:name="_Toc324654405"/>
      <w:bookmarkStart w:id="8620" w:name="_Toc324654592"/>
      <w:bookmarkStart w:id="8621" w:name="_Toc324654779"/>
      <w:bookmarkStart w:id="8622" w:name="_Toc324679169"/>
      <w:bookmarkStart w:id="8623" w:name="_Toc324760927"/>
      <w:bookmarkStart w:id="8624" w:name="_Toc324761140"/>
      <w:bookmarkEnd w:id="8617"/>
      <w:bookmarkEnd w:id="8618"/>
      <w:bookmarkEnd w:id="8619"/>
      <w:bookmarkEnd w:id="8620"/>
      <w:bookmarkEnd w:id="8621"/>
      <w:bookmarkEnd w:id="8622"/>
      <w:bookmarkEnd w:id="8623"/>
      <w:bookmarkEnd w:id="8624"/>
    </w:p>
    <w:p w:rsidR="00000000" w:rsidRDefault="006A5941">
      <w:pPr>
        <w:pStyle w:val="H2Appendix"/>
        <w:numPr>
          <w:ilvl w:val="0"/>
          <w:numId w:val="0"/>
          <w:numberingChange w:id="8625" w:author="atuld" w:date="2012-04-26T11:16:00Z" w:original="%1:2:0:."/>
        </w:numPr>
        <w:ind w:left="360"/>
        <w:rPr>
          <w:del w:id="8626" w:author="manojk" w:date="2012-04-27T12:21:00Z"/>
        </w:rPr>
        <w:pPrChange w:id="8627" w:author="manojk" w:date="2012-05-23T05:42:00Z">
          <w:pPr>
            <w:pStyle w:val="H2Appendix"/>
          </w:pPr>
        </w:pPrChange>
      </w:pPr>
      <w:bookmarkStart w:id="8628" w:name="_Toc324653896"/>
      <w:bookmarkStart w:id="8629" w:name="_Toc324654218"/>
      <w:bookmarkStart w:id="8630" w:name="_Toc324654406"/>
      <w:bookmarkStart w:id="8631" w:name="_Toc324654593"/>
      <w:bookmarkStart w:id="8632" w:name="_Toc324654780"/>
      <w:bookmarkStart w:id="8633" w:name="_Toc324679170"/>
      <w:bookmarkStart w:id="8634" w:name="_Toc324760928"/>
      <w:bookmarkStart w:id="8635" w:name="_Toc324761141"/>
      <w:bookmarkEnd w:id="8628"/>
      <w:bookmarkEnd w:id="8629"/>
      <w:bookmarkEnd w:id="8630"/>
      <w:bookmarkEnd w:id="8631"/>
      <w:bookmarkEnd w:id="8632"/>
      <w:bookmarkEnd w:id="8633"/>
      <w:bookmarkEnd w:id="8634"/>
      <w:bookmarkEnd w:id="8635"/>
    </w:p>
    <w:p w:rsidR="00000000" w:rsidRDefault="00F64F03">
      <w:pPr>
        <w:pStyle w:val="H2Appendix"/>
        <w:numPr>
          <w:ilvl w:val="0"/>
          <w:numId w:val="0"/>
          <w:numberingChange w:id="8636" w:author="atuld" w:date="2012-04-26T11:16:00Z" w:original="Appendix %1:1:3:."/>
        </w:numPr>
        <w:ind w:left="360"/>
        <w:rPr>
          <w:del w:id="8637" w:author="manojk" w:date="2012-04-27T12:21:00Z"/>
        </w:rPr>
        <w:pPrChange w:id="8638" w:author="manojk" w:date="2012-05-23T05:42:00Z">
          <w:pPr>
            <w:pStyle w:val="H2Appendix"/>
          </w:pPr>
        </w:pPrChange>
      </w:pPr>
      <w:del w:id="8639" w:author="manojk" w:date="2012-04-27T12:21:00Z">
        <w:r w:rsidDel="00E675B0">
          <w:br w:type="page"/>
        </w:r>
      </w:del>
    </w:p>
    <w:p w:rsidR="00F64F03" w:rsidDel="00E675B0" w:rsidRDefault="00F64F03">
      <w:pPr>
        <w:pStyle w:val="H2Appendix"/>
        <w:numPr>
          <w:ilvl w:val="0"/>
          <w:numId w:val="0"/>
          <w:numberingChange w:id="8640" w:author="atuld" w:date="2012-04-26T11:16:00Z" w:original="Appendix %1:1:3:."/>
        </w:numPr>
        <w:ind w:left="360"/>
        <w:rPr>
          <w:del w:id="8641" w:author="manojk" w:date="2012-04-27T12:21:00Z"/>
        </w:rPr>
        <w:sectPr w:rsidR="00F64F03" w:rsidDel="00E675B0" w:rsidSect="00CD6C25">
          <w:pgSz w:w="11909" w:h="16834" w:orient="portrait" w:code="9"/>
          <w:pgMar w:top="1440" w:right="1440" w:bottom="1440" w:left="1440" w:header="720" w:footer="720" w:gutter="0"/>
          <w:cols w:space="720"/>
          <w:noEndnote/>
          <w:docGrid w:linePitch="299"/>
          <w:sectPrChange w:id="8642" w:author="manojk" w:date="2012-05-31T15:38:00Z">
            <w:sectPr w:rsidR="00F64F03" w:rsidDel="00E675B0" w:rsidSect="00CD6C25">
              <w:pgSz w:w="16834" w:h="11909" w:orient="landscape"/>
            </w:sectPr>
          </w:sectPrChange>
        </w:sectPr>
      </w:pPr>
    </w:p>
    <w:p w:rsidR="00000000" w:rsidRDefault="006A5941">
      <w:pPr>
        <w:pStyle w:val="AppendixA"/>
        <w:numPr>
          <w:ilvl w:val="0"/>
          <w:numId w:val="0"/>
          <w:numberingChange w:id="8643" w:author="atuld" w:date="2012-04-26T11:16:00Z" w:original="Appendix %1:2:3:."/>
        </w:numPr>
        <w:ind w:left="360"/>
        <w:rPr>
          <w:del w:id="8644" w:author="manojk" w:date="2012-05-23T05:42:00Z"/>
        </w:rPr>
        <w:pPrChange w:id="8645" w:author="manojk" w:date="2012-05-23T05:42:00Z">
          <w:pPr>
            <w:pStyle w:val="AppendixA"/>
          </w:pPr>
        </w:pPrChange>
      </w:pPr>
    </w:p>
    <w:p w:rsidR="00F64F03" w:rsidRPr="00BC1366" w:rsidRDefault="00F64F03" w:rsidP="00F505E0">
      <w:pPr>
        <w:pStyle w:val="Heading1"/>
        <w:numPr>
          <w:ilvl w:val="0"/>
          <w:numId w:val="0"/>
        </w:numPr>
        <w:rPr>
          <w:b w:val="0"/>
          <w:i/>
        </w:rPr>
      </w:pPr>
    </w:p>
    <w:sectPr w:rsidR="00F64F03" w:rsidRPr="00BC1366" w:rsidSect="00CD6C25">
      <w:type w:val="continuous"/>
      <w:pgSz w:w="11909" w:h="16834" w:code="9"/>
      <w:pgMar w:top="1440" w:right="1440" w:bottom="1440" w:left="1440" w:header="720" w:footer="720" w:gutter="0"/>
      <w:cols w:space="720"/>
      <w:noEndnote/>
      <w:docGrid w:linePitch="299"/>
      <w:sectPrChange w:id="8646" w:author="manojk" w:date="2012-05-31T15:38:00Z">
        <w:sectPr w:rsidR="00F64F03" w:rsidRPr="00BC1366" w:rsidSect="00CD6C25">
          <w:type w:val="nextPage"/>
        </w:sectPr>
      </w:sectPrChang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656" w:author="manojk" w:date="2012-11-19T15:58:00Z" w:initials="m">
    <w:p w:rsidR="005B7C2A" w:rsidRDefault="005B7C2A">
      <w:pPr>
        <w:pStyle w:val="CommentText"/>
      </w:pPr>
      <w:r>
        <w:rPr>
          <w:rStyle w:val="CommentReference"/>
        </w:rPr>
        <w:annotationRef/>
      </w:r>
    </w:p>
  </w:comment>
  <w:comment w:id="2657" w:author="manojk" w:date="2012-11-19T15:58:00Z" w:initials="m">
    <w:p w:rsidR="005B7C2A" w:rsidRDefault="005B7C2A">
      <w:pPr>
        <w:pStyle w:val="CommentText"/>
      </w:pPr>
      <w:r>
        <w:rPr>
          <w:rStyle w:val="CommentReference"/>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7C2A" w:rsidRDefault="005B7C2A">
      <w:r>
        <w:separator/>
      </w:r>
    </w:p>
  </w:endnote>
  <w:endnote w:type="continuationSeparator" w:id="1">
    <w:p w:rsidR="005B7C2A" w:rsidRDefault="005B7C2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S Gothic">
    <w:altName w:val="MS Mincho"/>
    <w:panose1 w:val="020B0609070205080204"/>
    <w:charset w:val="80"/>
    <w:family w:val="modern"/>
    <w:notTrueType/>
    <w:pitch w:val="fixed"/>
    <w:sig w:usb0="00000000" w:usb1="08070000" w:usb2="00000010" w:usb3="00000000" w:csb0="00020000" w:csb1="00000000"/>
  </w:font>
  <w:font w:name="Consolas">
    <w:panose1 w:val="020B0609020204030204"/>
    <w:charset w:val="00"/>
    <w:family w:val="modern"/>
    <w:pitch w:val="fixed"/>
    <w:sig w:usb0="A00002EF" w:usb1="4000204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C2A" w:rsidRPr="00FB078E" w:rsidRDefault="006A5941" w:rsidP="00FB078E">
    <w:pPr>
      <w:pStyle w:val="Footer"/>
      <w:rPr>
        <w:rFonts w:cs="Calibri"/>
        <w:szCs w:val="22"/>
      </w:rPr>
    </w:pPr>
    <w:r w:rsidRPr="00DF6216">
      <w:rPr>
        <w:rFonts w:cs="Calibri"/>
        <w:noProof/>
        <w:szCs w:val="2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i1045" type="#_x0000_t75" style="width:99pt;height:31.5pt;visibility:visible">
          <v:imagedata r:id="rId1" o:title=""/>
        </v:shape>
      </w:pict>
    </w:r>
    <w:r w:rsidR="005B7C2A" w:rsidRPr="00FB078E">
      <w:rPr>
        <w:rFonts w:cs="Calibri"/>
        <w:szCs w:val="22"/>
      </w:rPr>
      <w:t>Confidential and Proprietary of Verio, Inc.</w:t>
    </w:r>
    <w:r w:rsidR="005B7C2A" w:rsidRPr="00FB078E">
      <w:rPr>
        <w:rFonts w:cs="Calibri"/>
        <w:szCs w:val="22"/>
      </w:rPr>
      <w:tab/>
    </w:r>
    <w:r w:rsidR="005B7C2A" w:rsidRPr="00FB078E">
      <w:rPr>
        <w:rFonts w:cs="Calibri"/>
        <w:szCs w:val="22"/>
      </w:rPr>
      <w:tab/>
      <w:t>Page</w:t>
    </w:r>
    <w:r w:rsidR="00DF6216" w:rsidRPr="00FB078E">
      <w:rPr>
        <w:rFonts w:cs="Calibri"/>
        <w:b/>
        <w:szCs w:val="22"/>
      </w:rPr>
      <w:fldChar w:fldCharType="begin"/>
    </w:r>
    <w:r w:rsidR="005B7C2A" w:rsidRPr="00FB078E">
      <w:rPr>
        <w:rFonts w:cs="Calibri"/>
        <w:b/>
        <w:szCs w:val="22"/>
      </w:rPr>
      <w:instrText xml:space="preserve"> PAGE  \* Arabic  \* MERGEFORMAT </w:instrText>
    </w:r>
    <w:r w:rsidR="00DF6216" w:rsidRPr="00FB078E">
      <w:rPr>
        <w:rFonts w:cs="Calibri"/>
        <w:b/>
        <w:szCs w:val="22"/>
      </w:rPr>
      <w:fldChar w:fldCharType="separate"/>
    </w:r>
    <w:r>
      <w:rPr>
        <w:rFonts w:cs="Calibri"/>
        <w:b/>
        <w:noProof/>
        <w:szCs w:val="22"/>
      </w:rPr>
      <w:t>47</w:t>
    </w:r>
    <w:r w:rsidR="00DF6216" w:rsidRPr="00FB078E">
      <w:rPr>
        <w:rFonts w:cs="Calibri"/>
        <w:b/>
        <w:szCs w:val="22"/>
      </w:rPr>
      <w:fldChar w:fldCharType="end"/>
    </w:r>
    <w:r w:rsidR="005B7C2A" w:rsidRPr="00FB078E">
      <w:rPr>
        <w:rFonts w:cs="Calibri"/>
        <w:szCs w:val="22"/>
      </w:rPr>
      <w:t xml:space="preserve"> of </w:t>
    </w:r>
    <w:fldSimple w:instr=" NUMPAGES  \* Arabic  \* MERGEFORMAT ">
      <w:r w:rsidRPr="006A5941">
        <w:rPr>
          <w:rFonts w:cs="Calibri"/>
          <w:b/>
          <w:noProof/>
          <w:szCs w:val="22"/>
        </w:rPr>
        <w:t>91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C2A" w:rsidRPr="00FB078E" w:rsidRDefault="006A5941" w:rsidP="00FB078E">
    <w:pPr>
      <w:pStyle w:val="Footer"/>
      <w:rPr>
        <w:rFonts w:cs="Calibri"/>
        <w:szCs w:val="22"/>
      </w:rPr>
    </w:pPr>
    <w:r w:rsidRPr="00DF6216">
      <w:rPr>
        <w:rFonts w:cs="Calibri"/>
        <w:noProof/>
        <w:szCs w:val="2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99pt;height:31.5pt;visibility:visible">
          <v:imagedata r:id="rId1" o:title=""/>
        </v:shape>
      </w:pict>
    </w:r>
    <w:r w:rsidR="005B7C2A" w:rsidRPr="00FB078E">
      <w:rPr>
        <w:rFonts w:cs="Calibri"/>
        <w:szCs w:val="22"/>
      </w:rPr>
      <w:t>Confidential and Proprietary of Verio, Inc.</w:t>
    </w:r>
    <w:r w:rsidR="005B7C2A" w:rsidRPr="00FB078E">
      <w:rPr>
        <w:rFonts w:cs="Calibri"/>
        <w:szCs w:val="22"/>
      </w:rPr>
      <w:tab/>
    </w:r>
    <w:r w:rsidR="005B7C2A" w:rsidRPr="00FB078E">
      <w:rPr>
        <w:rFonts w:cs="Calibri"/>
        <w:szCs w:val="22"/>
      </w:rPr>
      <w:tab/>
      <w:t>Page</w:t>
    </w:r>
    <w:r w:rsidR="00DF6216" w:rsidRPr="00FB078E">
      <w:rPr>
        <w:rFonts w:cs="Calibri"/>
        <w:b/>
        <w:szCs w:val="22"/>
      </w:rPr>
      <w:fldChar w:fldCharType="begin"/>
    </w:r>
    <w:r w:rsidR="005B7C2A" w:rsidRPr="00FB078E">
      <w:rPr>
        <w:rFonts w:cs="Calibri"/>
        <w:b/>
        <w:szCs w:val="22"/>
      </w:rPr>
      <w:instrText xml:space="preserve"> PAGE  \* Arabic  \* MERGEFORMAT </w:instrText>
    </w:r>
    <w:r w:rsidR="00DF6216" w:rsidRPr="00FB078E">
      <w:rPr>
        <w:rFonts w:cs="Calibri"/>
        <w:b/>
        <w:szCs w:val="22"/>
      </w:rPr>
      <w:fldChar w:fldCharType="separate"/>
    </w:r>
    <w:r>
      <w:rPr>
        <w:rFonts w:cs="Calibri"/>
        <w:b/>
        <w:noProof/>
        <w:szCs w:val="22"/>
      </w:rPr>
      <w:t>87</w:t>
    </w:r>
    <w:r w:rsidR="00DF6216" w:rsidRPr="00FB078E">
      <w:rPr>
        <w:rFonts w:cs="Calibri"/>
        <w:b/>
        <w:szCs w:val="22"/>
      </w:rPr>
      <w:fldChar w:fldCharType="end"/>
    </w:r>
    <w:r w:rsidR="005B7C2A" w:rsidRPr="00FB078E">
      <w:rPr>
        <w:rFonts w:cs="Calibri"/>
        <w:szCs w:val="22"/>
      </w:rPr>
      <w:t xml:space="preserve"> of </w:t>
    </w:r>
    <w:fldSimple w:instr=" NUMPAGES  \* Arabic  \* MERGEFORMAT ">
      <w:r w:rsidRPr="006A5941">
        <w:rPr>
          <w:rFonts w:cs="Calibri"/>
          <w:b/>
          <w:noProof/>
          <w:szCs w:val="22"/>
        </w:rPr>
        <w:t>91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7C2A" w:rsidRDefault="005B7C2A">
      <w:r>
        <w:separator/>
      </w:r>
    </w:p>
  </w:footnote>
  <w:footnote w:type="continuationSeparator" w:id="1">
    <w:p w:rsidR="005B7C2A" w:rsidRDefault="005B7C2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59" w:type="dxa"/>
      <w:tblLayout w:type="fixed"/>
      <w:tblCellMar>
        <w:left w:w="115" w:type="dxa"/>
        <w:right w:w="115" w:type="dxa"/>
      </w:tblCellMar>
      <w:tblLook w:val="0000"/>
    </w:tblPr>
    <w:tblGrid>
      <w:gridCol w:w="2383"/>
      <w:gridCol w:w="6876"/>
    </w:tblGrid>
    <w:tr w:rsidR="005B7C2A" w:rsidRPr="00B61E47">
      <w:trPr>
        <w:cantSplit/>
        <w:trHeight w:val="810"/>
      </w:trPr>
      <w:tc>
        <w:tcPr>
          <w:tcW w:w="2383" w:type="dxa"/>
          <w:tcBorders>
            <w:bottom w:val="nil"/>
          </w:tcBorders>
          <w:vAlign w:val="bottom"/>
        </w:tcPr>
        <w:p w:rsidR="005B7C2A" w:rsidRPr="00B61E47" w:rsidRDefault="006A5941">
          <w:r w:rsidRPr="00DF6216">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83" o:spid="_x0000_i1028" type="#_x0000_t75" style="width:103.5pt;height:34.5pt;visibility:visible">
                <v:imagedata r:id="rId1" o:title=""/>
              </v:shape>
            </w:pict>
          </w:r>
        </w:p>
      </w:tc>
      <w:tc>
        <w:tcPr>
          <w:tcW w:w="6876" w:type="dxa"/>
          <w:tcBorders>
            <w:bottom w:val="nil"/>
          </w:tcBorders>
          <w:vAlign w:val="center"/>
        </w:tcPr>
        <w:p w:rsidR="005B7C2A" w:rsidRPr="00B61E47" w:rsidRDefault="005B7C2A">
          <w:pPr>
            <w:jc w:val="right"/>
            <w:rPr>
              <w:b/>
              <w:bCs/>
              <w:sz w:val="24"/>
            </w:rPr>
          </w:pPr>
          <w:r w:rsidRPr="00B61E47">
            <w:rPr>
              <w:b/>
              <w:bCs/>
              <w:sz w:val="24"/>
            </w:rPr>
            <w:t>Title</w:t>
          </w:r>
        </w:p>
      </w:tc>
    </w:tr>
  </w:tbl>
  <w:p w:rsidR="005B7C2A" w:rsidRDefault="005B7C2A"/>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60" w:type="dxa"/>
      <w:tblLayout w:type="fixed"/>
      <w:tblCellMar>
        <w:left w:w="60" w:type="dxa"/>
        <w:right w:w="60" w:type="dxa"/>
      </w:tblCellMar>
      <w:tblLook w:val="0000"/>
    </w:tblPr>
    <w:tblGrid>
      <w:gridCol w:w="2700"/>
      <w:gridCol w:w="3960"/>
      <w:gridCol w:w="2430"/>
    </w:tblGrid>
    <w:tr w:rsidR="005B7C2A" w:rsidRPr="00B61E47" w:rsidTr="003C0746">
      <w:trPr>
        <w:trHeight w:val="910"/>
      </w:trPr>
      <w:tc>
        <w:tcPr>
          <w:tcW w:w="2700" w:type="dxa"/>
        </w:tcPr>
        <w:p w:rsidR="005B7C2A" w:rsidRPr="00EE18CC" w:rsidRDefault="00DF6216" w:rsidP="003C0746">
          <w:pPr>
            <w:pStyle w:val="Header"/>
            <w:rPr>
              <w:rFonts w:ascii="Calibri" w:hAnsi="Calibri" w:cs="Arial"/>
              <w:sz w:val="22"/>
              <w:u w:val="single"/>
              <w:shd w:val="clear" w:color="auto" w:fill="auto"/>
              <w:lang w:val="en-US" w:eastAsia="en-IN"/>
            </w:rPr>
          </w:pPr>
          <w:r w:rsidRPr="00DF6216">
            <w:rPr>
              <w:rFonts w:ascii="Calibri" w:hAnsi="Calibri" w:cs="Arial"/>
              <w:noProof/>
              <w:sz w:val="22"/>
              <w:shd w:val="clear" w:color="auto" w:fill="auto"/>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42" type="#_x0000_t75" alt="verio_logo.gif" style="width:96pt;height:44.25pt;visibility:visible">
                <v:imagedata r:id="rId1" o:title="" cropright="2412f"/>
              </v:shape>
            </w:pict>
          </w:r>
        </w:p>
      </w:tc>
      <w:tc>
        <w:tcPr>
          <w:tcW w:w="3960" w:type="dxa"/>
        </w:tcPr>
        <w:p w:rsidR="005B7C2A" w:rsidRDefault="005B7C2A" w:rsidP="008B4BAE">
          <w:pPr>
            <w:jc w:val="center"/>
            <w:rPr>
              <w:rFonts w:cs="Calibri"/>
              <w:b/>
              <w:szCs w:val="22"/>
              <w:lang w:val="en-US"/>
            </w:rPr>
          </w:pPr>
        </w:p>
        <w:p w:rsidR="005B7C2A" w:rsidRDefault="005B7C2A" w:rsidP="008B4BAE">
          <w:pPr>
            <w:jc w:val="center"/>
            <w:rPr>
              <w:rFonts w:cs="Calibri"/>
              <w:b/>
              <w:szCs w:val="22"/>
              <w:lang w:val="en-US"/>
            </w:rPr>
          </w:pPr>
          <w:r>
            <w:rPr>
              <w:rFonts w:cs="Calibri"/>
              <w:b/>
              <w:szCs w:val="22"/>
              <w:lang w:val="en-US"/>
            </w:rPr>
            <w:t>Portal Framework Design</w:t>
          </w:r>
        </w:p>
        <w:p w:rsidR="005B7C2A" w:rsidRDefault="005B7C2A" w:rsidP="008B4BAE">
          <w:pPr>
            <w:jc w:val="center"/>
            <w:rPr>
              <w:rFonts w:cs="Calibri"/>
              <w:b/>
              <w:szCs w:val="22"/>
              <w:lang w:val="en-US"/>
            </w:rPr>
          </w:pPr>
          <w:r>
            <w:rPr>
              <w:rFonts w:cs="Calibri"/>
              <w:b/>
              <w:szCs w:val="22"/>
              <w:lang w:val="en-US"/>
            </w:rPr>
            <w:t>Version: 0.1</w:t>
          </w:r>
        </w:p>
      </w:tc>
      <w:tc>
        <w:tcPr>
          <w:tcW w:w="2430" w:type="dxa"/>
        </w:tcPr>
        <w:p w:rsidR="005B7C2A" w:rsidRPr="00755FDF" w:rsidRDefault="00DF6216" w:rsidP="008B4BAE">
          <w:pPr>
            <w:jc w:val="right"/>
            <w:rPr>
              <w:rFonts w:cs="Calibri"/>
              <w:b/>
              <w:szCs w:val="22"/>
              <w:shd w:val="clear" w:color="auto" w:fill="auto"/>
              <w:lang w:val="en-US"/>
            </w:rPr>
          </w:pPr>
          <w:del w:id="5832" w:author="manojk" w:date="2012-05-31T17:56:00Z">
            <w:r w:rsidRPr="00DF6216">
              <w:rPr>
                <w:rFonts w:cs="Calibri"/>
                <w:b/>
                <w:noProof/>
                <w:szCs w:val="22"/>
                <w:shd w:val="clear" w:color="auto" w:fill="auto"/>
                <w:lang w:val="en-US" w:eastAsia="en-US"/>
              </w:rPr>
              <w:pict>
                <v:shape id="Picture 12325" o:spid="_x0000_i1043" type="#_x0000_t75" style="width:96pt;height:41.25pt;visibility:visible">
                  <v:imagedata r:id="rId2" o:title=""/>
                </v:shape>
              </w:pict>
            </w:r>
          </w:del>
          <w:ins w:id="5833" w:author="manojk" w:date="2012-05-31T17:56:00Z">
            <w:r w:rsidRPr="00DF6216">
              <w:rPr>
                <w:color w:val="auto"/>
                <w:u w:val="single"/>
                <w:shd w:val="clear" w:color="auto" w:fill="auto"/>
                <w:lang w:val="en-US"/>
              </w:rPr>
              <w:pict>
                <v:shape id="_x0000_i1044" type="#_x0000_t75" style="width:102pt;height:35.25pt">
                  <v:imagedata r:id="rId3" o:title="3rdMarketPlace-forUseOnLight-Background"/>
                </v:shape>
              </w:pict>
            </w:r>
          </w:ins>
        </w:p>
      </w:tc>
    </w:tr>
  </w:tbl>
  <w:p w:rsidR="005B7C2A" w:rsidRPr="00B32586" w:rsidRDefault="005B7C2A" w:rsidP="00B32586"/>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60" w:type="dxa"/>
      <w:tblLayout w:type="fixed"/>
      <w:tblCellMar>
        <w:left w:w="60" w:type="dxa"/>
        <w:right w:w="60" w:type="dxa"/>
      </w:tblCellMar>
      <w:tblLook w:val="0000"/>
    </w:tblPr>
    <w:tblGrid>
      <w:gridCol w:w="2700"/>
      <w:gridCol w:w="3960"/>
      <w:gridCol w:w="2430"/>
    </w:tblGrid>
    <w:tr w:rsidR="005B7C2A" w:rsidRPr="00B61E47" w:rsidTr="003C0746">
      <w:trPr>
        <w:trHeight w:val="910"/>
      </w:trPr>
      <w:tc>
        <w:tcPr>
          <w:tcW w:w="2700" w:type="dxa"/>
        </w:tcPr>
        <w:p w:rsidR="005B7C2A" w:rsidRPr="00EE18CC" w:rsidRDefault="006A5941" w:rsidP="003C0746">
          <w:pPr>
            <w:pStyle w:val="Header"/>
            <w:rPr>
              <w:rFonts w:ascii="Calibri" w:hAnsi="Calibri" w:cs="Arial"/>
              <w:sz w:val="22"/>
              <w:u w:val="single"/>
              <w:shd w:val="clear" w:color="auto" w:fill="auto"/>
              <w:lang w:val="en-US" w:eastAsia="en-IN"/>
            </w:rPr>
          </w:pPr>
          <w:r w:rsidRPr="00DF6216">
            <w:rPr>
              <w:rFonts w:ascii="Calibri" w:hAnsi="Calibri" w:cs="Arial"/>
              <w:noProof/>
              <w:sz w:val="22"/>
              <w:shd w:val="clear" w:color="auto" w:fill="auto"/>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alt="verio_logo.gif" style="width:96pt;height:44.25pt;visibility:visible">
                <v:imagedata r:id="rId1" o:title="" cropright="2412f"/>
              </v:shape>
            </w:pict>
          </w:r>
        </w:p>
      </w:tc>
      <w:tc>
        <w:tcPr>
          <w:tcW w:w="3960" w:type="dxa"/>
        </w:tcPr>
        <w:p w:rsidR="005B7C2A" w:rsidRDefault="005B7C2A" w:rsidP="008B4BAE">
          <w:pPr>
            <w:jc w:val="center"/>
            <w:rPr>
              <w:rFonts w:cs="Calibri"/>
              <w:b/>
              <w:szCs w:val="22"/>
              <w:lang w:val="en-US"/>
            </w:rPr>
          </w:pPr>
        </w:p>
        <w:p w:rsidR="005B7C2A" w:rsidRDefault="005B7C2A" w:rsidP="008B4BAE">
          <w:pPr>
            <w:jc w:val="center"/>
            <w:rPr>
              <w:rFonts w:cs="Calibri"/>
              <w:b/>
              <w:szCs w:val="22"/>
              <w:lang w:val="en-US"/>
            </w:rPr>
          </w:pPr>
          <w:r>
            <w:rPr>
              <w:rFonts w:cs="Calibri"/>
              <w:b/>
              <w:szCs w:val="22"/>
              <w:lang w:val="en-US"/>
            </w:rPr>
            <w:t>Portal Framework Design</w:t>
          </w:r>
        </w:p>
        <w:p w:rsidR="005B7C2A" w:rsidRDefault="005B7C2A" w:rsidP="008B4BAE">
          <w:pPr>
            <w:jc w:val="center"/>
            <w:rPr>
              <w:rFonts w:cs="Calibri"/>
              <w:b/>
              <w:szCs w:val="22"/>
              <w:lang w:val="en-US"/>
            </w:rPr>
          </w:pPr>
          <w:r>
            <w:rPr>
              <w:rFonts w:cs="Calibri"/>
              <w:b/>
              <w:szCs w:val="22"/>
              <w:lang w:val="en-US"/>
            </w:rPr>
            <w:t>Version: 0.1</w:t>
          </w:r>
        </w:p>
      </w:tc>
      <w:tc>
        <w:tcPr>
          <w:tcW w:w="2430" w:type="dxa"/>
        </w:tcPr>
        <w:p w:rsidR="005B7C2A" w:rsidRPr="00755FDF" w:rsidRDefault="006A5941" w:rsidP="008B4BAE">
          <w:pPr>
            <w:jc w:val="right"/>
            <w:rPr>
              <w:rFonts w:cs="Calibri"/>
              <w:b/>
              <w:szCs w:val="22"/>
              <w:shd w:val="clear" w:color="auto" w:fill="auto"/>
              <w:lang w:val="en-US"/>
            </w:rPr>
          </w:pPr>
          <w:r w:rsidRPr="00DF6216">
            <w:rPr>
              <w:rFonts w:cs="Calibri"/>
              <w:b/>
              <w:noProof/>
              <w:szCs w:val="22"/>
              <w:shd w:val="clear" w:color="auto" w:fill="auto"/>
              <w:lang w:val="en-US" w:eastAsia="en-US"/>
            </w:rPr>
            <w:pict>
              <v:shape id="Picture 14367" o:spid="_x0000_i1062" type="#_x0000_t75" style="width:96pt;height:41.25pt;visibility:visible">
                <v:imagedata r:id="rId2" o:title=""/>
              </v:shape>
            </w:pict>
          </w:r>
        </w:p>
      </w:tc>
    </w:tr>
  </w:tbl>
  <w:p w:rsidR="005B7C2A" w:rsidRPr="00B32586" w:rsidRDefault="005B7C2A" w:rsidP="00B3258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FE69FD4"/>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6D52642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6EBE07B8"/>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8D68678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3E3AAB8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B38A01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A74A98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2BAB57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2745BC2"/>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D06E985C"/>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name w:val="List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00000002"/>
    <w:multiLevelType w:val="multilevel"/>
    <w:tmpl w:val="00000002"/>
    <w:name w:val="List2"/>
    <w:lvl w:ilvl="0">
      <w:start w:val="1"/>
      <w:numFmt w:val="bullet"/>
      <w:lvlText w:val="·"/>
      <w:lvlJc w:val="left"/>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00000003"/>
    <w:multiLevelType w:val="multilevel"/>
    <w:tmpl w:val="00000003"/>
    <w:name w:val="List3"/>
    <w:lvl w:ilvl="0">
      <w:start w:val="1"/>
      <w:numFmt w:val="bullet"/>
      <w:lvlText w:val="·"/>
      <w:lvlJc w:val="left"/>
      <w:rPr>
        <w:rFonts w:ascii="Times New Roman" w:hAnsi="Times New Roman"/>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00000004"/>
    <w:multiLevelType w:val="multilevel"/>
    <w:tmpl w:val="00000004"/>
    <w:name w:val="List4"/>
    <w:lvl w:ilvl="0">
      <w:start w:val="1"/>
      <w:numFmt w:val="bullet"/>
      <w:lvlText w:val="·"/>
      <w:lvlJc w:val="left"/>
      <w:rPr>
        <w:rFonts w:ascii="Times New Roman" w:hAnsi="Times New Roman"/>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00000005"/>
    <w:multiLevelType w:val="multilevel"/>
    <w:tmpl w:val="00000005"/>
    <w:name w:val="List5"/>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00000006"/>
    <w:multiLevelType w:val="multilevel"/>
    <w:tmpl w:val="00000006"/>
    <w:name w:val="List6"/>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00000007"/>
    <w:multiLevelType w:val="multilevel"/>
    <w:tmpl w:val="00000007"/>
    <w:name w:val="List7"/>
    <w:lvl w:ilvl="0">
      <w:start w:val="1"/>
      <w:numFmt w:val="decimal"/>
      <w:lvlText w:val="%1."/>
      <w:lvlJc w:val="left"/>
      <w:rPr>
        <w:rFonts w:ascii="Times New Roman" w:hAnsi="Times New Roman" w:cs="Times New Roman"/>
        <w:color w:val="000000"/>
        <w:sz w:val="24"/>
        <w:szCs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00000008"/>
    <w:multiLevelType w:val="multilevel"/>
    <w:tmpl w:val="00000008"/>
    <w:name w:val="List8"/>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nsid w:val="00000009"/>
    <w:multiLevelType w:val="multilevel"/>
    <w:tmpl w:val="00000009"/>
    <w:name w:val="List9"/>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0000000A"/>
    <w:multiLevelType w:val="multilevel"/>
    <w:tmpl w:val="0000000A"/>
    <w:name w:val="List10"/>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0000000B"/>
    <w:multiLevelType w:val="multilevel"/>
    <w:tmpl w:val="0000000B"/>
    <w:name w:val="List11"/>
    <w:lvl w:ilvl="0">
      <w:start w:val="1"/>
      <w:numFmt w:val="bullet"/>
      <w:lvlText w:val="·"/>
      <w:lvlJc w:val="left"/>
      <w:rPr>
        <w:rFonts w:ascii="Symbol" w:hAnsi="Symbol"/>
        <w:color w:val="000000"/>
        <w:sz w:val="24"/>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02F8150"/>
    <w:multiLevelType w:val="multilevel"/>
    <w:tmpl w:val="00000003"/>
    <w:name w:val="HTML-List3"/>
    <w:lvl w:ilvl="0">
      <w:start w:val="1"/>
      <w:numFmt w:val="bullet"/>
      <w:lvlText w:val="·"/>
      <w:lvlJc w:val="left"/>
      <w:rPr>
        <w:rFonts w:ascii="Symbol" w:hAnsi="Symbol"/>
        <w:color w:val="000000"/>
        <w:sz w:val="18"/>
      </w:rPr>
    </w:lvl>
    <w:lvl w:ilvl="1">
      <w:start w:val="1"/>
      <w:numFmt w:val="bullet"/>
      <w:lvlText w:val="·"/>
      <w:lvlJc w:val="left"/>
      <w:rPr>
        <w:rFonts w:ascii="Symbol" w:hAnsi="Symbol"/>
        <w:color w:val="000000"/>
        <w:sz w:val="18"/>
      </w:rPr>
    </w:lvl>
    <w:lvl w:ilvl="2">
      <w:start w:val="1"/>
      <w:numFmt w:val="bullet"/>
      <w:lvlText w:val="·"/>
      <w:lvlJc w:val="left"/>
      <w:rPr>
        <w:rFonts w:ascii="Symbol" w:hAnsi="Symbol"/>
        <w:color w:val="000000"/>
        <w:sz w:val="18"/>
      </w:rPr>
    </w:lvl>
    <w:lvl w:ilvl="3">
      <w:start w:val="1"/>
      <w:numFmt w:val="bullet"/>
      <w:lvlText w:val="·"/>
      <w:lvlJc w:val="left"/>
      <w:rPr>
        <w:rFonts w:ascii="Symbol" w:hAnsi="Symbol"/>
        <w:color w:val="000000"/>
        <w:sz w:val="18"/>
      </w:rPr>
    </w:lvl>
    <w:lvl w:ilvl="4">
      <w:start w:val="1"/>
      <w:numFmt w:val="bullet"/>
      <w:lvlText w:val="·"/>
      <w:lvlJc w:val="left"/>
      <w:rPr>
        <w:rFonts w:ascii="Symbol" w:hAnsi="Symbol"/>
        <w:color w:val="000000"/>
        <w:sz w:val="18"/>
      </w:rPr>
    </w:lvl>
    <w:lvl w:ilvl="5">
      <w:start w:val="1"/>
      <w:numFmt w:val="bullet"/>
      <w:lvlText w:val="·"/>
      <w:lvlJc w:val="left"/>
      <w:rPr>
        <w:rFonts w:ascii="Symbol" w:hAnsi="Symbol"/>
        <w:color w:val="000000"/>
        <w:sz w:val="18"/>
      </w:rPr>
    </w:lvl>
    <w:lvl w:ilvl="6">
      <w:start w:val="1"/>
      <w:numFmt w:val="bullet"/>
      <w:lvlText w:val="·"/>
      <w:lvlJc w:val="left"/>
      <w:rPr>
        <w:rFonts w:ascii="Symbol" w:hAnsi="Symbol"/>
        <w:color w:val="000000"/>
        <w:sz w:val="18"/>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
    <w:nsid w:val="004EF374"/>
    <w:multiLevelType w:val="multilevel"/>
    <w:tmpl w:val="00000004"/>
    <w:name w:val="HTML-List4"/>
    <w:lvl w:ilvl="0">
      <w:start w:val="1"/>
      <w:numFmt w:val="bullet"/>
      <w:lvlText w:val="·"/>
      <w:lvlJc w:val="left"/>
      <w:rPr>
        <w:rFonts w:ascii="Symbol" w:hAnsi="Symbol"/>
        <w:color w:val="000000"/>
        <w:sz w:val="18"/>
      </w:rPr>
    </w:lvl>
    <w:lvl w:ilvl="1">
      <w:start w:val="1"/>
      <w:numFmt w:val="bullet"/>
      <w:lvlText w:val="·"/>
      <w:lvlJc w:val="left"/>
      <w:rPr>
        <w:rFonts w:ascii="Symbol" w:hAnsi="Symbol"/>
        <w:color w:val="000000"/>
        <w:sz w:val="18"/>
      </w:rPr>
    </w:lvl>
    <w:lvl w:ilvl="2">
      <w:start w:val="1"/>
      <w:numFmt w:val="bullet"/>
      <w:lvlText w:val="·"/>
      <w:lvlJc w:val="left"/>
      <w:rPr>
        <w:rFonts w:ascii="Symbol" w:hAnsi="Symbol"/>
        <w:color w:val="000000"/>
        <w:sz w:val="18"/>
      </w:rPr>
    </w:lvl>
    <w:lvl w:ilvl="3">
      <w:start w:val="1"/>
      <w:numFmt w:val="bullet"/>
      <w:lvlText w:val="·"/>
      <w:lvlJc w:val="left"/>
      <w:rPr>
        <w:rFonts w:ascii="Symbol" w:hAnsi="Symbol"/>
        <w:color w:val="000000"/>
        <w:sz w:val="18"/>
      </w:rPr>
    </w:lvl>
    <w:lvl w:ilvl="4">
      <w:start w:val="1"/>
      <w:numFmt w:val="bullet"/>
      <w:lvlText w:val="·"/>
      <w:lvlJc w:val="left"/>
      <w:rPr>
        <w:rFonts w:ascii="Symbol" w:hAnsi="Symbol"/>
        <w:color w:val="000000"/>
        <w:sz w:val="18"/>
      </w:rPr>
    </w:lvl>
    <w:lvl w:ilvl="5">
      <w:start w:val="1"/>
      <w:numFmt w:val="bullet"/>
      <w:lvlText w:val="·"/>
      <w:lvlJc w:val="left"/>
      <w:rPr>
        <w:rFonts w:ascii="Symbol" w:hAnsi="Symbol"/>
        <w:color w:val="000000"/>
        <w:sz w:val="18"/>
      </w:rPr>
    </w:lvl>
    <w:lvl w:ilvl="6">
      <w:start w:val="1"/>
      <w:numFmt w:val="bullet"/>
      <w:lvlText w:val="·"/>
      <w:lvlJc w:val="left"/>
      <w:rPr>
        <w:rFonts w:ascii="Symbol" w:hAnsi="Symbol"/>
        <w:color w:val="000000"/>
        <w:sz w:val="18"/>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006AD21F"/>
    <w:multiLevelType w:val="multilevel"/>
    <w:tmpl w:val="00000001"/>
    <w:name w:val="HTML-List70006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006AD338"/>
    <w:multiLevelType w:val="multilevel"/>
    <w:tmpl w:val="00000001"/>
    <w:name w:val="HTML-List70008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006AD347"/>
    <w:multiLevelType w:val="multilevel"/>
    <w:tmpl w:val="00000002"/>
    <w:name w:val="HTML-List7000903"/>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006AD3A5"/>
    <w:multiLevelType w:val="multilevel"/>
    <w:tmpl w:val="00000001"/>
    <w:name w:val="HTML-List70009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nsid w:val="006AD441"/>
    <w:multiLevelType w:val="multilevel"/>
    <w:tmpl w:val="00000001"/>
    <w:name w:val="HTML-List70011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
    <w:nsid w:val="006AD4CD"/>
    <w:multiLevelType w:val="multilevel"/>
    <w:tmpl w:val="00000001"/>
    <w:name w:val="HTML-List70012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
    <w:nsid w:val="006AD5B7"/>
    <w:multiLevelType w:val="multilevel"/>
    <w:tmpl w:val="00000001"/>
    <w:name w:val="HTML-List70015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
    <w:nsid w:val="006AD6EF"/>
    <w:multiLevelType w:val="multilevel"/>
    <w:tmpl w:val="00000001"/>
    <w:name w:val="HTML-List700183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
    <w:nsid w:val="006AD7CA"/>
    <w:multiLevelType w:val="multilevel"/>
    <w:tmpl w:val="00000001"/>
    <w:name w:val="HTML-List70020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
    <w:nsid w:val="006AD8C3"/>
    <w:multiLevelType w:val="multilevel"/>
    <w:tmpl w:val="00000001"/>
    <w:name w:val="HTML-List70023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
    <w:nsid w:val="006ADBB0"/>
    <w:multiLevelType w:val="multilevel"/>
    <w:tmpl w:val="00000001"/>
    <w:name w:val="HTML-List70030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
    <w:nsid w:val="006ADC7B"/>
    <w:multiLevelType w:val="multilevel"/>
    <w:tmpl w:val="00000001"/>
    <w:name w:val="HTML-List700325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
    <w:nsid w:val="0125399B"/>
    <w:multiLevelType w:val="multilevel"/>
    <w:tmpl w:val="00000001"/>
    <w:name w:val="HTML-List192167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
    <w:nsid w:val="01253A09"/>
    <w:multiLevelType w:val="multilevel"/>
    <w:tmpl w:val="00000001"/>
    <w:name w:val="HTML-List192169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
    <w:nsid w:val="01253AE3"/>
    <w:multiLevelType w:val="multilevel"/>
    <w:tmpl w:val="00000001"/>
    <w:name w:val="HTML-List192171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
    <w:nsid w:val="01253B50"/>
    <w:multiLevelType w:val="multilevel"/>
    <w:tmpl w:val="00000001"/>
    <w:name w:val="HTML-List192172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
    <w:nsid w:val="01253BCD"/>
    <w:multiLevelType w:val="multilevel"/>
    <w:tmpl w:val="00000001"/>
    <w:name w:val="HTML-List192173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
    <w:nsid w:val="01253CA7"/>
    <w:multiLevelType w:val="multilevel"/>
    <w:tmpl w:val="00000001"/>
    <w:name w:val="HTML-List192175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
    <w:nsid w:val="01253DEF"/>
    <w:multiLevelType w:val="multilevel"/>
    <w:tmpl w:val="00000001"/>
    <w:name w:val="HTML-List192179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
    <w:nsid w:val="01253E4D"/>
    <w:multiLevelType w:val="multilevel"/>
    <w:tmpl w:val="00000001"/>
    <w:name w:val="HTML-List192179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
    <w:nsid w:val="01253EC9"/>
    <w:multiLevelType w:val="multilevel"/>
    <w:tmpl w:val="00000001"/>
    <w:name w:val="HTML-List192181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
    <w:nsid w:val="01253F46"/>
    <w:multiLevelType w:val="multilevel"/>
    <w:tmpl w:val="00000001"/>
    <w:name w:val="HTML-List192182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
    <w:nsid w:val="01253FB3"/>
    <w:multiLevelType w:val="multilevel"/>
    <w:tmpl w:val="00000001"/>
    <w:name w:val="HTML-List192183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
    <w:nsid w:val="01254021"/>
    <w:multiLevelType w:val="multilevel"/>
    <w:tmpl w:val="00000001"/>
    <w:name w:val="HTML-List1921846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
    <w:nsid w:val="01254168"/>
    <w:multiLevelType w:val="multilevel"/>
    <w:tmpl w:val="00000001"/>
    <w:name w:val="HTML-List192187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
    <w:nsid w:val="01254233"/>
    <w:multiLevelType w:val="multilevel"/>
    <w:tmpl w:val="00000001"/>
    <w:name w:val="HTML-List192189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
    <w:nsid w:val="0125430D"/>
    <w:multiLevelType w:val="multilevel"/>
    <w:tmpl w:val="00000001"/>
    <w:name w:val="HTML-List192192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
    <w:nsid w:val="012543E8"/>
    <w:multiLevelType w:val="multilevel"/>
    <w:tmpl w:val="00000001"/>
    <w:name w:val="HTML-List192194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
    <w:nsid w:val="012545AC"/>
    <w:multiLevelType w:val="multilevel"/>
    <w:tmpl w:val="00000001"/>
    <w:name w:val="HTML-List1921988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
    <w:nsid w:val="0125460A"/>
    <w:multiLevelType w:val="multilevel"/>
    <w:tmpl w:val="00000001"/>
    <w:name w:val="HTML-List1921997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
    <w:nsid w:val="01254687"/>
    <w:multiLevelType w:val="multilevel"/>
    <w:tmpl w:val="00000001"/>
    <w:name w:val="HTML-List192201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
    <w:nsid w:val="01254703"/>
    <w:multiLevelType w:val="multilevel"/>
    <w:tmpl w:val="00000001"/>
    <w:name w:val="HTML-List192202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
    <w:nsid w:val="01254780"/>
    <w:multiLevelType w:val="multilevel"/>
    <w:tmpl w:val="00000001"/>
    <w:name w:val="HTML-List1922035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
    <w:nsid w:val="012548D7"/>
    <w:multiLevelType w:val="multilevel"/>
    <w:tmpl w:val="00000001"/>
    <w:name w:val="HTML-List192206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
    <w:nsid w:val="012549B2"/>
    <w:multiLevelType w:val="multilevel"/>
    <w:tmpl w:val="00000001"/>
    <w:name w:val="HTML-List192209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
    <w:nsid w:val="01254A8C"/>
    <w:multiLevelType w:val="multilevel"/>
    <w:tmpl w:val="00000001"/>
    <w:name w:val="HTML-List192211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
    <w:nsid w:val="01254C9F"/>
    <w:multiLevelType w:val="multilevel"/>
    <w:tmpl w:val="00000001"/>
    <w:name w:val="HTML-List192216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
    <w:nsid w:val="01254D0C"/>
    <w:multiLevelType w:val="multilevel"/>
    <w:tmpl w:val="00000001"/>
    <w:name w:val="HTML-List192217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
    <w:nsid w:val="01254DD7"/>
    <w:multiLevelType w:val="multilevel"/>
    <w:tmpl w:val="00000001"/>
    <w:name w:val="HTML-List192219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
    <w:nsid w:val="01254EB1"/>
    <w:multiLevelType w:val="multilevel"/>
    <w:tmpl w:val="00000001"/>
    <w:name w:val="HTML-List192221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
    <w:nsid w:val="01254F7C"/>
    <w:multiLevelType w:val="multilevel"/>
    <w:tmpl w:val="00000001"/>
    <w:name w:val="HTML-List1922239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
    <w:nsid w:val="01255056"/>
    <w:multiLevelType w:val="multilevel"/>
    <w:tmpl w:val="00000001"/>
    <w:name w:val="HTML-List192226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
    <w:nsid w:val="02BC2540"/>
    <w:multiLevelType w:val="hybridMultilevel"/>
    <w:tmpl w:val="86643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09006AB3"/>
    <w:multiLevelType w:val="hybridMultilevel"/>
    <w:tmpl w:val="6C709C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094E1526"/>
    <w:multiLevelType w:val="multilevel"/>
    <w:tmpl w:val="00000001"/>
    <w:name w:val="HTML-List1"/>
    <w:lvl w:ilvl="0">
      <w:start w:val="1"/>
      <w:numFmt w:val="bullet"/>
      <w:lvlText w:val="·"/>
      <w:lvlJc w:val="left"/>
      <w:rPr>
        <w:rFonts w:ascii="Symbol" w:hAnsi="Symbol"/>
        <w:color w:val="000000"/>
        <w:sz w:val="18"/>
      </w:rPr>
    </w:lvl>
    <w:lvl w:ilvl="1">
      <w:start w:val="1"/>
      <w:numFmt w:val="bullet"/>
      <w:lvlText w:val="·"/>
      <w:lvlJc w:val="left"/>
      <w:rPr>
        <w:rFonts w:ascii="Symbol" w:hAnsi="Symbol"/>
        <w:color w:val="000000"/>
        <w:sz w:val="18"/>
      </w:rPr>
    </w:lvl>
    <w:lvl w:ilvl="2">
      <w:start w:val="1"/>
      <w:numFmt w:val="bullet"/>
      <w:lvlText w:val="·"/>
      <w:lvlJc w:val="left"/>
      <w:rPr>
        <w:rFonts w:ascii="Symbol" w:hAnsi="Symbol"/>
        <w:color w:val="000000"/>
        <w:sz w:val="18"/>
      </w:rPr>
    </w:lvl>
    <w:lvl w:ilvl="3">
      <w:start w:val="1"/>
      <w:numFmt w:val="bullet"/>
      <w:lvlText w:val="·"/>
      <w:lvlJc w:val="left"/>
      <w:rPr>
        <w:rFonts w:ascii="Symbol" w:hAnsi="Symbol"/>
        <w:color w:val="000000"/>
        <w:sz w:val="18"/>
      </w:rPr>
    </w:lvl>
    <w:lvl w:ilvl="4">
      <w:start w:val="1"/>
      <w:numFmt w:val="bullet"/>
      <w:lvlText w:val="·"/>
      <w:lvlJc w:val="left"/>
      <w:rPr>
        <w:rFonts w:ascii="Symbol" w:hAnsi="Symbol"/>
        <w:color w:val="000000"/>
        <w:sz w:val="18"/>
      </w:rPr>
    </w:lvl>
    <w:lvl w:ilvl="5">
      <w:start w:val="1"/>
      <w:numFmt w:val="bullet"/>
      <w:lvlText w:val="·"/>
      <w:lvlJc w:val="left"/>
      <w:rPr>
        <w:rFonts w:ascii="Symbol" w:hAnsi="Symbol"/>
        <w:color w:val="000000"/>
        <w:sz w:val="18"/>
      </w:rPr>
    </w:lvl>
    <w:lvl w:ilvl="6">
      <w:start w:val="1"/>
      <w:numFmt w:val="bullet"/>
      <w:lvlText w:val="·"/>
      <w:lvlJc w:val="left"/>
      <w:rPr>
        <w:rFonts w:ascii="Symbol" w:hAnsi="Symbol"/>
        <w:color w:val="000000"/>
        <w:sz w:val="18"/>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
    <w:nsid w:val="094E1535"/>
    <w:multiLevelType w:val="multilevel"/>
    <w:tmpl w:val="00000002"/>
    <w:name w:val="HTML-List2"/>
    <w:lvl w:ilvl="0">
      <w:start w:val="1"/>
      <w:numFmt w:val="bullet"/>
      <w:lvlText w:val="·"/>
      <w:lvlJc w:val="left"/>
      <w:rPr>
        <w:rFonts w:ascii="Symbol" w:hAnsi="Symbol"/>
        <w:color w:val="000000"/>
        <w:sz w:val="18"/>
      </w:rPr>
    </w:lvl>
    <w:lvl w:ilvl="1">
      <w:start w:val="1"/>
      <w:numFmt w:val="bullet"/>
      <w:lvlText w:val="·"/>
      <w:lvlJc w:val="left"/>
      <w:rPr>
        <w:rFonts w:ascii="Symbol" w:hAnsi="Symbol"/>
        <w:color w:val="000000"/>
        <w:sz w:val="18"/>
      </w:rPr>
    </w:lvl>
    <w:lvl w:ilvl="2">
      <w:start w:val="1"/>
      <w:numFmt w:val="bullet"/>
      <w:lvlText w:val="·"/>
      <w:lvlJc w:val="left"/>
      <w:rPr>
        <w:rFonts w:ascii="Symbol" w:hAnsi="Symbol"/>
        <w:color w:val="000000"/>
        <w:sz w:val="18"/>
      </w:rPr>
    </w:lvl>
    <w:lvl w:ilvl="3">
      <w:start w:val="1"/>
      <w:numFmt w:val="bullet"/>
      <w:lvlText w:val="·"/>
      <w:lvlJc w:val="left"/>
      <w:rPr>
        <w:rFonts w:ascii="Symbol" w:hAnsi="Symbol"/>
        <w:color w:val="000000"/>
        <w:sz w:val="18"/>
      </w:rPr>
    </w:lvl>
    <w:lvl w:ilvl="4">
      <w:start w:val="1"/>
      <w:numFmt w:val="bullet"/>
      <w:lvlText w:val="·"/>
      <w:lvlJc w:val="left"/>
      <w:rPr>
        <w:rFonts w:ascii="Symbol" w:hAnsi="Symbol"/>
        <w:color w:val="000000"/>
        <w:sz w:val="18"/>
      </w:rPr>
    </w:lvl>
    <w:lvl w:ilvl="5">
      <w:start w:val="1"/>
      <w:numFmt w:val="bullet"/>
      <w:lvlText w:val="·"/>
      <w:lvlJc w:val="left"/>
      <w:rPr>
        <w:rFonts w:ascii="Symbol" w:hAnsi="Symbol"/>
        <w:color w:val="000000"/>
        <w:sz w:val="18"/>
      </w:rPr>
    </w:lvl>
    <w:lvl w:ilvl="6">
      <w:start w:val="1"/>
      <w:numFmt w:val="bullet"/>
      <w:lvlText w:val="·"/>
      <w:lvlJc w:val="left"/>
      <w:rPr>
        <w:rFonts w:ascii="Symbol" w:hAnsi="Symbol"/>
        <w:color w:val="000000"/>
        <w:sz w:val="18"/>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
    <w:nsid w:val="0ACAD698"/>
    <w:multiLevelType w:val="multilevel"/>
    <w:tmpl w:val="00000001"/>
    <w:name w:val="HTML-List18106536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
    <w:nsid w:val="0ACAD83D"/>
    <w:multiLevelType w:val="multilevel"/>
    <w:tmpl w:val="00000001"/>
    <w:name w:val="HTML-List181065789"/>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
    <w:nsid w:val="0ACAD83E"/>
    <w:multiLevelType w:val="multilevel"/>
    <w:tmpl w:val="00000002"/>
    <w:name w:val="HTML-List181065789"/>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
    <w:nsid w:val="0ACAEAE3"/>
    <w:multiLevelType w:val="multilevel"/>
    <w:tmpl w:val="00000001"/>
    <w:name w:val="HTML-List181070563"/>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
    <w:nsid w:val="0ACAEAE4"/>
    <w:multiLevelType w:val="multilevel"/>
    <w:tmpl w:val="00000002"/>
    <w:name w:val="HTML-List1810705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
    <w:nsid w:val="0ACAEB40"/>
    <w:multiLevelType w:val="multilevel"/>
    <w:tmpl w:val="00000001"/>
    <w:name w:val="HTML-List18107065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
    <w:nsid w:val="0ACAEB50"/>
    <w:multiLevelType w:val="multilevel"/>
    <w:tmpl w:val="00000002"/>
    <w:name w:val="HTML-List1810706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
    <w:nsid w:val="0ACB3EAD"/>
    <w:multiLevelType w:val="multilevel"/>
    <w:tmpl w:val="00000001"/>
    <w:name w:val="HTML-List1810920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
    <w:nsid w:val="0ACB4062"/>
    <w:multiLevelType w:val="multilevel"/>
    <w:tmpl w:val="00000001"/>
    <w:name w:val="HTML-List18109245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8">
    <w:nsid w:val="0ACB42E1"/>
    <w:multiLevelType w:val="multilevel"/>
    <w:tmpl w:val="00000001"/>
    <w:name w:val="HTML-List1810930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9">
    <w:nsid w:val="0ACB4487"/>
    <w:multiLevelType w:val="multilevel"/>
    <w:tmpl w:val="00000001"/>
    <w:name w:val="HTML-List18109351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0">
    <w:nsid w:val="0ACB464B"/>
    <w:multiLevelType w:val="multilevel"/>
    <w:tmpl w:val="00000001"/>
    <w:name w:val="HTML-List1810939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1">
    <w:nsid w:val="0ACB46E7"/>
    <w:multiLevelType w:val="multilevel"/>
    <w:tmpl w:val="00000001"/>
    <w:name w:val="HTML-List1810941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2">
    <w:nsid w:val="0ACB4C73"/>
    <w:multiLevelType w:val="multilevel"/>
    <w:tmpl w:val="00000001"/>
    <w:name w:val="HTML-List18109553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3">
    <w:nsid w:val="0ACB4D5D"/>
    <w:multiLevelType w:val="multilevel"/>
    <w:tmpl w:val="00000001"/>
    <w:name w:val="HTML-List18109577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4">
    <w:nsid w:val="0ACB4F21"/>
    <w:multiLevelType w:val="multilevel"/>
    <w:tmpl w:val="00000001"/>
    <w:name w:val="HTML-List1810962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5">
    <w:nsid w:val="0ACB502A"/>
    <w:multiLevelType w:val="multilevel"/>
    <w:tmpl w:val="00000001"/>
    <w:name w:val="HTML-List1810964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6">
    <w:nsid w:val="0ACB5826"/>
    <w:multiLevelType w:val="multilevel"/>
    <w:tmpl w:val="00000001"/>
    <w:name w:val="HTML-List18109853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7">
    <w:nsid w:val="0ACB5910"/>
    <w:multiLevelType w:val="multilevel"/>
    <w:tmpl w:val="00000001"/>
    <w:name w:val="HTML-List18109876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
    <w:nsid w:val="0ACB5A57"/>
    <w:multiLevelType w:val="multilevel"/>
    <w:tmpl w:val="00000001"/>
    <w:name w:val="HTML-List1810990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9">
    <w:nsid w:val="0ACB5AC5"/>
    <w:multiLevelType w:val="multilevel"/>
    <w:tmpl w:val="00000001"/>
    <w:name w:val="HTML-List181099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0">
    <w:nsid w:val="0ACB5B70"/>
    <w:multiLevelType w:val="multilevel"/>
    <w:tmpl w:val="00000001"/>
    <w:name w:val="HTML-List1810993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1">
    <w:nsid w:val="0ACB5BDD"/>
    <w:multiLevelType w:val="multilevel"/>
    <w:tmpl w:val="00000001"/>
    <w:name w:val="HTML-List1810994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2">
    <w:nsid w:val="0ACB5CE7"/>
    <w:multiLevelType w:val="multilevel"/>
    <w:tmpl w:val="00000001"/>
    <w:name w:val="HTML-List1810997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3">
    <w:nsid w:val="0ACB5E1F"/>
    <w:multiLevelType w:val="multilevel"/>
    <w:tmpl w:val="00000001"/>
    <w:name w:val="HTML-List1811000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4">
    <w:nsid w:val="0ACB5F66"/>
    <w:multiLevelType w:val="multilevel"/>
    <w:tmpl w:val="00000001"/>
    <w:name w:val="HTML-List1811003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5">
    <w:nsid w:val="0ACB5FD3"/>
    <w:multiLevelType w:val="multilevel"/>
    <w:tmpl w:val="00000001"/>
    <w:name w:val="HTML-List1811004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6">
    <w:nsid w:val="0ACB611B"/>
    <w:multiLevelType w:val="multilevel"/>
    <w:tmpl w:val="00000001"/>
    <w:name w:val="HTML-List1811008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7">
    <w:nsid w:val="0ACB6263"/>
    <w:multiLevelType w:val="multilevel"/>
    <w:tmpl w:val="00000001"/>
    <w:name w:val="HTML-List1811011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8">
    <w:nsid w:val="0ACB62D0"/>
    <w:multiLevelType w:val="multilevel"/>
    <w:tmpl w:val="00000001"/>
    <w:name w:val="HTML-List1811012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99">
    <w:nsid w:val="0ACB6485"/>
    <w:multiLevelType w:val="multilevel"/>
    <w:tmpl w:val="00000001"/>
    <w:name w:val="HTML-List1811017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0">
    <w:nsid w:val="0ACB6659"/>
    <w:multiLevelType w:val="multilevel"/>
    <w:tmpl w:val="00000001"/>
    <w:name w:val="HTML-List1811021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1">
    <w:nsid w:val="0ACB6781"/>
    <w:multiLevelType w:val="multilevel"/>
    <w:tmpl w:val="00000001"/>
    <w:name w:val="HTML-List18110246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2">
    <w:nsid w:val="0ACBB227"/>
    <w:multiLevelType w:val="multilevel"/>
    <w:tmpl w:val="00000001"/>
    <w:name w:val="HTML-List1811215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3">
    <w:nsid w:val="0ACBB8DB"/>
    <w:multiLevelType w:val="multilevel"/>
    <w:tmpl w:val="00000001"/>
    <w:name w:val="HTML-List1811232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4">
    <w:nsid w:val="0ACBC25D"/>
    <w:multiLevelType w:val="multilevel"/>
    <w:tmpl w:val="00000001"/>
    <w:name w:val="HTML-List18112572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5">
    <w:nsid w:val="0ACBC7BA"/>
    <w:multiLevelType w:val="multilevel"/>
    <w:tmpl w:val="00000001"/>
    <w:name w:val="HTML-List1811270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6">
    <w:nsid w:val="0ACBCB42"/>
    <w:multiLevelType w:val="multilevel"/>
    <w:tmpl w:val="00000001"/>
    <w:name w:val="HTML-List1811280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7">
    <w:nsid w:val="0ACBCC6B"/>
    <w:multiLevelType w:val="multilevel"/>
    <w:tmpl w:val="00000001"/>
    <w:name w:val="HTML-List1811282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8">
    <w:nsid w:val="0ACBCD93"/>
    <w:multiLevelType w:val="multilevel"/>
    <w:tmpl w:val="00000001"/>
    <w:name w:val="HTML-List1811285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9">
    <w:nsid w:val="0ACBCE3F"/>
    <w:multiLevelType w:val="multilevel"/>
    <w:tmpl w:val="00000001"/>
    <w:name w:val="HTML-List18112876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0">
    <w:nsid w:val="0ACBCEBC"/>
    <w:multiLevelType w:val="multilevel"/>
    <w:tmpl w:val="00000001"/>
    <w:name w:val="HTML-List1811288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1">
    <w:nsid w:val="0ACBCF77"/>
    <w:multiLevelType w:val="multilevel"/>
    <w:tmpl w:val="00000001"/>
    <w:name w:val="HTML-List1811290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2">
    <w:nsid w:val="0ACBD0ED"/>
    <w:multiLevelType w:val="multilevel"/>
    <w:tmpl w:val="00000001"/>
    <w:name w:val="HTML-List1811294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3">
    <w:nsid w:val="0ACBD1A8"/>
    <w:multiLevelType w:val="multilevel"/>
    <w:tmpl w:val="00000001"/>
    <w:name w:val="HTML-List1811296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4">
    <w:nsid w:val="0ACBD5CD"/>
    <w:multiLevelType w:val="multilevel"/>
    <w:tmpl w:val="00000001"/>
    <w:name w:val="HTML-List18113070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5">
    <w:nsid w:val="0ACBE25B"/>
    <w:multiLevelType w:val="multilevel"/>
    <w:tmpl w:val="00000001"/>
    <w:name w:val="HTML-List18113391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6">
    <w:nsid w:val="0ACBEA08"/>
    <w:multiLevelType w:val="multilevel"/>
    <w:tmpl w:val="00000001"/>
    <w:name w:val="HTML-List1811358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7">
    <w:nsid w:val="0ACBED82"/>
    <w:multiLevelType w:val="multilevel"/>
    <w:tmpl w:val="00000001"/>
    <w:name w:val="HTML-List1811367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8">
    <w:nsid w:val="0ACBF5AC"/>
    <w:multiLevelType w:val="multilevel"/>
    <w:tmpl w:val="00000001"/>
    <w:name w:val="HTML-List181138860"/>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9">
    <w:nsid w:val="0ACBF5BC"/>
    <w:multiLevelType w:val="multilevel"/>
    <w:tmpl w:val="00000002"/>
    <w:name w:val="HTML-List1811388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0">
    <w:nsid w:val="0ACBF780"/>
    <w:multiLevelType w:val="multilevel"/>
    <w:tmpl w:val="00000001"/>
    <w:name w:val="HTML-List181139328"/>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1">
    <w:nsid w:val="0ACBF790"/>
    <w:multiLevelType w:val="multilevel"/>
    <w:tmpl w:val="00000002"/>
    <w:name w:val="HTML-List18113934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2">
    <w:nsid w:val="0ACBF8B8"/>
    <w:multiLevelType w:val="multilevel"/>
    <w:tmpl w:val="00000001"/>
    <w:name w:val="HTML-List181139640"/>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3">
    <w:nsid w:val="0ACBF8B9"/>
    <w:multiLevelType w:val="multilevel"/>
    <w:tmpl w:val="00000002"/>
    <w:name w:val="HTML-List1811396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4">
    <w:nsid w:val="0ACBF964"/>
    <w:multiLevelType w:val="multilevel"/>
    <w:tmpl w:val="00000001"/>
    <w:name w:val="HTML-List1811398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5">
    <w:nsid w:val="0ACBF9D1"/>
    <w:multiLevelType w:val="multilevel"/>
    <w:tmpl w:val="00000001"/>
    <w:name w:val="HTML-List18113992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6">
    <w:nsid w:val="0ACBF9E0"/>
    <w:multiLevelType w:val="multilevel"/>
    <w:tmpl w:val="00000002"/>
    <w:name w:val="HTML-List1811399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7">
    <w:nsid w:val="0ACBFA7C"/>
    <w:multiLevelType w:val="multilevel"/>
    <w:tmpl w:val="00000001"/>
    <w:name w:val="HTML-List1811400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8">
    <w:nsid w:val="0ACBFA7D"/>
    <w:multiLevelType w:val="multilevel"/>
    <w:tmpl w:val="00000002"/>
    <w:name w:val="HTML-List1811400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9">
    <w:nsid w:val="0ACBFAF9"/>
    <w:multiLevelType w:val="multilevel"/>
    <w:tmpl w:val="00000001"/>
    <w:name w:val="HTML-List1811402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0">
    <w:nsid w:val="0ACBFAFA"/>
    <w:multiLevelType w:val="multilevel"/>
    <w:tmpl w:val="00000002"/>
    <w:name w:val="HTML-List1811402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1">
    <w:nsid w:val="0ACBFBA5"/>
    <w:multiLevelType w:val="multilevel"/>
    <w:tmpl w:val="00000001"/>
    <w:name w:val="HTML-List1811403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2">
    <w:nsid w:val="0ACBFBA6"/>
    <w:multiLevelType w:val="multilevel"/>
    <w:tmpl w:val="00000002"/>
    <w:name w:val="HTML-List1811403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3">
    <w:nsid w:val="0ACBFC12"/>
    <w:multiLevelType w:val="multilevel"/>
    <w:tmpl w:val="00000001"/>
    <w:name w:val="HTML-List181140498"/>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4">
    <w:nsid w:val="0ACBFC22"/>
    <w:multiLevelType w:val="multilevel"/>
    <w:tmpl w:val="00000002"/>
    <w:name w:val="HTML-List1811405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5">
    <w:nsid w:val="0ACBFD3A"/>
    <w:multiLevelType w:val="multilevel"/>
    <w:tmpl w:val="00000001"/>
    <w:name w:val="HTML-List18114079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6">
    <w:nsid w:val="0ACBFF0E"/>
    <w:multiLevelType w:val="multilevel"/>
    <w:tmpl w:val="00000001"/>
    <w:name w:val="HTML-List1811412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7">
    <w:nsid w:val="0ACC0037"/>
    <w:multiLevelType w:val="multilevel"/>
    <w:tmpl w:val="00000001"/>
    <w:name w:val="HTML-List18114155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8">
    <w:nsid w:val="0ACC00E2"/>
    <w:multiLevelType w:val="multilevel"/>
    <w:tmpl w:val="00000001"/>
    <w:name w:val="HTML-List1811417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9">
    <w:nsid w:val="0ACC0150"/>
    <w:multiLevelType w:val="multilevel"/>
    <w:tmpl w:val="00000001"/>
    <w:name w:val="HTML-List181141840"/>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0">
    <w:nsid w:val="0ACC0151"/>
    <w:multiLevelType w:val="multilevel"/>
    <w:tmpl w:val="00000002"/>
    <w:name w:val="HTML-List1811418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1">
    <w:nsid w:val="0ACC156C"/>
    <w:multiLevelType w:val="multilevel"/>
    <w:tmpl w:val="00000001"/>
    <w:name w:val="HTML-List1811469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2">
    <w:nsid w:val="0ACC156D"/>
    <w:multiLevelType w:val="multilevel"/>
    <w:tmpl w:val="00000002"/>
    <w:name w:val="HTML-List1811469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3">
    <w:nsid w:val="0ACC15D9"/>
    <w:multiLevelType w:val="multilevel"/>
    <w:tmpl w:val="00000001"/>
    <w:name w:val="HTML-List1811470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4">
    <w:nsid w:val="0ACC175F"/>
    <w:multiLevelType w:val="multilevel"/>
    <w:tmpl w:val="00000001"/>
    <w:name w:val="HTML-List1811474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5">
    <w:nsid w:val="0ACC1760"/>
    <w:multiLevelType w:val="multilevel"/>
    <w:tmpl w:val="00000002"/>
    <w:name w:val="HTML-List1811474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6">
    <w:nsid w:val="0ACC180A"/>
    <w:multiLevelType w:val="multilevel"/>
    <w:tmpl w:val="00000001"/>
    <w:name w:val="HTML-List1811476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7">
    <w:nsid w:val="0ACC180B"/>
    <w:multiLevelType w:val="multilevel"/>
    <w:tmpl w:val="00000002"/>
    <w:name w:val="HTML-List1811476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8">
    <w:nsid w:val="0ACC1878"/>
    <w:multiLevelType w:val="multilevel"/>
    <w:tmpl w:val="00000001"/>
    <w:name w:val="HTML-List18114776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9">
    <w:nsid w:val="0ACC1879"/>
    <w:multiLevelType w:val="multilevel"/>
    <w:tmpl w:val="00000002"/>
    <w:name w:val="HTML-List18114776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0">
    <w:nsid w:val="0ACC19B0"/>
    <w:multiLevelType w:val="multilevel"/>
    <w:tmpl w:val="00000001"/>
    <w:name w:val="HTML-List1811480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1">
    <w:nsid w:val="0ACC19B1"/>
    <w:multiLevelType w:val="multilevel"/>
    <w:tmpl w:val="00000002"/>
    <w:name w:val="HTML-List1811480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2">
    <w:nsid w:val="0ACC1A4C"/>
    <w:multiLevelType w:val="multilevel"/>
    <w:tmpl w:val="00000001"/>
    <w:name w:val="HTML-List1811482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3">
    <w:nsid w:val="0ACC1A5B"/>
    <w:multiLevelType w:val="multilevel"/>
    <w:tmpl w:val="00000002"/>
    <w:name w:val="HTML-List1811482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4">
    <w:nsid w:val="0ACC1AC8"/>
    <w:multiLevelType w:val="multilevel"/>
    <w:tmpl w:val="00000001"/>
    <w:name w:val="HTML-List181148360"/>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5">
    <w:nsid w:val="0ACC1AC9"/>
    <w:multiLevelType w:val="multilevel"/>
    <w:tmpl w:val="00000002"/>
    <w:name w:val="HTML-List1811483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6">
    <w:nsid w:val="0ACC27D3"/>
    <w:multiLevelType w:val="multilevel"/>
    <w:tmpl w:val="00000001"/>
    <w:name w:val="HTML-List1811516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7">
    <w:nsid w:val="0ACC27D4"/>
    <w:multiLevelType w:val="multilevel"/>
    <w:tmpl w:val="00000002"/>
    <w:name w:val="HTML-List1811516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8">
    <w:nsid w:val="0ACC291B"/>
    <w:multiLevelType w:val="multilevel"/>
    <w:tmpl w:val="00000001"/>
    <w:name w:val="HTML-List1811520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9">
    <w:nsid w:val="0ACC291C"/>
    <w:multiLevelType w:val="multilevel"/>
    <w:tmpl w:val="00000002"/>
    <w:name w:val="HTML-List1811520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0">
    <w:nsid w:val="0ACC2997"/>
    <w:multiLevelType w:val="multilevel"/>
    <w:tmpl w:val="00000001"/>
    <w:name w:val="HTML-List1811521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1">
    <w:nsid w:val="0ACC2998"/>
    <w:multiLevelType w:val="multilevel"/>
    <w:tmpl w:val="00000002"/>
    <w:name w:val="HTML-List1811521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2">
    <w:nsid w:val="0ACC2AC0"/>
    <w:multiLevelType w:val="multilevel"/>
    <w:tmpl w:val="00000001"/>
    <w:name w:val="HTML-List1811524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3">
    <w:nsid w:val="0ACC2AC1"/>
    <w:multiLevelType w:val="multilevel"/>
    <w:tmpl w:val="00000002"/>
    <w:name w:val="HTML-List1811524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4">
    <w:nsid w:val="0ACC2BE8"/>
    <w:multiLevelType w:val="multilevel"/>
    <w:tmpl w:val="00000001"/>
    <w:name w:val="HTML-List18115274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5">
    <w:nsid w:val="0ACC2BE9"/>
    <w:multiLevelType w:val="multilevel"/>
    <w:tmpl w:val="00000002"/>
    <w:name w:val="HTML-List18115274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6">
    <w:nsid w:val="0ACC2C84"/>
    <w:multiLevelType w:val="multilevel"/>
    <w:tmpl w:val="00000001"/>
    <w:name w:val="HTML-List1811529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7">
    <w:nsid w:val="0ACC2C85"/>
    <w:multiLevelType w:val="multilevel"/>
    <w:tmpl w:val="00000002"/>
    <w:name w:val="HTML-List1811529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8">
    <w:nsid w:val="0ACC2D01"/>
    <w:multiLevelType w:val="multilevel"/>
    <w:tmpl w:val="00000001"/>
    <w:name w:val="HTML-List18115302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9">
    <w:nsid w:val="0ACC2D02"/>
    <w:multiLevelType w:val="multilevel"/>
    <w:tmpl w:val="00000002"/>
    <w:name w:val="HTML-List1811530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0">
    <w:nsid w:val="0ACC329C"/>
    <w:multiLevelType w:val="multilevel"/>
    <w:tmpl w:val="00000001"/>
    <w:name w:val="HTML-List1811544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1">
    <w:nsid w:val="0ACC329D"/>
    <w:multiLevelType w:val="multilevel"/>
    <w:tmpl w:val="00000002"/>
    <w:name w:val="HTML-List1811544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2">
    <w:nsid w:val="0ACC33E4"/>
    <w:multiLevelType w:val="multilevel"/>
    <w:tmpl w:val="00000001"/>
    <w:name w:val="HTML-List1811547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3">
    <w:nsid w:val="0ACC33E5"/>
    <w:multiLevelType w:val="multilevel"/>
    <w:tmpl w:val="00000002"/>
    <w:name w:val="HTML-List1811547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4">
    <w:nsid w:val="0ACC3461"/>
    <w:multiLevelType w:val="multilevel"/>
    <w:tmpl w:val="00000001"/>
    <w:name w:val="HTML-List1811549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5">
    <w:nsid w:val="0ACC3462"/>
    <w:multiLevelType w:val="multilevel"/>
    <w:tmpl w:val="00000002"/>
    <w:name w:val="HTML-List1811549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6">
    <w:nsid w:val="0ACC34FD"/>
    <w:multiLevelType w:val="multilevel"/>
    <w:tmpl w:val="00000001"/>
    <w:name w:val="HTML-List1811550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7">
    <w:nsid w:val="0ACC350C"/>
    <w:multiLevelType w:val="multilevel"/>
    <w:tmpl w:val="00000002"/>
    <w:name w:val="HTML-List18115508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8">
    <w:nsid w:val="0ACC3579"/>
    <w:multiLevelType w:val="multilevel"/>
    <w:tmpl w:val="00000001"/>
    <w:name w:val="HTML-List1811551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79">
    <w:nsid w:val="0ACC357A"/>
    <w:multiLevelType w:val="multilevel"/>
    <w:tmpl w:val="00000002"/>
    <w:name w:val="HTML-List1811551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0">
    <w:nsid w:val="0ACC3625"/>
    <w:multiLevelType w:val="multilevel"/>
    <w:tmpl w:val="00000001"/>
    <w:name w:val="HTML-List18115536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1">
    <w:nsid w:val="0ACC36A2"/>
    <w:multiLevelType w:val="multilevel"/>
    <w:tmpl w:val="00000001"/>
    <w:name w:val="HTML-List1811554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2">
    <w:nsid w:val="0ACC36A3"/>
    <w:multiLevelType w:val="multilevel"/>
    <w:tmpl w:val="00000002"/>
    <w:name w:val="HTML-List1811554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3">
    <w:nsid w:val="0ACC374D"/>
    <w:multiLevelType w:val="multilevel"/>
    <w:tmpl w:val="00000001"/>
    <w:name w:val="HTML-List18115566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4">
    <w:nsid w:val="0ACC37BB"/>
    <w:multiLevelType w:val="multilevel"/>
    <w:tmpl w:val="00000001"/>
    <w:name w:val="HTML-List1811557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5">
    <w:nsid w:val="0ACC37BC"/>
    <w:multiLevelType w:val="multilevel"/>
    <w:tmpl w:val="00000002"/>
    <w:name w:val="HTML-List1811557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6">
    <w:nsid w:val="0ACC38E3"/>
    <w:multiLevelType w:val="multilevel"/>
    <w:tmpl w:val="00000001"/>
    <w:name w:val="HTML-List1811560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7">
    <w:nsid w:val="0ACC38E4"/>
    <w:multiLevelType w:val="multilevel"/>
    <w:tmpl w:val="00000002"/>
    <w:name w:val="HTML-List1811560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8">
    <w:nsid w:val="0ACC3A1B"/>
    <w:multiLevelType w:val="multilevel"/>
    <w:tmpl w:val="00000001"/>
    <w:name w:val="HTML-List1811563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9">
    <w:nsid w:val="0ACC3A1C"/>
    <w:multiLevelType w:val="multilevel"/>
    <w:tmpl w:val="00000002"/>
    <w:name w:val="HTML-List1811563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0">
    <w:nsid w:val="0ACC3BC0"/>
    <w:multiLevelType w:val="multilevel"/>
    <w:tmpl w:val="00000001"/>
    <w:name w:val="HTML-List1811568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1">
    <w:nsid w:val="0ACC3D85"/>
    <w:multiLevelType w:val="multilevel"/>
    <w:tmpl w:val="00000001"/>
    <w:name w:val="HTML-List1811572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2">
    <w:nsid w:val="0ACC3EAD"/>
    <w:multiLevelType w:val="multilevel"/>
    <w:tmpl w:val="00000001"/>
    <w:name w:val="HTML-List18115754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3">
    <w:nsid w:val="0ACC3F59"/>
    <w:multiLevelType w:val="multilevel"/>
    <w:tmpl w:val="00000001"/>
    <w:name w:val="HTML-List1811577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4">
    <w:nsid w:val="0ACC3FC6"/>
    <w:multiLevelType w:val="multilevel"/>
    <w:tmpl w:val="00000001"/>
    <w:name w:val="HTML-List1811578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5">
    <w:nsid w:val="0ACC3FC7"/>
    <w:multiLevelType w:val="multilevel"/>
    <w:tmpl w:val="00000002"/>
    <w:name w:val="HTML-List1811578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6">
    <w:nsid w:val="0ACC53C3"/>
    <w:multiLevelType w:val="multilevel"/>
    <w:tmpl w:val="00000001"/>
    <w:name w:val="HTML-List1811629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7">
    <w:nsid w:val="0ACC551A"/>
    <w:multiLevelType w:val="multilevel"/>
    <w:tmpl w:val="00000001"/>
    <w:name w:val="HTML-List1811632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8">
    <w:nsid w:val="0ACC5587"/>
    <w:multiLevelType w:val="multilevel"/>
    <w:tmpl w:val="00000001"/>
    <w:name w:val="HTML-List1811633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9">
    <w:nsid w:val="0ACC5588"/>
    <w:multiLevelType w:val="multilevel"/>
    <w:tmpl w:val="00000002"/>
    <w:name w:val="HTML-List1811633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0">
    <w:nsid w:val="0ACC56AF"/>
    <w:multiLevelType w:val="multilevel"/>
    <w:tmpl w:val="00000001"/>
    <w:name w:val="HTML-List1811636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1">
    <w:nsid w:val="0ACC57D8"/>
    <w:multiLevelType w:val="multilevel"/>
    <w:tmpl w:val="00000001"/>
    <w:name w:val="HTML-List1811639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2">
    <w:nsid w:val="0ACC5E2E"/>
    <w:multiLevelType w:val="multilevel"/>
    <w:tmpl w:val="00000001"/>
    <w:name w:val="HTML-List1811656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3">
    <w:nsid w:val="0ACC5E8C"/>
    <w:multiLevelType w:val="multilevel"/>
    <w:tmpl w:val="00000001"/>
    <w:name w:val="HTML-List18116570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4">
    <w:nsid w:val="0ACC5E8D"/>
    <w:multiLevelType w:val="multilevel"/>
    <w:tmpl w:val="00000002"/>
    <w:name w:val="HTML-List18116570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5">
    <w:nsid w:val="0ACC5EBB"/>
    <w:multiLevelType w:val="multilevel"/>
    <w:tmpl w:val="00000001"/>
    <w:name w:val="HTML-List1811657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6">
    <w:nsid w:val="0ACC609E"/>
    <w:multiLevelType w:val="multilevel"/>
    <w:tmpl w:val="00000001"/>
    <w:name w:val="HTML-List18116623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7">
    <w:nsid w:val="0ACC61B7"/>
    <w:multiLevelType w:val="multilevel"/>
    <w:tmpl w:val="00000001"/>
    <w:name w:val="HTML-List1811665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8">
    <w:nsid w:val="0ACC631E"/>
    <w:multiLevelType w:val="multilevel"/>
    <w:tmpl w:val="00000001"/>
    <w:name w:val="HTML-List18116687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09">
    <w:nsid w:val="0ACC6465"/>
    <w:multiLevelType w:val="multilevel"/>
    <w:tmpl w:val="00000001"/>
    <w:name w:val="HTML-List181167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0">
    <w:nsid w:val="0ACC6466"/>
    <w:multiLevelType w:val="multilevel"/>
    <w:tmpl w:val="00000002"/>
    <w:name w:val="HTML-List18116720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1">
    <w:nsid w:val="0ACC6467"/>
    <w:multiLevelType w:val="multilevel"/>
    <w:tmpl w:val="00000003"/>
    <w:name w:val="HTML-List181167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2">
    <w:nsid w:val="0ACC6468"/>
    <w:multiLevelType w:val="multilevel"/>
    <w:tmpl w:val="00000004"/>
    <w:name w:val="HTML-List181167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3">
    <w:nsid w:val="0ACC6469"/>
    <w:multiLevelType w:val="multilevel"/>
    <w:tmpl w:val="00000005"/>
    <w:name w:val="HTML-List181167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4">
    <w:nsid w:val="0ACC646A"/>
    <w:multiLevelType w:val="multilevel"/>
    <w:tmpl w:val="00000006"/>
    <w:name w:val="HTML-List181167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5">
    <w:nsid w:val="0ACC64E2"/>
    <w:multiLevelType w:val="multilevel"/>
    <w:tmpl w:val="00000001"/>
    <w:name w:val="HTML-List1811673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6">
    <w:nsid w:val="0ACC657E"/>
    <w:multiLevelType w:val="multilevel"/>
    <w:tmpl w:val="00000001"/>
    <w:name w:val="HTML-List1811674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7">
    <w:nsid w:val="0ACC65EB"/>
    <w:multiLevelType w:val="multilevel"/>
    <w:tmpl w:val="00000001"/>
    <w:name w:val="HTML-List1811675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8">
    <w:nsid w:val="0ACC6687"/>
    <w:multiLevelType w:val="multilevel"/>
    <w:tmpl w:val="00000001"/>
    <w:name w:val="HTML-List1811677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19">
    <w:nsid w:val="0ACC66F5"/>
    <w:multiLevelType w:val="multilevel"/>
    <w:tmpl w:val="00000001"/>
    <w:name w:val="HTML-List18116786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0">
    <w:nsid w:val="0ACC67A0"/>
    <w:multiLevelType w:val="multilevel"/>
    <w:tmpl w:val="00000001"/>
    <w:name w:val="HTML-List1811680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1">
    <w:nsid w:val="0ACC67A1"/>
    <w:multiLevelType w:val="multilevel"/>
    <w:tmpl w:val="00000002"/>
    <w:name w:val="HTML-List1811680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2">
    <w:nsid w:val="0ACC680D"/>
    <w:multiLevelType w:val="multilevel"/>
    <w:tmpl w:val="00000001"/>
    <w:name w:val="HTML-List18116814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3">
    <w:nsid w:val="0ACC68A9"/>
    <w:multiLevelType w:val="multilevel"/>
    <w:tmpl w:val="00000001"/>
    <w:name w:val="HTML-List1811682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4">
    <w:nsid w:val="0ACC6926"/>
    <w:multiLevelType w:val="multilevel"/>
    <w:tmpl w:val="00000001"/>
    <w:name w:val="HTML-List18116842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5">
    <w:nsid w:val="0ACC69C2"/>
    <w:multiLevelType w:val="multilevel"/>
    <w:tmpl w:val="00000001"/>
    <w:name w:val="HTML-List18116857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6">
    <w:nsid w:val="0ACC6A2F"/>
    <w:multiLevelType w:val="multilevel"/>
    <w:tmpl w:val="00000001"/>
    <w:name w:val="HTML-List1811686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7">
    <w:nsid w:val="0ACC6B96"/>
    <w:multiLevelType w:val="multilevel"/>
    <w:tmpl w:val="00000001"/>
    <w:name w:val="HTML-List1811690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8">
    <w:nsid w:val="0ACC6D5B"/>
    <w:multiLevelType w:val="multilevel"/>
    <w:tmpl w:val="00000001"/>
    <w:name w:val="HTML-List1811694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29">
    <w:nsid w:val="0ACC6E73"/>
    <w:multiLevelType w:val="multilevel"/>
    <w:tmpl w:val="00000001"/>
    <w:name w:val="HTML-List1811697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0">
    <w:nsid w:val="0ACC6F0F"/>
    <w:multiLevelType w:val="multilevel"/>
    <w:tmpl w:val="00000001"/>
    <w:name w:val="HTML-List18116993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1">
    <w:nsid w:val="0ACC6F7D"/>
    <w:multiLevelType w:val="multilevel"/>
    <w:tmpl w:val="00000001"/>
    <w:name w:val="HTML-List1811700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2">
    <w:nsid w:val="0ACC7019"/>
    <w:multiLevelType w:val="multilevel"/>
    <w:tmpl w:val="00000001"/>
    <w:name w:val="HTML-List1811702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3">
    <w:nsid w:val="0ACC7086"/>
    <w:multiLevelType w:val="multilevel"/>
    <w:tmpl w:val="00000001"/>
    <w:name w:val="HTML-List1811703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4">
    <w:nsid w:val="0ACC71ED"/>
    <w:multiLevelType w:val="multilevel"/>
    <w:tmpl w:val="00000001"/>
    <w:name w:val="HTML-List1811706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5">
    <w:nsid w:val="0ACC73A1"/>
    <w:multiLevelType w:val="multilevel"/>
    <w:tmpl w:val="00000001"/>
    <w:name w:val="HTML-List1811711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6">
    <w:nsid w:val="0ACC74BA"/>
    <w:multiLevelType w:val="multilevel"/>
    <w:tmpl w:val="00000001"/>
    <w:name w:val="HTML-List1811713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7">
    <w:nsid w:val="0ACC7556"/>
    <w:multiLevelType w:val="multilevel"/>
    <w:tmpl w:val="00000001"/>
    <w:name w:val="HTML-List18117154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8">
    <w:nsid w:val="0ACC75D3"/>
    <w:multiLevelType w:val="multilevel"/>
    <w:tmpl w:val="00000001"/>
    <w:name w:val="HTML-List1811716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9">
    <w:nsid w:val="0ACC766F"/>
    <w:multiLevelType w:val="multilevel"/>
    <w:tmpl w:val="00000001"/>
    <w:name w:val="HTML-List1811718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0">
    <w:nsid w:val="0ACC76DC"/>
    <w:multiLevelType w:val="multilevel"/>
    <w:tmpl w:val="00000001"/>
    <w:name w:val="HTML-List18117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1">
    <w:nsid w:val="0ACC7778"/>
    <w:multiLevelType w:val="multilevel"/>
    <w:tmpl w:val="00000001"/>
    <w:name w:val="HTML-List1811720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2">
    <w:nsid w:val="0ACC77F5"/>
    <w:multiLevelType w:val="multilevel"/>
    <w:tmpl w:val="00000001"/>
    <w:name w:val="HTML-List1811722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3">
    <w:nsid w:val="0ACC79B9"/>
    <w:multiLevelType w:val="multilevel"/>
    <w:tmpl w:val="00000001"/>
    <w:name w:val="HTML-List18117266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4">
    <w:nsid w:val="0ACC7B6E"/>
    <w:multiLevelType w:val="multilevel"/>
    <w:tmpl w:val="00000001"/>
    <w:name w:val="HTML-List1811731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5">
    <w:nsid w:val="0ACC7C97"/>
    <w:multiLevelType w:val="multilevel"/>
    <w:tmpl w:val="00000001"/>
    <w:name w:val="HTML-List1811733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6">
    <w:nsid w:val="0ACC7D33"/>
    <w:multiLevelType w:val="multilevel"/>
    <w:tmpl w:val="00000001"/>
    <w:name w:val="HTML-List1811735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7">
    <w:nsid w:val="0ACC7DA0"/>
    <w:multiLevelType w:val="multilevel"/>
    <w:tmpl w:val="00000001"/>
    <w:name w:val="HTML-List1811736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8">
    <w:nsid w:val="0ACC7E3C"/>
    <w:multiLevelType w:val="multilevel"/>
    <w:tmpl w:val="00000001"/>
    <w:name w:val="HTML-List18117382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9">
    <w:nsid w:val="0ACC7EB9"/>
    <w:multiLevelType w:val="multilevel"/>
    <w:tmpl w:val="00000001"/>
    <w:name w:val="HTML-List1811739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0">
    <w:nsid w:val="0ACC7F55"/>
    <w:multiLevelType w:val="multilevel"/>
    <w:tmpl w:val="00000001"/>
    <w:name w:val="HTML-List1811741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1">
    <w:nsid w:val="0ACC7FC2"/>
    <w:multiLevelType w:val="multilevel"/>
    <w:tmpl w:val="00000001"/>
    <w:name w:val="HTML-List1811742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2">
    <w:nsid w:val="0ACC7FC3"/>
    <w:multiLevelType w:val="multilevel"/>
    <w:tmpl w:val="00000002"/>
    <w:name w:val="HTML-List1811742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3">
    <w:nsid w:val="0ACC8119"/>
    <w:multiLevelType w:val="multilevel"/>
    <w:tmpl w:val="00000001"/>
    <w:name w:val="HTML-List1811745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4">
    <w:nsid w:val="0ACC8129"/>
    <w:multiLevelType w:val="multilevel"/>
    <w:tmpl w:val="00000002"/>
    <w:name w:val="HTML-List1811745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5">
    <w:nsid w:val="0ACC82DD"/>
    <w:multiLevelType w:val="multilevel"/>
    <w:tmpl w:val="00000001"/>
    <w:name w:val="HTML-List1811750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6">
    <w:nsid w:val="0ACC82DE"/>
    <w:multiLevelType w:val="multilevel"/>
    <w:tmpl w:val="00000002"/>
    <w:name w:val="HTML-List1811750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7">
    <w:nsid w:val="0ACC8406"/>
    <w:multiLevelType w:val="multilevel"/>
    <w:tmpl w:val="00000001"/>
    <w:name w:val="HTML-List1811753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8">
    <w:nsid w:val="0ACC8407"/>
    <w:multiLevelType w:val="multilevel"/>
    <w:tmpl w:val="00000002"/>
    <w:name w:val="HTML-List1811753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9">
    <w:nsid w:val="0ACC84A2"/>
    <w:multiLevelType w:val="multilevel"/>
    <w:tmpl w:val="00000001"/>
    <w:name w:val="HTML-List1811754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0">
    <w:nsid w:val="0ACC84A3"/>
    <w:multiLevelType w:val="multilevel"/>
    <w:tmpl w:val="00000002"/>
    <w:name w:val="HTML-List1811754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1">
    <w:nsid w:val="0ACC850F"/>
    <w:multiLevelType w:val="multilevel"/>
    <w:tmpl w:val="00000001"/>
    <w:name w:val="HTML-List1811755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2">
    <w:nsid w:val="0ACC85BB"/>
    <w:multiLevelType w:val="multilevel"/>
    <w:tmpl w:val="00000001"/>
    <w:name w:val="HTML-List18117573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3">
    <w:nsid w:val="0ACC8628"/>
    <w:multiLevelType w:val="multilevel"/>
    <w:tmpl w:val="00000001"/>
    <w:name w:val="HTML-List1811758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4">
    <w:nsid w:val="0ACC8629"/>
    <w:multiLevelType w:val="multilevel"/>
    <w:tmpl w:val="00000002"/>
    <w:name w:val="HTML-List1811758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5">
    <w:nsid w:val="0ACC86D3"/>
    <w:multiLevelType w:val="multilevel"/>
    <w:tmpl w:val="00000001"/>
    <w:name w:val="HTML-List1811760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6">
    <w:nsid w:val="0ACC86D4"/>
    <w:multiLevelType w:val="multilevel"/>
    <w:tmpl w:val="00000002"/>
    <w:name w:val="HTML-List1811760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7">
    <w:nsid w:val="0ACC8741"/>
    <w:multiLevelType w:val="multilevel"/>
    <w:tmpl w:val="00000001"/>
    <w:name w:val="HTML-List1811761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8">
    <w:nsid w:val="0ACC88A7"/>
    <w:multiLevelType w:val="multilevel"/>
    <w:tmpl w:val="00000001"/>
    <w:name w:val="HTML-List1811764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9">
    <w:nsid w:val="0ACC8A6C"/>
    <w:multiLevelType w:val="multilevel"/>
    <w:tmpl w:val="00000001"/>
    <w:name w:val="HTML-List1811769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0">
    <w:nsid w:val="0ACC8B17"/>
    <w:multiLevelType w:val="multilevel"/>
    <w:tmpl w:val="00000001"/>
    <w:name w:val="HTML-List18117711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1">
    <w:nsid w:val="0ACC8B85"/>
    <w:multiLevelType w:val="multilevel"/>
    <w:tmpl w:val="00000001"/>
    <w:name w:val="HTML-List1811772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2">
    <w:nsid w:val="0ACC8C30"/>
    <w:multiLevelType w:val="multilevel"/>
    <w:tmpl w:val="00000001"/>
    <w:name w:val="HTML-List1811773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3">
    <w:nsid w:val="0ACC8C31"/>
    <w:multiLevelType w:val="multilevel"/>
    <w:tmpl w:val="00000002"/>
    <w:name w:val="HTML-List1811773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4">
    <w:nsid w:val="0ACC8C9D"/>
    <w:multiLevelType w:val="multilevel"/>
    <w:tmpl w:val="00000001"/>
    <w:name w:val="HTML-List1811775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5">
    <w:nsid w:val="0ACC8DC6"/>
    <w:multiLevelType w:val="multilevel"/>
    <w:tmpl w:val="00000001"/>
    <w:name w:val="HTML-List1811777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6">
    <w:nsid w:val="0ACC8F5B"/>
    <w:multiLevelType w:val="multilevel"/>
    <w:tmpl w:val="00000001"/>
    <w:name w:val="HTML-List1811782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7">
    <w:nsid w:val="0ACC9110"/>
    <w:multiLevelType w:val="multilevel"/>
    <w:tmpl w:val="00000001"/>
    <w:name w:val="HTML-List1811786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8">
    <w:nsid w:val="0ACC9239"/>
    <w:multiLevelType w:val="multilevel"/>
    <w:tmpl w:val="00000001"/>
    <w:name w:val="HTML-List1811789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9">
    <w:nsid w:val="0ACC9390"/>
    <w:multiLevelType w:val="multilevel"/>
    <w:tmpl w:val="00000001"/>
    <w:name w:val="HTML-List1811792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0">
    <w:nsid w:val="0ACC9391"/>
    <w:multiLevelType w:val="multilevel"/>
    <w:tmpl w:val="00000002"/>
    <w:name w:val="HTML-List1811792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1">
    <w:nsid w:val="0ACC9554"/>
    <w:multiLevelType w:val="multilevel"/>
    <w:tmpl w:val="00000001"/>
    <w:name w:val="HTML-List1811797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2">
    <w:nsid w:val="0ACC9555"/>
    <w:multiLevelType w:val="multilevel"/>
    <w:tmpl w:val="00000002"/>
    <w:name w:val="HTML-List1811797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3">
    <w:nsid w:val="0ACC967D"/>
    <w:multiLevelType w:val="multilevel"/>
    <w:tmpl w:val="00000001"/>
    <w:name w:val="HTML-List1811800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4">
    <w:nsid w:val="0ACC967E"/>
    <w:multiLevelType w:val="multilevel"/>
    <w:tmpl w:val="00000002"/>
    <w:name w:val="HTML-List1811800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5">
    <w:nsid w:val="0ACC97D4"/>
    <w:multiLevelType w:val="multilevel"/>
    <w:tmpl w:val="00000001"/>
    <w:name w:val="HTML-List1811803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6">
    <w:nsid w:val="0ACC97D5"/>
    <w:multiLevelType w:val="multilevel"/>
    <w:tmpl w:val="00000002"/>
    <w:name w:val="HTML-List181180372"/>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7">
    <w:nsid w:val="0ACC9998"/>
    <w:multiLevelType w:val="multilevel"/>
    <w:tmpl w:val="00000001"/>
    <w:name w:val="HTML-List1811808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8">
    <w:nsid w:val="0ACC9999"/>
    <w:multiLevelType w:val="multilevel"/>
    <w:tmpl w:val="00000002"/>
    <w:name w:val="HTML-List181180824"/>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89">
    <w:nsid w:val="0ACC9AC1"/>
    <w:multiLevelType w:val="multilevel"/>
    <w:tmpl w:val="00000001"/>
    <w:name w:val="HTML-List1811811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0">
    <w:nsid w:val="0ACC9AC2"/>
    <w:multiLevelType w:val="multilevel"/>
    <w:tmpl w:val="00000002"/>
    <w:name w:val="HTML-List18118112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1">
    <w:nsid w:val="0ACC9C18"/>
    <w:multiLevelType w:val="multilevel"/>
    <w:tmpl w:val="00000001"/>
    <w:name w:val="HTML-List181181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2">
    <w:nsid w:val="0ACC9C19"/>
    <w:multiLevelType w:val="multilevel"/>
    <w:tmpl w:val="00000002"/>
    <w:name w:val="HTML-List181181464"/>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3">
    <w:nsid w:val="0ACC9C1A"/>
    <w:multiLevelType w:val="multilevel"/>
    <w:tmpl w:val="00000003"/>
    <w:name w:val="HTML-List181181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4">
    <w:nsid w:val="0ACC9C1B"/>
    <w:multiLevelType w:val="multilevel"/>
    <w:tmpl w:val="00000004"/>
    <w:name w:val="HTML-List181181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5">
    <w:nsid w:val="0ACC9C1C"/>
    <w:multiLevelType w:val="multilevel"/>
    <w:tmpl w:val="00000005"/>
    <w:name w:val="HTML-List181181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6">
    <w:nsid w:val="0ACC9C1D"/>
    <w:multiLevelType w:val="multilevel"/>
    <w:tmpl w:val="00000006"/>
    <w:name w:val="HTML-List181181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7">
    <w:nsid w:val="0ACC9DEC"/>
    <w:multiLevelType w:val="multilevel"/>
    <w:tmpl w:val="00000001"/>
    <w:name w:val="HTML-List18118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8">
    <w:nsid w:val="0ACC9DED"/>
    <w:multiLevelType w:val="multilevel"/>
    <w:tmpl w:val="00000002"/>
    <w:name w:val="HTML-List181181932"/>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9">
    <w:nsid w:val="0ACC9DEE"/>
    <w:multiLevelType w:val="multilevel"/>
    <w:tmpl w:val="00000003"/>
    <w:name w:val="HTML-List18118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0">
    <w:nsid w:val="0ACC9DEF"/>
    <w:multiLevelType w:val="multilevel"/>
    <w:tmpl w:val="00000004"/>
    <w:name w:val="HTML-List18118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1">
    <w:nsid w:val="0ACC9DF0"/>
    <w:multiLevelType w:val="multilevel"/>
    <w:tmpl w:val="00000005"/>
    <w:name w:val="HTML-List18118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2">
    <w:nsid w:val="0ACC9DF1"/>
    <w:multiLevelType w:val="multilevel"/>
    <w:tmpl w:val="00000006"/>
    <w:name w:val="HTML-List181181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3">
    <w:nsid w:val="0ACC9E97"/>
    <w:multiLevelType w:val="multilevel"/>
    <w:tmpl w:val="00000001"/>
    <w:name w:val="HTML-List1811821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4">
    <w:nsid w:val="0ACC9E98"/>
    <w:multiLevelType w:val="multilevel"/>
    <w:tmpl w:val="00000002"/>
    <w:name w:val="HTML-List181182103"/>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5">
    <w:nsid w:val="0ACC9E99"/>
    <w:multiLevelType w:val="multilevel"/>
    <w:tmpl w:val="00000003"/>
    <w:name w:val="HTML-List1811821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6">
    <w:nsid w:val="0ACC9E9A"/>
    <w:multiLevelType w:val="multilevel"/>
    <w:tmpl w:val="00000004"/>
    <w:name w:val="HTML-List1811821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7">
    <w:nsid w:val="0ACC9EA7"/>
    <w:multiLevelType w:val="multilevel"/>
    <w:tmpl w:val="00000005"/>
    <w:name w:val="HTML-List1811821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8">
    <w:nsid w:val="0ACC9EA8"/>
    <w:multiLevelType w:val="multilevel"/>
    <w:tmpl w:val="00000006"/>
    <w:name w:val="HTML-List1811821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9">
    <w:nsid w:val="0ACC9F14"/>
    <w:multiLevelType w:val="multilevel"/>
    <w:tmpl w:val="00000001"/>
    <w:name w:val="HTML-List1811822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0">
    <w:nsid w:val="0ACCA03D"/>
    <w:multiLevelType w:val="multilevel"/>
    <w:tmpl w:val="00000001"/>
    <w:name w:val="HTML-List181182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1">
    <w:nsid w:val="0ACCA03E"/>
    <w:multiLevelType w:val="multilevel"/>
    <w:tmpl w:val="00000002"/>
    <w:name w:val="HTML-List18118252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2">
    <w:nsid w:val="0ACCA03F"/>
    <w:multiLevelType w:val="multilevel"/>
    <w:tmpl w:val="00000003"/>
    <w:name w:val="HTML-List181182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3">
    <w:nsid w:val="0ACCA040"/>
    <w:multiLevelType w:val="multilevel"/>
    <w:tmpl w:val="00000004"/>
    <w:name w:val="HTML-List181182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4">
    <w:nsid w:val="0ACCA041"/>
    <w:multiLevelType w:val="multilevel"/>
    <w:tmpl w:val="00000005"/>
    <w:name w:val="HTML-List181182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5">
    <w:nsid w:val="0ACCA042"/>
    <w:multiLevelType w:val="multilevel"/>
    <w:tmpl w:val="00000006"/>
    <w:name w:val="HTML-List181182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6">
    <w:nsid w:val="0ACCA2BC"/>
    <w:multiLevelType w:val="multilevel"/>
    <w:tmpl w:val="00000001"/>
    <w:name w:val="HTML-List1811831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7">
    <w:nsid w:val="0ACCA481"/>
    <w:multiLevelType w:val="multilevel"/>
    <w:tmpl w:val="00000001"/>
    <w:name w:val="HTML-List1811836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8">
    <w:nsid w:val="0ACCA52C"/>
    <w:multiLevelType w:val="multilevel"/>
    <w:tmpl w:val="00000001"/>
    <w:name w:val="HTML-List1811837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19">
    <w:nsid w:val="0ACCA59A"/>
    <w:multiLevelType w:val="multilevel"/>
    <w:tmpl w:val="00000001"/>
    <w:name w:val="HTML-List1811838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0">
    <w:nsid w:val="0ACCA6C2"/>
    <w:multiLevelType w:val="multilevel"/>
    <w:tmpl w:val="00000001"/>
    <w:name w:val="HTML-List18118419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1">
    <w:nsid w:val="0ACCBF80"/>
    <w:multiLevelType w:val="multilevel"/>
    <w:tmpl w:val="00000001"/>
    <w:name w:val="HTML-List1811905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2">
    <w:nsid w:val="0ACCC144"/>
    <w:multiLevelType w:val="multilevel"/>
    <w:tmpl w:val="00000001"/>
    <w:name w:val="HTML-List1811909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3">
    <w:nsid w:val="0ACCC26C"/>
    <w:multiLevelType w:val="multilevel"/>
    <w:tmpl w:val="00000001"/>
    <w:name w:val="HTML-List1811912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4">
    <w:nsid w:val="0ACCC318"/>
    <w:multiLevelType w:val="multilevel"/>
    <w:tmpl w:val="00000001"/>
    <w:name w:val="HTML-List1811914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5">
    <w:nsid w:val="0ACCC385"/>
    <w:multiLevelType w:val="multilevel"/>
    <w:tmpl w:val="00000001"/>
    <w:name w:val="HTML-List1811915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6">
    <w:nsid w:val="0ACCC431"/>
    <w:multiLevelType w:val="multilevel"/>
    <w:tmpl w:val="00000001"/>
    <w:name w:val="HTML-List1811917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7">
    <w:nsid w:val="0ACCC49E"/>
    <w:multiLevelType w:val="multilevel"/>
    <w:tmpl w:val="00000001"/>
    <w:name w:val="HTML-List18119183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8">
    <w:nsid w:val="0ACCC49F"/>
    <w:multiLevelType w:val="multilevel"/>
    <w:tmpl w:val="00000002"/>
    <w:name w:val="HTML-List18119183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29">
    <w:nsid w:val="0ACCD1A8"/>
    <w:multiLevelType w:val="multilevel"/>
    <w:tmpl w:val="00000001"/>
    <w:name w:val="HTML-List1811951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0">
    <w:nsid w:val="0ACCD1A9"/>
    <w:multiLevelType w:val="multilevel"/>
    <w:tmpl w:val="00000002"/>
    <w:name w:val="HTML-List1811951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1">
    <w:nsid w:val="0ACCD37C"/>
    <w:multiLevelType w:val="multilevel"/>
    <w:tmpl w:val="00000001"/>
    <w:name w:val="HTML-List18119564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2">
    <w:nsid w:val="0ACCD37D"/>
    <w:multiLevelType w:val="multilevel"/>
    <w:tmpl w:val="00000002"/>
    <w:name w:val="HTML-List18119564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3">
    <w:nsid w:val="0ACCD4A5"/>
    <w:multiLevelType w:val="multilevel"/>
    <w:tmpl w:val="00000001"/>
    <w:name w:val="HTML-List18119594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4">
    <w:nsid w:val="0ACCD4A6"/>
    <w:multiLevelType w:val="multilevel"/>
    <w:tmpl w:val="00000002"/>
    <w:name w:val="HTML-List18119594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5">
    <w:nsid w:val="0ACCD550"/>
    <w:multiLevelType w:val="multilevel"/>
    <w:tmpl w:val="00000001"/>
    <w:name w:val="HTML-List1811961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6">
    <w:nsid w:val="0ACCD5CD"/>
    <w:multiLevelType w:val="multilevel"/>
    <w:tmpl w:val="00000001"/>
    <w:name w:val="HTML-List1811962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7">
    <w:nsid w:val="0ACCD5CE"/>
    <w:multiLevelType w:val="multilevel"/>
    <w:tmpl w:val="00000002"/>
    <w:name w:val="HTML-List1811962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8">
    <w:nsid w:val="0ACD31A3"/>
    <w:multiLevelType w:val="multilevel"/>
    <w:tmpl w:val="00000001"/>
    <w:name w:val="HTML-List1812197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39">
    <w:nsid w:val="0ACD31A4"/>
    <w:multiLevelType w:val="multilevel"/>
    <w:tmpl w:val="00000002"/>
    <w:name w:val="HTML-List1812197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0">
    <w:nsid w:val="0ACD3357"/>
    <w:multiLevelType w:val="multilevel"/>
    <w:tmpl w:val="00000001"/>
    <w:name w:val="HTML-List1812201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1">
    <w:nsid w:val="0ACD3367"/>
    <w:multiLevelType w:val="multilevel"/>
    <w:tmpl w:val="00000002"/>
    <w:name w:val="HTML-List1812201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2">
    <w:nsid w:val="0ACD3480"/>
    <w:multiLevelType w:val="multilevel"/>
    <w:tmpl w:val="00000001"/>
    <w:name w:val="HTML-List1812204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3">
    <w:nsid w:val="0ACD3481"/>
    <w:multiLevelType w:val="multilevel"/>
    <w:tmpl w:val="00000002"/>
    <w:name w:val="HTML-List1812204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4">
    <w:nsid w:val="0ACD3A79"/>
    <w:multiLevelType w:val="multilevel"/>
    <w:tmpl w:val="00000001"/>
    <w:name w:val="HTML-List18122200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5">
    <w:nsid w:val="0ACD3BC0"/>
    <w:multiLevelType w:val="multilevel"/>
    <w:tmpl w:val="00000001"/>
    <w:name w:val="HTML-List1812223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6">
    <w:nsid w:val="0ACD3C1E"/>
    <w:multiLevelType w:val="multilevel"/>
    <w:tmpl w:val="00000001"/>
    <w:name w:val="HTML-List1812224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7">
    <w:nsid w:val="0ACD3D46"/>
    <w:multiLevelType w:val="multilevel"/>
    <w:tmpl w:val="00000001"/>
    <w:name w:val="HTML-List18122272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8">
    <w:nsid w:val="0ACD3E5F"/>
    <w:multiLevelType w:val="multilevel"/>
    <w:tmpl w:val="00000001"/>
    <w:name w:val="HTML-List1812230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49">
    <w:nsid w:val="0ACD5671"/>
    <w:multiLevelType w:val="multilevel"/>
    <w:tmpl w:val="00000001"/>
    <w:name w:val="HTML-List1812291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0">
    <w:nsid w:val="0ACD57B9"/>
    <w:multiLevelType w:val="multilevel"/>
    <w:tmpl w:val="00000001"/>
    <w:name w:val="HTML-List1812294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1">
    <w:nsid w:val="0ACD5826"/>
    <w:multiLevelType w:val="multilevel"/>
    <w:tmpl w:val="00000001"/>
    <w:name w:val="HTML-List18122960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2">
    <w:nsid w:val="0ACD58C2"/>
    <w:multiLevelType w:val="multilevel"/>
    <w:tmpl w:val="00000001"/>
    <w:name w:val="HTML-List1812297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3">
    <w:nsid w:val="0ACD592F"/>
    <w:multiLevelType w:val="multilevel"/>
    <w:tmpl w:val="00000001"/>
    <w:name w:val="HTML-List1812298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4">
    <w:nsid w:val="0ACD5930"/>
    <w:multiLevelType w:val="multilevel"/>
    <w:tmpl w:val="00000002"/>
    <w:name w:val="HTML-List1812298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5">
    <w:nsid w:val="0ACD5A48"/>
    <w:multiLevelType w:val="multilevel"/>
    <w:tmpl w:val="00000001"/>
    <w:name w:val="HTML-List18123015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6">
    <w:nsid w:val="0ACD5B61"/>
    <w:multiLevelType w:val="multilevel"/>
    <w:tmpl w:val="00000001"/>
    <w:name w:val="HTML-List18123043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7">
    <w:nsid w:val="0ACD64C3"/>
    <w:multiLevelType w:val="multilevel"/>
    <w:tmpl w:val="00000001"/>
    <w:name w:val="HTML-List18123283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8">
    <w:nsid w:val="0ACD64C4"/>
    <w:multiLevelType w:val="multilevel"/>
    <w:tmpl w:val="00000002"/>
    <w:name w:val="HTML-List18123283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59">
    <w:nsid w:val="0ACD6697"/>
    <w:multiLevelType w:val="multilevel"/>
    <w:tmpl w:val="00000001"/>
    <w:name w:val="HTML-List1812333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0">
    <w:nsid w:val="0ACD6698"/>
    <w:multiLevelType w:val="multilevel"/>
    <w:tmpl w:val="00000002"/>
    <w:name w:val="HTML-List1812333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1">
    <w:nsid w:val="0ACD6762"/>
    <w:multiLevelType w:val="multilevel"/>
    <w:tmpl w:val="00000001"/>
    <w:name w:val="HTML-List18123350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2">
    <w:nsid w:val="0ACD67EE"/>
    <w:multiLevelType w:val="multilevel"/>
    <w:tmpl w:val="00000001"/>
    <w:name w:val="HTML-List1812336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3">
    <w:nsid w:val="0ACD67EF"/>
    <w:multiLevelType w:val="multilevel"/>
    <w:tmpl w:val="00000002"/>
    <w:name w:val="HTML-List1812336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4">
    <w:nsid w:val="0ACD6907"/>
    <w:multiLevelType w:val="multilevel"/>
    <w:tmpl w:val="00000001"/>
    <w:name w:val="HTML-List1812339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5">
    <w:nsid w:val="0ACD6908"/>
    <w:multiLevelType w:val="multilevel"/>
    <w:tmpl w:val="00000002"/>
    <w:name w:val="HTML-List1812339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6">
    <w:nsid w:val="0ACD7AF1"/>
    <w:multiLevelType w:val="multilevel"/>
    <w:tmpl w:val="00000001"/>
    <w:name w:val="HTML-List1812385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7">
    <w:nsid w:val="0ACD7CB6"/>
    <w:multiLevelType w:val="multilevel"/>
    <w:tmpl w:val="00000001"/>
    <w:name w:val="HTML-List18123896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8">
    <w:nsid w:val="0ACD7DDE"/>
    <w:multiLevelType w:val="multilevel"/>
    <w:tmpl w:val="00000001"/>
    <w:name w:val="HTML-List1812392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69">
    <w:nsid w:val="0ACD8000"/>
    <w:multiLevelType w:val="multilevel"/>
    <w:tmpl w:val="00000001"/>
    <w:name w:val="HTML-List18123980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0">
    <w:nsid w:val="0ACD81B5"/>
    <w:multiLevelType w:val="multilevel"/>
    <w:tmpl w:val="00000001"/>
    <w:name w:val="HTML-List1812402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1">
    <w:nsid w:val="0ACD82CE"/>
    <w:multiLevelType w:val="multilevel"/>
    <w:tmpl w:val="00000001"/>
    <w:name w:val="HTML-List18124052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2">
    <w:nsid w:val="0ACD83E7"/>
    <w:multiLevelType w:val="multilevel"/>
    <w:tmpl w:val="00000001"/>
    <w:name w:val="HTML-List1812408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3">
    <w:nsid w:val="0ACD853E"/>
    <w:multiLevelType w:val="multilevel"/>
    <w:tmpl w:val="00000001"/>
    <w:name w:val="HTML-List18124115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4">
    <w:nsid w:val="0ACD86F3"/>
    <w:multiLevelType w:val="multilevel"/>
    <w:tmpl w:val="00000001"/>
    <w:name w:val="HTML-List1812415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5">
    <w:nsid w:val="0ACD880B"/>
    <w:multiLevelType w:val="multilevel"/>
    <w:tmpl w:val="00000001"/>
    <w:name w:val="HTML-List1812418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6">
    <w:nsid w:val="0ACD8924"/>
    <w:multiLevelType w:val="multilevel"/>
    <w:tmpl w:val="00000001"/>
    <w:name w:val="HTML-List1812421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7">
    <w:nsid w:val="0ACD8A6C"/>
    <w:multiLevelType w:val="multilevel"/>
    <w:tmpl w:val="00000001"/>
    <w:name w:val="HTML-List18124247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8">
    <w:nsid w:val="0ACD8C30"/>
    <w:multiLevelType w:val="multilevel"/>
    <w:tmpl w:val="00000001"/>
    <w:name w:val="HTML-List1812429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79">
    <w:nsid w:val="0ACD8D78"/>
    <w:multiLevelType w:val="multilevel"/>
    <w:tmpl w:val="00000001"/>
    <w:name w:val="HTML-List1812432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0">
    <w:nsid w:val="0ACD8F2D"/>
    <w:multiLevelType w:val="multilevel"/>
    <w:tmpl w:val="00000001"/>
    <w:name w:val="HTML-List1812436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1">
    <w:nsid w:val="0ACD9084"/>
    <w:multiLevelType w:val="multilevel"/>
    <w:tmpl w:val="00000001"/>
    <w:name w:val="HTML-List1812440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2">
    <w:nsid w:val="0ACD9085"/>
    <w:multiLevelType w:val="multilevel"/>
    <w:tmpl w:val="00000002"/>
    <w:name w:val="HTML-List1812440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3">
    <w:nsid w:val="0ACD9248"/>
    <w:multiLevelType w:val="multilevel"/>
    <w:tmpl w:val="00000001"/>
    <w:name w:val="HTML-List1812444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4">
    <w:nsid w:val="0ACD9249"/>
    <w:multiLevelType w:val="multilevel"/>
    <w:tmpl w:val="00000002"/>
    <w:name w:val="HTML-List1812444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5">
    <w:nsid w:val="0ACD9380"/>
    <w:multiLevelType w:val="multilevel"/>
    <w:tmpl w:val="00000001"/>
    <w:name w:val="HTML-List1812448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6">
    <w:nsid w:val="0ACD9381"/>
    <w:multiLevelType w:val="multilevel"/>
    <w:tmpl w:val="00000002"/>
    <w:name w:val="HTML-List1812448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7">
    <w:nsid w:val="0ACD94D7"/>
    <w:multiLevelType w:val="multilevel"/>
    <w:tmpl w:val="00000001"/>
    <w:name w:val="HTML-List18124514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8">
    <w:nsid w:val="0ACD968C"/>
    <w:multiLevelType w:val="multilevel"/>
    <w:tmpl w:val="00000001"/>
    <w:name w:val="HTML-List1812455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89">
    <w:nsid w:val="0ACD97A5"/>
    <w:multiLevelType w:val="multilevel"/>
    <w:tmpl w:val="00000001"/>
    <w:name w:val="HTML-List18124586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0">
    <w:nsid w:val="0ACD992B"/>
    <w:multiLevelType w:val="multilevel"/>
    <w:tmpl w:val="00000001"/>
    <w:name w:val="HTML-List1812462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1">
    <w:nsid w:val="0ACD9AE0"/>
    <w:multiLevelType w:val="multilevel"/>
    <w:tmpl w:val="00000001"/>
    <w:name w:val="HTML-List1812466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2">
    <w:nsid w:val="0ACD9BF9"/>
    <w:multiLevelType w:val="multilevel"/>
    <w:tmpl w:val="00000001"/>
    <w:name w:val="HTML-List18124696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3">
    <w:nsid w:val="0ACD9D12"/>
    <w:multiLevelType w:val="multilevel"/>
    <w:tmpl w:val="00000001"/>
    <w:name w:val="HTML-List18124725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4">
    <w:nsid w:val="0ACD9E1B"/>
    <w:multiLevelType w:val="multilevel"/>
    <w:tmpl w:val="00000001"/>
    <w:name w:val="HTML-List1812475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5">
    <w:nsid w:val="0ACD9F72"/>
    <w:multiLevelType w:val="multilevel"/>
    <w:tmpl w:val="00000001"/>
    <w:name w:val="HTML-List1812478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6">
    <w:nsid w:val="0ACD9F73"/>
    <w:multiLevelType w:val="multilevel"/>
    <w:tmpl w:val="00000002"/>
    <w:name w:val="HTML-List1812478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7">
    <w:nsid w:val="0ACDA136"/>
    <w:multiLevelType w:val="multilevel"/>
    <w:tmpl w:val="00000001"/>
    <w:name w:val="HTML-List1812483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8">
    <w:nsid w:val="0ACDA137"/>
    <w:multiLevelType w:val="multilevel"/>
    <w:tmpl w:val="00000002"/>
    <w:name w:val="HTML-List1812483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99">
    <w:nsid w:val="0ACDA24F"/>
    <w:multiLevelType w:val="multilevel"/>
    <w:tmpl w:val="00000001"/>
    <w:name w:val="HTML-List1812485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0">
    <w:nsid w:val="0ACDA250"/>
    <w:multiLevelType w:val="multilevel"/>
    <w:tmpl w:val="00000002"/>
    <w:name w:val="HTML-List1812485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1">
    <w:nsid w:val="0ACDA368"/>
    <w:multiLevelType w:val="multilevel"/>
    <w:tmpl w:val="00000001"/>
    <w:name w:val="HTML-List1812488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2">
    <w:nsid w:val="0ACDA369"/>
    <w:multiLevelType w:val="multilevel"/>
    <w:tmpl w:val="00000002"/>
    <w:name w:val="HTML-List1812488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3">
    <w:nsid w:val="0ACDA481"/>
    <w:multiLevelType w:val="multilevel"/>
    <w:tmpl w:val="00000001"/>
    <w:name w:val="HTML-List1812491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4">
    <w:nsid w:val="0ACDA482"/>
    <w:multiLevelType w:val="multilevel"/>
    <w:tmpl w:val="00000002"/>
    <w:name w:val="HTML-List1812491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5">
    <w:nsid w:val="0ACDA5E8"/>
    <w:multiLevelType w:val="multilevel"/>
    <w:tmpl w:val="00000001"/>
    <w:name w:val="HTML-List1812495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6">
    <w:nsid w:val="0ACDA5E9"/>
    <w:multiLevelType w:val="multilevel"/>
    <w:tmpl w:val="00000002"/>
    <w:name w:val="HTML-List181249512"/>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7">
    <w:nsid w:val="0ACDA79C"/>
    <w:multiLevelType w:val="multilevel"/>
    <w:tmpl w:val="00000001"/>
    <w:name w:val="HTML-List1812499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8">
    <w:nsid w:val="0ACDA79D"/>
    <w:multiLevelType w:val="multilevel"/>
    <w:tmpl w:val="00000002"/>
    <w:name w:val="HTML-List181249948"/>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09">
    <w:nsid w:val="0ACDA8B5"/>
    <w:multiLevelType w:val="multilevel"/>
    <w:tmpl w:val="00000001"/>
    <w:name w:val="HTML-List1812502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0">
    <w:nsid w:val="0ACDA8B6"/>
    <w:multiLevelType w:val="multilevel"/>
    <w:tmpl w:val="00000002"/>
    <w:name w:val="HTML-List181250229"/>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1">
    <w:nsid w:val="0ACDA9CE"/>
    <w:multiLevelType w:val="multilevel"/>
    <w:tmpl w:val="00000001"/>
    <w:name w:val="HTML-List1812505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2">
    <w:nsid w:val="0ACDA9CF"/>
    <w:multiLevelType w:val="multilevel"/>
    <w:tmpl w:val="00000002"/>
    <w:name w:val="HTML-List181250510"/>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3">
    <w:nsid w:val="0ACDAAE7"/>
    <w:multiLevelType w:val="multilevel"/>
    <w:tmpl w:val="00000001"/>
    <w:name w:val="HTML-List1812507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4">
    <w:nsid w:val="0ACDAAE8"/>
    <w:multiLevelType w:val="multilevel"/>
    <w:tmpl w:val="00000002"/>
    <w:name w:val="HTML-List18125079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5">
    <w:nsid w:val="0ACFDD2D"/>
    <w:multiLevelType w:val="multilevel"/>
    <w:tmpl w:val="00000001"/>
    <w:name w:val="HTML-List18139473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6">
    <w:nsid w:val="0ACFDEE2"/>
    <w:multiLevelType w:val="multilevel"/>
    <w:tmpl w:val="00000001"/>
    <w:name w:val="HTML-List1813951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7">
    <w:nsid w:val="0ACFDFFA"/>
    <w:multiLevelType w:val="multilevel"/>
    <w:tmpl w:val="00000001"/>
    <w:name w:val="HTML-List18139545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8">
    <w:nsid w:val="0ACFE180"/>
    <w:multiLevelType w:val="multilevel"/>
    <w:tmpl w:val="00000001"/>
    <w:name w:val="HTML-List1813958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19">
    <w:nsid w:val="0ACFE345"/>
    <w:multiLevelType w:val="multilevel"/>
    <w:tmpl w:val="00000001"/>
    <w:name w:val="HTML-List1813962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0">
    <w:nsid w:val="0ACFE45E"/>
    <w:multiLevelType w:val="multilevel"/>
    <w:tmpl w:val="00000001"/>
    <w:name w:val="HTML-List18139657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1">
    <w:nsid w:val="0ACFE5F3"/>
    <w:multiLevelType w:val="multilevel"/>
    <w:tmpl w:val="00000001"/>
    <w:name w:val="HTML-List1813969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2">
    <w:nsid w:val="0ACFE825"/>
    <w:multiLevelType w:val="multilevel"/>
    <w:tmpl w:val="00000001"/>
    <w:name w:val="HTML-List18139754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3">
    <w:nsid w:val="0ACFE93E"/>
    <w:multiLevelType w:val="multilevel"/>
    <w:tmpl w:val="00000001"/>
    <w:name w:val="HTML-List18139782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4">
    <w:nsid w:val="0ACFEA47"/>
    <w:multiLevelType w:val="multilevel"/>
    <w:tmpl w:val="00000001"/>
    <w:name w:val="HTML-List1813980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5">
    <w:nsid w:val="0ACFEB8E"/>
    <w:multiLevelType w:val="multilevel"/>
    <w:tmpl w:val="00000001"/>
    <w:name w:val="HTML-List1813984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6">
    <w:nsid w:val="0ACFED43"/>
    <w:multiLevelType w:val="multilevel"/>
    <w:tmpl w:val="00000001"/>
    <w:name w:val="HTML-List1813988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7">
    <w:nsid w:val="0ACFEE5C"/>
    <w:multiLevelType w:val="multilevel"/>
    <w:tmpl w:val="00000001"/>
    <w:name w:val="HTML-List1813991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8">
    <w:nsid w:val="0ACFEF65"/>
    <w:multiLevelType w:val="multilevel"/>
    <w:tmpl w:val="00000001"/>
    <w:name w:val="HTML-List1813993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29">
    <w:nsid w:val="0ACFF0BC"/>
    <w:multiLevelType w:val="multilevel"/>
    <w:tmpl w:val="00000001"/>
    <w:name w:val="HTML-List1813997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0">
    <w:nsid w:val="0ACFF281"/>
    <w:multiLevelType w:val="multilevel"/>
    <w:tmpl w:val="00000001"/>
    <w:name w:val="HTML-List1814001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1">
    <w:nsid w:val="0ACFF39A"/>
    <w:multiLevelType w:val="multilevel"/>
    <w:tmpl w:val="00000001"/>
    <w:name w:val="HTML-List18140047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2">
    <w:nsid w:val="0ACFF4F1"/>
    <w:multiLevelType w:val="multilevel"/>
    <w:tmpl w:val="00000001"/>
    <w:name w:val="HTML-List1814008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3">
    <w:nsid w:val="0ACFF696"/>
    <w:multiLevelType w:val="multilevel"/>
    <w:tmpl w:val="00000001"/>
    <w:name w:val="HTML-List18140123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4">
    <w:nsid w:val="0ACFF7BF"/>
    <w:multiLevelType w:val="multilevel"/>
    <w:tmpl w:val="00000001"/>
    <w:name w:val="HTML-List18140153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5">
    <w:nsid w:val="0ACFF906"/>
    <w:multiLevelType w:val="multilevel"/>
    <w:tmpl w:val="00000001"/>
    <w:name w:val="HTML-List1814018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6">
    <w:nsid w:val="0ACFFACB"/>
    <w:multiLevelType w:val="multilevel"/>
    <w:tmpl w:val="00000001"/>
    <w:name w:val="HTML-List1814023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7">
    <w:nsid w:val="0ACFFBD4"/>
    <w:multiLevelType w:val="multilevel"/>
    <w:tmpl w:val="00000001"/>
    <w:name w:val="HTML-List1814025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8">
    <w:nsid w:val="0ACFFCED"/>
    <w:multiLevelType w:val="multilevel"/>
    <w:tmpl w:val="00000001"/>
    <w:name w:val="HTML-List18140286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39">
    <w:nsid w:val="0ACFFEB1"/>
    <w:multiLevelType w:val="multilevel"/>
    <w:tmpl w:val="00000001"/>
    <w:name w:val="HTML-List1814033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0">
    <w:nsid w:val="0AD00066"/>
    <w:multiLevelType w:val="multilevel"/>
    <w:tmpl w:val="00000001"/>
    <w:name w:val="HTML-List18140375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1">
    <w:nsid w:val="0AD0016F"/>
    <w:multiLevelType w:val="multilevel"/>
    <w:tmpl w:val="00000001"/>
    <w:name w:val="HTML-List1814040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2">
    <w:nsid w:val="0AD00278"/>
    <w:multiLevelType w:val="multilevel"/>
    <w:tmpl w:val="00000001"/>
    <w:name w:val="HTML-List1814042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3">
    <w:nsid w:val="0AD00391"/>
    <w:multiLevelType w:val="multilevel"/>
    <w:tmpl w:val="00000001"/>
    <w:name w:val="HTML-List18140456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4">
    <w:nsid w:val="0AD004AA"/>
    <w:multiLevelType w:val="multilevel"/>
    <w:tmpl w:val="00000001"/>
    <w:name w:val="HTML-List18140484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5">
    <w:nsid w:val="0AD005C3"/>
    <w:multiLevelType w:val="multilevel"/>
    <w:tmpl w:val="00000001"/>
    <w:name w:val="HTML-List1814051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6">
    <w:nsid w:val="0AD00729"/>
    <w:multiLevelType w:val="multilevel"/>
    <w:tmpl w:val="00000001"/>
    <w:name w:val="HTML-List18140548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7">
    <w:nsid w:val="0AD008DE"/>
    <w:multiLevelType w:val="multilevel"/>
    <w:tmpl w:val="00000001"/>
    <w:name w:val="HTML-List18140591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8">
    <w:nsid w:val="0AD009E7"/>
    <w:multiLevelType w:val="multilevel"/>
    <w:tmpl w:val="00000001"/>
    <w:name w:val="HTML-List1814061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9">
    <w:nsid w:val="0AD00B00"/>
    <w:multiLevelType w:val="multilevel"/>
    <w:tmpl w:val="00000001"/>
    <w:name w:val="HTML-List1814064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0">
    <w:nsid w:val="0AD00C19"/>
    <w:multiLevelType w:val="multilevel"/>
    <w:tmpl w:val="00000001"/>
    <w:name w:val="HTML-List1814067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1">
    <w:nsid w:val="0AD00D22"/>
    <w:multiLevelType w:val="multilevel"/>
    <w:tmpl w:val="00000001"/>
    <w:name w:val="HTML-List1814070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2">
    <w:nsid w:val="0AD00E3B"/>
    <w:multiLevelType w:val="multilevel"/>
    <w:tmpl w:val="00000001"/>
    <w:name w:val="HTML-List1814072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3">
    <w:nsid w:val="0AD06DC8"/>
    <w:multiLevelType w:val="multilevel"/>
    <w:tmpl w:val="00000001"/>
    <w:name w:val="HTML-List18143175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4">
    <w:nsid w:val="0AD07067"/>
    <w:multiLevelType w:val="multilevel"/>
    <w:tmpl w:val="00000001"/>
    <w:name w:val="HTML-List1814324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5">
    <w:nsid w:val="0AD07315"/>
    <w:multiLevelType w:val="multilevel"/>
    <w:tmpl w:val="00000001"/>
    <w:name w:val="HTML-List18143310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6">
    <w:nsid w:val="0AD07537"/>
    <w:multiLevelType w:val="multilevel"/>
    <w:tmpl w:val="00000001"/>
    <w:name w:val="HTML-List1814336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7">
    <w:nsid w:val="0AD0773A"/>
    <w:multiLevelType w:val="multilevel"/>
    <w:tmpl w:val="00000001"/>
    <w:name w:val="HTML-List1814341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8">
    <w:nsid w:val="0AD0793D"/>
    <w:multiLevelType w:val="multilevel"/>
    <w:tmpl w:val="00000001"/>
    <w:name w:val="HTML-List1814346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9">
    <w:nsid w:val="0AD07BDC"/>
    <w:multiLevelType w:val="multilevel"/>
    <w:tmpl w:val="00000001"/>
    <w:name w:val="HTML-List1814353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0">
    <w:nsid w:val="0AD07DCF"/>
    <w:multiLevelType w:val="multilevel"/>
    <w:tmpl w:val="00000001"/>
    <w:name w:val="HTML-List1814358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1">
    <w:nsid w:val="0AD07FC2"/>
    <w:multiLevelType w:val="multilevel"/>
    <w:tmpl w:val="00000001"/>
    <w:name w:val="HTML-List18143635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2">
    <w:nsid w:val="0AD0831C"/>
    <w:multiLevelType w:val="multilevel"/>
    <w:tmpl w:val="00000001"/>
    <w:name w:val="HTML-List1814372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3">
    <w:nsid w:val="0AD085AB"/>
    <w:multiLevelType w:val="multilevel"/>
    <w:tmpl w:val="00000001"/>
    <w:name w:val="HTML-List1814378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4">
    <w:nsid w:val="0AD0879E"/>
    <w:multiLevelType w:val="multilevel"/>
    <w:tmpl w:val="00000001"/>
    <w:name w:val="HTML-List18143836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5">
    <w:nsid w:val="0AD08992"/>
    <w:multiLevelType w:val="multilevel"/>
    <w:tmpl w:val="00000001"/>
    <w:name w:val="HTML-List18143886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6">
    <w:nsid w:val="0AD08BA4"/>
    <w:multiLevelType w:val="multilevel"/>
    <w:tmpl w:val="00000001"/>
    <w:name w:val="HTML-List18143939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7">
    <w:nsid w:val="0AD08DA7"/>
    <w:multiLevelType w:val="multilevel"/>
    <w:tmpl w:val="00000001"/>
    <w:name w:val="HTML-List18143991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8">
    <w:nsid w:val="0AD08F9A"/>
    <w:multiLevelType w:val="multilevel"/>
    <w:tmpl w:val="00000001"/>
    <w:name w:val="HTML-List1814404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69">
    <w:nsid w:val="0AD0918D"/>
    <w:multiLevelType w:val="multilevel"/>
    <w:tmpl w:val="00000001"/>
    <w:name w:val="HTML-List18144090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0">
    <w:nsid w:val="0AD0941C"/>
    <w:multiLevelType w:val="multilevel"/>
    <w:tmpl w:val="00000001"/>
    <w:name w:val="HTML-List18144156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1">
    <w:nsid w:val="0AD0961F"/>
    <w:multiLevelType w:val="multilevel"/>
    <w:tmpl w:val="00000001"/>
    <w:name w:val="HTML-List1814420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2">
    <w:nsid w:val="0AD09822"/>
    <w:multiLevelType w:val="multilevel"/>
    <w:tmpl w:val="00000001"/>
    <w:name w:val="HTML-List18144259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3">
    <w:nsid w:val="0AD09A54"/>
    <w:multiLevelType w:val="multilevel"/>
    <w:tmpl w:val="00000001"/>
    <w:name w:val="HTML-List1814431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4">
    <w:nsid w:val="0AD09C56"/>
    <w:multiLevelType w:val="multilevel"/>
    <w:tmpl w:val="00000001"/>
    <w:name w:val="HTML-List1814436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5">
    <w:nsid w:val="0AD0A127"/>
    <w:multiLevelType w:val="multilevel"/>
    <w:tmpl w:val="00000001"/>
    <w:name w:val="HTML-List1814449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6">
    <w:nsid w:val="0AD0A32A"/>
    <w:multiLevelType w:val="multilevel"/>
    <w:tmpl w:val="00000001"/>
    <w:name w:val="HTML-List18144541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7">
    <w:nsid w:val="0AD0A51D"/>
    <w:multiLevelType w:val="multilevel"/>
    <w:tmpl w:val="00000001"/>
    <w:name w:val="HTML-List1814459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8">
    <w:nsid w:val="0AD0A710"/>
    <w:multiLevelType w:val="multilevel"/>
    <w:tmpl w:val="00000001"/>
    <w:name w:val="HTML-List1814464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79">
    <w:nsid w:val="0AD0A922"/>
    <w:multiLevelType w:val="multilevel"/>
    <w:tmpl w:val="00000001"/>
    <w:name w:val="HTML-List1814469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0">
    <w:nsid w:val="0AD0AC5D"/>
    <w:multiLevelType w:val="multilevel"/>
    <w:tmpl w:val="00000001"/>
    <w:name w:val="HTML-List18144777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1">
    <w:nsid w:val="0AD0AE60"/>
    <w:multiLevelType w:val="multilevel"/>
    <w:tmpl w:val="00000001"/>
    <w:name w:val="HTML-List1814482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2">
    <w:nsid w:val="0AD0B053"/>
    <w:multiLevelType w:val="multilevel"/>
    <w:tmpl w:val="00000001"/>
    <w:name w:val="HTML-List1814487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3">
    <w:nsid w:val="0AD0B246"/>
    <w:multiLevelType w:val="multilevel"/>
    <w:tmpl w:val="00000001"/>
    <w:name w:val="HTML-List1814492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4">
    <w:nsid w:val="0AD0B449"/>
    <w:multiLevelType w:val="multilevel"/>
    <w:tmpl w:val="00000001"/>
    <w:name w:val="HTML-List1814498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5">
    <w:nsid w:val="0AD0B6E8"/>
    <w:multiLevelType w:val="multilevel"/>
    <w:tmpl w:val="00000001"/>
    <w:name w:val="HTML-List1814504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6">
    <w:nsid w:val="0AD0B8DB"/>
    <w:multiLevelType w:val="multilevel"/>
    <w:tmpl w:val="00000001"/>
    <w:name w:val="HTML-List1814509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7">
    <w:nsid w:val="0AD0BADE"/>
    <w:multiLevelType w:val="multilevel"/>
    <w:tmpl w:val="00000001"/>
    <w:name w:val="HTML-List1814514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8">
    <w:nsid w:val="0AD0BCE1"/>
    <w:multiLevelType w:val="multilevel"/>
    <w:tmpl w:val="00000001"/>
    <w:name w:val="HTML-List1814520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89">
    <w:nsid w:val="0AD0BEE4"/>
    <w:multiLevelType w:val="multilevel"/>
    <w:tmpl w:val="00000001"/>
    <w:name w:val="HTML-List1814525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0">
    <w:nsid w:val="0AD0C24D"/>
    <w:multiLevelType w:val="multilevel"/>
    <w:tmpl w:val="00000001"/>
    <w:name w:val="HTML-List1814533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1">
    <w:nsid w:val="0AD0C440"/>
    <w:multiLevelType w:val="multilevel"/>
    <w:tmpl w:val="00000001"/>
    <w:name w:val="HTML-List1814538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2">
    <w:nsid w:val="0AD0C643"/>
    <w:multiLevelType w:val="multilevel"/>
    <w:tmpl w:val="00000001"/>
    <w:name w:val="HTML-List1814544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3">
    <w:nsid w:val="0AD0C836"/>
    <w:multiLevelType w:val="multilevel"/>
    <w:tmpl w:val="00000001"/>
    <w:name w:val="HTML-List1814549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4">
    <w:nsid w:val="0AD0CAF4"/>
    <w:multiLevelType w:val="multilevel"/>
    <w:tmpl w:val="00000001"/>
    <w:name w:val="HTML-List18145560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5">
    <w:nsid w:val="0AD0CCE8"/>
    <w:multiLevelType w:val="multilevel"/>
    <w:tmpl w:val="00000001"/>
    <w:name w:val="HTML-List18145610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6">
    <w:nsid w:val="0AD0CEDB"/>
    <w:multiLevelType w:val="multilevel"/>
    <w:tmpl w:val="00000001"/>
    <w:name w:val="HTML-List1814566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7">
    <w:nsid w:val="0AD0D0DE"/>
    <w:multiLevelType w:val="multilevel"/>
    <w:tmpl w:val="00000001"/>
    <w:name w:val="HTML-List18145711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8">
    <w:nsid w:val="0AD0D37C"/>
    <w:multiLevelType w:val="multilevel"/>
    <w:tmpl w:val="00000001"/>
    <w:name w:val="HTML-List1814577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99">
    <w:nsid w:val="0AD0D570"/>
    <w:multiLevelType w:val="multilevel"/>
    <w:tmpl w:val="00000001"/>
    <w:name w:val="HTML-List1814582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0">
    <w:nsid w:val="0AD0D772"/>
    <w:multiLevelType w:val="multilevel"/>
    <w:tmpl w:val="00000001"/>
    <w:name w:val="HTML-List1814588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1">
    <w:nsid w:val="0AD0D956"/>
    <w:multiLevelType w:val="multilevel"/>
    <w:tmpl w:val="00000001"/>
    <w:name w:val="HTML-List1814592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2">
    <w:nsid w:val="0AD0DB59"/>
    <w:multiLevelType w:val="multilevel"/>
    <w:tmpl w:val="00000001"/>
    <w:name w:val="HTML-List1814598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3">
    <w:nsid w:val="0AD0DD4C"/>
    <w:multiLevelType w:val="multilevel"/>
    <w:tmpl w:val="00000001"/>
    <w:name w:val="HTML-List1814603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4">
    <w:nsid w:val="0AD0DFFA"/>
    <w:multiLevelType w:val="multilevel"/>
    <w:tmpl w:val="00000001"/>
    <w:name w:val="HTML-List1814609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5">
    <w:nsid w:val="0AD0E1EE"/>
    <w:multiLevelType w:val="multilevel"/>
    <w:tmpl w:val="00000001"/>
    <w:name w:val="HTML-List1814614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6">
    <w:nsid w:val="0AD0E3E1"/>
    <w:multiLevelType w:val="multilevel"/>
    <w:tmpl w:val="00000001"/>
    <w:name w:val="HTML-List1814619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7">
    <w:nsid w:val="0AD0E68F"/>
    <w:multiLevelType w:val="multilevel"/>
    <w:tmpl w:val="00000001"/>
    <w:name w:val="HTML-List1814626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8">
    <w:nsid w:val="0AD0E892"/>
    <w:multiLevelType w:val="multilevel"/>
    <w:tmpl w:val="00000001"/>
    <w:name w:val="HTML-List1814631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09">
    <w:nsid w:val="0AD0EA85"/>
    <w:multiLevelType w:val="multilevel"/>
    <w:tmpl w:val="00000001"/>
    <w:name w:val="HTML-List1814636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0">
    <w:nsid w:val="0AD0EC88"/>
    <w:multiLevelType w:val="multilevel"/>
    <w:tmpl w:val="00000001"/>
    <w:name w:val="HTML-List1814642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1">
    <w:nsid w:val="0AD0EE8B"/>
    <w:multiLevelType w:val="multilevel"/>
    <w:tmpl w:val="00000001"/>
    <w:name w:val="HTML-List1814647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2">
    <w:nsid w:val="0AD0F07E"/>
    <w:multiLevelType w:val="multilevel"/>
    <w:tmpl w:val="00000001"/>
    <w:name w:val="HTML-List1814652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3">
    <w:nsid w:val="0AD0F59D"/>
    <w:multiLevelType w:val="multilevel"/>
    <w:tmpl w:val="00000001"/>
    <w:name w:val="HTML-List181466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4">
    <w:nsid w:val="0AD0F790"/>
    <w:multiLevelType w:val="multilevel"/>
    <w:tmpl w:val="00000001"/>
    <w:name w:val="HTML-List1814670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5">
    <w:nsid w:val="0AD0F983"/>
    <w:multiLevelType w:val="multilevel"/>
    <w:tmpl w:val="00000001"/>
    <w:name w:val="HTML-List1814675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6">
    <w:nsid w:val="0AD0FC12"/>
    <w:multiLevelType w:val="multilevel"/>
    <w:tmpl w:val="00000001"/>
    <w:name w:val="HTML-List18146817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7">
    <w:nsid w:val="0AD0FE05"/>
    <w:multiLevelType w:val="multilevel"/>
    <w:tmpl w:val="00000001"/>
    <w:name w:val="HTML-List18146867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8">
    <w:nsid w:val="0AD10008"/>
    <w:multiLevelType w:val="multilevel"/>
    <w:tmpl w:val="00000001"/>
    <w:name w:val="HTML-List1814691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19">
    <w:nsid w:val="0AD1020B"/>
    <w:multiLevelType w:val="multilevel"/>
    <w:tmpl w:val="00000001"/>
    <w:name w:val="HTML-List1814697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0">
    <w:nsid w:val="0AD103FE"/>
    <w:multiLevelType w:val="multilevel"/>
    <w:tmpl w:val="00000001"/>
    <w:name w:val="HTML-List18147020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1">
    <w:nsid w:val="0AD10601"/>
    <w:multiLevelType w:val="multilevel"/>
    <w:tmpl w:val="00000001"/>
    <w:name w:val="HTML-List1814707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2">
    <w:nsid w:val="0AD107E5"/>
    <w:multiLevelType w:val="multilevel"/>
    <w:tmpl w:val="00000001"/>
    <w:name w:val="HTML-List18147120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3">
    <w:nsid w:val="0AD109E7"/>
    <w:multiLevelType w:val="multilevel"/>
    <w:tmpl w:val="00000001"/>
    <w:name w:val="HTML-List1814717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4">
    <w:nsid w:val="0AD10BDB"/>
    <w:multiLevelType w:val="multilevel"/>
    <w:tmpl w:val="00000001"/>
    <w:name w:val="HTML-List1814722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5">
    <w:nsid w:val="0AD10EA8"/>
    <w:multiLevelType w:val="multilevel"/>
    <w:tmpl w:val="00000001"/>
    <w:name w:val="HTML-List1814729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6">
    <w:nsid w:val="0AD110DA"/>
    <w:multiLevelType w:val="multilevel"/>
    <w:tmpl w:val="00000001"/>
    <w:name w:val="HTML-List1814734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7">
    <w:nsid w:val="0AD112EC"/>
    <w:multiLevelType w:val="multilevel"/>
    <w:tmpl w:val="00000001"/>
    <w:name w:val="HTML-List1814740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8">
    <w:nsid w:val="0AD114EF"/>
    <w:multiLevelType w:val="multilevel"/>
    <w:tmpl w:val="00000001"/>
    <w:name w:val="HTML-List18147454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29">
    <w:nsid w:val="0AD116E2"/>
    <w:multiLevelType w:val="multilevel"/>
    <w:tmpl w:val="00000001"/>
    <w:name w:val="HTML-List18147504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0">
    <w:nsid w:val="0AD118E5"/>
    <w:multiLevelType w:val="multilevel"/>
    <w:tmpl w:val="00000001"/>
    <w:name w:val="HTML-List1814755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1">
    <w:nsid w:val="0AD11AD8"/>
    <w:multiLevelType w:val="multilevel"/>
    <w:tmpl w:val="00000001"/>
    <w:name w:val="HTML-List1814760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2">
    <w:nsid w:val="0AD11D96"/>
    <w:multiLevelType w:val="multilevel"/>
    <w:tmpl w:val="00000001"/>
    <w:name w:val="HTML-List1814767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3">
    <w:nsid w:val="0AD11F89"/>
    <w:multiLevelType w:val="multilevel"/>
    <w:tmpl w:val="00000001"/>
    <w:name w:val="HTML-List1814772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4">
    <w:nsid w:val="0AD1218C"/>
    <w:multiLevelType w:val="multilevel"/>
    <w:tmpl w:val="00000001"/>
    <w:name w:val="HTML-List1814777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5">
    <w:nsid w:val="0AD1237F"/>
    <w:multiLevelType w:val="multilevel"/>
    <w:tmpl w:val="00000001"/>
    <w:name w:val="HTML-List1814782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6">
    <w:nsid w:val="0AD12573"/>
    <w:multiLevelType w:val="multilevel"/>
    <w:tmpl w:val="00000001"/>
    <w:name w:val="HTML-List1814787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7">
    <w:nsid w:val="0AD12766"/>
    <w:multiLevelType w:val="multilevel"/>
    <w:tmpl w:val="00000001"/>
    <w:name w:val="HTML-List1814792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8">
    <w:nsid w:val="0AD12969"/>
    <w:multiLevelType w:val="multilevel"/>
    <w:tmpl w:val="00000001"/>
    <w:name w:val="HTML-List1814797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39">
    <w:nsid w:val="0AD12B5C"/>
    <w:multiLevelType w:val="multilevel"/>
    <w:tmpl w:val="00000001"/>
    <w:name w:val="HTML-List18148028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0">
    <w:nsid w:val="0AD12E0A"/>
    <w:multiLevelType w:val="multilevel"/>
    <w:tmpl w:val="00000001"/>
    <w:name w:val="HTML-List1814809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1">
    <w:nsid w:val="0AD1300D"/>
    <w:multiLevelType w:val="multilevel"/>
    <w:tmpl w:val="00000001"/>
    <w:name w:val="HTML-List1814814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2">
    <w:nsid w:val="0AD13200"/>
    <w:multiLevelType w:val="multilevel"/>
    <w:tmpl w:val="00000001"/>
    <w:name w:val="HTML-List18148198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3">
    <w:nsid w:val="0AD133F3"/>
    <w:multiLevelType w:val="multilevel"/>
    <w:tmpl w:val="00000001"/>
    <w:name w:val="HTML-List1814824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4">
    <w:nsid w:val="0AD135E7"/>
    <w:multiLevelType w:val="multilevel"/>
    <w:tmpl w:val="00000001"/>
    <w:name w:val="HTML-List1814829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5">
    <w:nsid w:val="0AD137DA"/>
    <w:multiLevelType w:val="multilevel"/>
    <w:tmpl w:val="00000001"/>
    <w:name w:val="HTML-List18148348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6">
    <w:nsid w:val="0AD139CD"/>
    <w:multiLevelType w:val="multilevel"/>
    <w:tmpl w:val="00000001"/>
    <w:name w:val="HTML-List18148398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7">
    <w:nsid w:val="0AD13BD0"/>
    <w:multiLevelType w:val="multilevel"/>
    <w:tmpl w:val="00000001"/>
    <w:name w:val="HTML-List18148449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8">
    <w:nsid w:val="0AD13DC3"/>
    <w:multiLevelType w:val="multilevel"/>
    <w:tmpl w:val="00000001"/>
    <w:name w:val="HTML-List1814849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49">
    <w:nsid w:val="0AD13FB6"/>
    <w:multiLevelType w:val="multilevel"/>
    <w:tmpl w:val="00000001"/>
    <w:name w:val="HTML-List18148549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0">
    <w:nsid w:val="0AD141B9"/>
    <w:multiLevelType w:val="multilevel"/>
    <w:tmpl w:val="00000001"/>
    <w:name w:val="HTML-List18148600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1">
    <w:nsid w:val="0AD143BC"/>
    <w:multiLevelType w:val="multilevel"/>
    <w:tmpl w:val="00000001"/>
    <w:name w:val="HTML-List1814865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2">
    <w:nsid w:val="0AD145AF"/>
    <w:multiLevelType w:val="multilevel"/>
    <w:tmpl w:val="00000001"/>
    <w:name w:val="HTML-List1814870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3">
    <w:nsid w:val="0AD147A2"/>
    <w:multiLevelType w:val="multilevel"/>
    <w:tmpl w:val="00000001"/>
    <w:name w:val="HTML-List18148752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4">
    <w:nsid w:val="0AD149A5"/>
    <w:multiLevelType w:val="multilevel"/>
    <w:tmpl w:val="00000001"/>
    <w:name w:val="HTML-List1814880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5">
    <w:nsid w:val="0AD14B98"/>
    <w:multiLevelType w:val="multilevel"/>
    <w:tmpl w:val="00000001"/>
    <w:name w:val="HTML-List1814885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6">
    <w:nsid w:val="0AD14D9B"/>
    <w:multiLevelType w:val="multilevel"/>
    <w:tmpl w:val="00000001"/>
    <w:name w:val="HTML-List18148905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7">
    <w:nsid w:val="0AD14F9E"/>
    <w:multiLevelType w:val="multilevel"/>
    <w:tmpl w:val="00000001"/>
    <w:name w:val="HTML-List18148956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8">
    <w:nsid w:val="0AD15327"/>
    <w:multiLevelType w:val="multilevel"/>
    <w:tmpl w:val="00000001"/>
    <w:name w:val="HTML-List1814904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59">
    <w:nsid w:val="0AD15529"/>
    <w:multiLevelType w:val="multilevel"/>
    <w:tmpl w:val="00000001"/>
    <w:name w:val="HTML-List1814909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0">
    <w:nsid w:val="0AD1571D"/>
    <w:multiLevelType w:val="multilevel"/>
    <w:tmpl w:val="00000001"/>
    <w:name w:val="HTML-List1814914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1">
    <w:nsid w:val="0AD15910"/>
    <w:multiLevelType w:val="multilevel"/>
    <w:tmpl w:val="00000001"/>
    <w:name w:val="HTML-List18149198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2">
    <w:nsid w:val="0AD15B03"/>
    <w:multiLevelType w:val="multilevel"/>
    <w:tmpl w:val="00000001"/>
    <w:name w:val="HTML-List1814924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3">
    <w:nsid w:val="0AD15D06"/>
    <w:multiLevelType w:val="multilevel"/>
    <w:tmpl w:val="00000001"/>
    <w:name w:val="HTML-List1814929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4">
    <w:nsid w:val="0AD15EF9"/>
    <w:multiLevelType w:val="multilevel"/>
    <w:tmpl w:val="00000001"/>
    <w:name w:val="HTML-List1814934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5">
    <w:nsid w:val="0AD160FC"/>
    <w:multiLevelType w:val="multilevel"/>
    <w:tmpl w:val="00000001"/>
    <w:name w:val="HTML-List1814940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6">
    <w:nsid w:val="0AD162EF"/>
    <w:multiLevelType w:val="multilevel"/>
    <w:tmpl w:val="00000001"/>
    <w:name w:val="HTML-List18149451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7">
    <w:nsid w:val="0AD164F2"/>
    <w:multiLevelType w:val="multilevel"/>
    <w:tmpl w:val="00000001"/>
    <w:name w:val="HTML-List18149502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8">
    <w:nsid w:val="0AD166E5"/>
    <w:multiLevelType w:val="multilevel"/>
    <w:tmpl w:val="00000001"/>
    <w:name w:val="HTML-List18149552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69">
    <w:nsid w:val="0AD168E8"/>
    <w:multiLevelType w:val="multilevel"/>
    <w:tmpl w:val="00000001"/>
    <w:name w:val="HTML-List1814960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0">
    <w:nsid w:val="0AD16ADB"/>
    <w:multiLevelType w:val="multilevel"/>
    <w:tmpl w:val="00000001"/>
    <w:name w:val="HTML-List18149653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1">
    <w:nsid w:val="0AD16CCE"/>
    <w:multiLevelType w:val="multilevel"/>
    <w:tmpl w:val="00000001"/>
    <w:name w:val="HTML-List18149703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2">
    <w:nsid w:val="0AD16ED1"/>
    <w:multiLevelType w:val="multilevel"/>
    <w:tmpl w:val="00000001"/>
    <w:name w:val="HTML-List1814975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3">
    <w:nsid w:val="0AD170C4"/>
    <w:multiLevelType w:val="multilevel"/>
    <w:tmpl w:val="00000001"/>
    <w:name w:val="HTML-List18149805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4">
    <w:nsid w:val="0AD175D3"/>
    <w:multiLevelType w:val="multilevel"/>
    <w:tmpl w:val="00000001"/>
    <w:name w:val="HTML-List1814993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5">
    <w:nsid w:val="0AD177C6"/>
    <w:multiLevelType w:val="multilevel"/>
    <w:tmpl w:val="00000001"/>
    <w:name w:val="HTML-List1814998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6">
    <w:nsid w:val="0AD179BA"/>
    <w:multiLevelType w:val="multilevel"/>
    <w:tmpl w:val="00000001"/>
    <w:name w:val="HTML-List1815003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7">
    <w:nsid w:val="0AD17BDC"/>
    <w:multiLevelType w:val="multilevel"/>
    <w:tmpl w:val="00000001"/>
    <w:name w:val="HTML-List18150089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8">
    <w:nsid w:val="0AD17E8A"/>
    <w:multiLevelType w:val="multilevel"/>
    <w:tmpl w:val="00000001"/>
    <w:name w:val="HTML-List18150157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79">
    <w:nsid w:val="0AD1807D"/>
    <w:multiLevelType w:val="multilevel"/>
    <w:tmpl w:val="00000001"/>
    <w:name w:val="HTML-List18150207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0">
    <w:nsid w:val="0AD1831C"/>
    <w:multiLevelType w:val="multilevel"/>
    <w:tmpl w:val="00000001"/>
    <w:name w:val="HTML-List1815027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1">
    <w:nsid w:val="0AD1851F"/>
    <w:multiLevelType w:val="multilevel"/>
    <w:tmpl w:val="00000001"/>
    <w:name w:val="HTML-List1815032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2">
    <w:nsid w:val="0AD18712"/>
    <w:multiLevelType w:val="multilevel"/>
    <w:tmpl w:val="00000001"/>
    <w:name w:val="HTML-List1815037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3">
    <w:nsid w:val="0AD189B1"/>
    <w:multiLevelType w:val="multilevel"/>
    <w:tmpl w:val="00000001"/>
    <w:name w:val="HTML-List18150443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4">
    <w:nsid w:val="0AD18BA4"/>
    <w:multiLevelType w:val="multilevel"/>
    <w:tmpl w:val="00000001"/>
    <w:name w:val="HTML-List1815049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5">
    <w:nsid w:val="0AD18DA7"/>
    <w:multiLevelType w:val="multilevel"/>
    <w:tmpl w:val="00000001"/>
    <w:name w:val="HTML-List1815054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6">
    <w:nsid w:val="0AD18F9A"/>
    <w:multiLevelType w:val="multilevel"/>
    <w:tmpl w:val="00000001"/>
    <w:name w:val="HTML-List1815059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7">
    <w:nsid w:val="0AD1918D"/>
    <w:multiLevelType w:val="multilevel"/>
    <w:tmpl w:val="00000001"/>
    <w:name w:val="HTML-List1815064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8">
    <w:nsid w:val="0AD19390"/>
    <w:multiLevelType w:val="multilevel"/>
    <w:tmpl w:val="00000001"/>
    <w:name w:val="HTML-List1815069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89">
    <w:nsid w:val="0AD19583"/>
    <w:multiLevelType w:val="multilevel"/>
    <w:tmpl w:val="00000001"/>
    <w:name w:val="HTML-List18150745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0">
    <w:nsid w:val="0AD19832"/>
    <w:multiLevelType w:val="multilevel"/>
    <w:tmpl w:val="00000001"/>
    <w:name w:val="HTML-List1815081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1">
    <w:nsid w:val="0AD19A25"/>
    <w:multiLevelType w:val="multilevel"/>
    <w:tmpl w:val="00000001"/>
    <w:name w:val="HTML-List1815086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2">
    <w:nsid w:val="0AD19CC4"/>
    <w:multiLevelType w:val="multilevel"/>
    <w:tmpl w:val="00000001"/>
    <w:name w:val="HTML-List1815093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3">
    <w:nsid w:val="0AD19EB7"/>
    <w:multiLevelType w:val="multilevel"/>
    <w:tmpl w:val="00000001"/>
    <w:name w:val="HTML-List1815098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4">
    <w:nsid w:val="0AD1A397"/>
    <w:multiLevelType w:val="multilevel"/>
    <w:tmpl w:val="00000001"/>
    <w:name w:val="HTML-List1815110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5">
    <w:nsid w:val="0AD1A58A"/>
    <w:multiLevelType w:val="multilevel"/>
    <w:tmpl w:val="00000001"/>
    <w:name w:val="HTML-List1815115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6">
    <w:nsid w:val="0AD1A78D"/>
    <w:multiLevelType w:val="multilevel"/>
    <w:tmpl w:val="00000001"/>
    <w:name w:val="HTML-List18151207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7">
    <w:nsid w:val="0AD1AA2C"/>
    <w:multiLevelType w:val="multilevel"/>
    <w:tmpl w:val="00000001"/>
    <w:name w:val="HTML-List1815127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8">
    <w:nsid w:val="0AD1AC1F"/>
    <w:multiLevelType w:val="multilevel"/>
    <w:tmpl w:val="00000001"/>
    <w:name w:val="HTML-List1815132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599">
    <w:nsid w:val="0AD1AE22"/>
    <w:multiLevelType w:val="multilevel"/>
    <w:tmpl w:val="00000001"/>
    <w:name w:val="HTML-List1815137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0">
    <w:nsid w:val="0AD1B0C0"/>
    <w:multiLevelType w:val="multilevel"/>
    <w:tmpl w:val="00000001"/>
    <w:name w:val="HTML-List18151443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1">
    <w:nsid w:val="0AD1B2C3"/>
    <w:multiLevelType w:val="multilevel"/>
    <w:tmpl w:val="00000001"/>
    <w:name w:val="HTML-List1815149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2">
    <w:nsid w:val="0AD1B4B6"/>
    <w:multiLevelType w:val="multilevel"/>
    <w:tmpl w:val="00000001"/>
    <w:name w:val="HTML-List18151544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3">
    <w:nsid w:val="0AD1B736"/>
    <w:multiLevelType w:val="multilevel"/>
    <w:tmpl w:val="00000001"/>
    <w:name w:val="HTML-List1815160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4">
    <w:nsid w:val="0AD1B939"/>
    <w:multiLevelType w:val="multilevel"/>
    <w:tmpl w:val="00000001"/>
    <w:name w:val="HTML-List1815166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5">
    <w:nsid w:val="0AD1BBC8"/>
    <w:multiLevelType w:val="multilevel"/>
    <w:tmpl w:val="00000001"/>
    <w:name w:val="HTML-List1815172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6">
    <w:nsid w:val="0AD1BDCB"/>
    <w:multiLevelType w:val="multilevel"/>
    <w:tmpl w:val="00000001"/>
    <w:name w:val="HTML-List1815177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7">
    <w:nsid w:val="0AD1BFBE"/>
    <w:multiLevelType w:val="multilevel"/>
    <w:tmpl w:val="00000001"/>
    <w:name w:val="HTML-List1815182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8">
    <w:nsid w:val="0AD1C27C"/>
    <w:multiLevelType w:val="multilevel"/>
    <w:tmpl w:val="00000001"/>
    <w:name w:val="HTML-List18151897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09">
    <w:nsid w:val="0AD1C47F"/>
    <w:multiLevelType w:val="multilevel"/>
    <w:tmpl w:val="00000001"/>
    <w:name w:val="HTML-List18151948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0">
    <w:nsid w:val="0AD1C71E"/>
    <w:multiLevelType w:val="multilevel"/>
    <w:tmpl w:val="00000001"/>
    <w:name w:val="HTML-List18152015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1">
    <w:nsid w:val="0AD1C911"/>
    <w:multiLevelType w:val="multilevel"/>
    <w:tmpl w:val="00000001"/>
    <w:name w:val="HTML-List1815206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2">
    <w:nsid w:val="0AD1CBBF"/>
    <w:multiLevelType w:val="multilevel"/>
    <w:tmpl w:val="00000001"/>
    <w:name w:val="HTML-List18152134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3">
    <w:nsid w:val="0AD1CE4E"/>
    <w:multiLevelType w:val="multilevel"/>
    <w:tmpl w:val="00000001"/>
    <w:name w:val="HTML-List1815219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4">
    <w:nsid w:val="0AD1D042"/>
    <w:multiLevelType w:val="multilevel"/>
    <w:tmpl w:val="00000001"/>
    <w:name w:val="HTML-List18152249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5">
    <w:nsid w:val="0AD1D244"/>
    <w:multiLevelType w:val="multilevel"/>
    <w:tmpl w:val="00000001"/>
    <w:name w:val="HTML-List18152301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6">
    <w:nsid w:val="0AD1D4E3"/>
    <w:multiLevelType w:val="multilevel"/>
    <w:tmpl w:val="00000001"/>
    <w:name w:val="HTML-List1815236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7">
    <w:nsid w:val="0AD1D6D6"/>
    <w:multiLevelType w:val="multilevel"/>
    <w:tmpl w:val="00000001"/>
    <w:name w:val="HTML-List18152418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8">
    <w:nsid w:val="0AD1D8D9"/>
    <w:multiLevelType w:val="multilevel"/>
    <w:tmpl w:val="00000001"/>
    <w:name w:val="HTML-List18152469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19">
    <w:nsid w:val="0AD1DBA7"/>
    <w:multiLevelType w:val="multilevel"/>
    <w:tmpl w:val="00000001"/>
    <w:name w:val="HTML-List1815254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0">
    <w:nsid w:val="0AD1DD9A"/>
    <w:multiLevelType w:val="multilevel"/>
    <w:tmpl w:val="00000001"/>
    <w:name w:val="HTML-List1815259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1">
    <w:nsid w:val="0AD1DFAD"/>
    <w:multiLevelType w:val="multilevel"/>
    <w:tmpl w:val="00000001"/>
    <w:name w:val="HTML-List1815264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2">
    <w:nsid w:val="0AD1E2A9"/>
    <w:multiLevelType w:val="multilevel"/>
    <w:tmpl w:val="00000001"/>
    <w:name w:val="HTML-List18152720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3">
    <w:nsid w:val="0AD1E4AC"/>
    <w:multiLevelType w:val="multilevel"/>
    <w:tmpl w:val="00000001"/>
    <w:name w:val="HTML-List1815277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4">
    <w:nsid w:val="0AD1E69F"/>
    <w:multiLevelType w:val="multilevel"/>
    <w:tmpl w:val="00000001"/>
    <w:name w:val="HTML-List18152822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5">
    <w:nsid w:val="0AD1E93E"/>
    <w:multiLevelType w:val="multilevel"/>
    <w:tmpl w:val="00000001"/>
    <w:name w:val="HTML-List18152889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6">
    <w:nsid w:val="0AD1EB31"/>
    <w:multiLevelType w:val="multilevel"/>
    <w:tmpl w:val="00000001"/>
    <w:name w:val="HTML-List1815293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7">
    <w:nsid w:val="0AD1ED34"/>
    <w:multiLevelType w:val="multilevel"/>
    <w:tmpl w:val="00000001"/>
    <w:name w:val="HTML-List18152990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8">
    <w:nsid w:val="0AD1EFC3"/>
    <w:multiLevelType w:val="multilevel"/>
    <w:tmpl w:val="00000001"/>
    <w:name w:val="HTML-List1815305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29">
    <w:nsid w:val="0AD1F252"/>
    <w:multiLevelType w:val="multilevel"/>
    <w:tmpl w:val="00000001"/>
    <w:name w:val="HTML-List18153121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0">
    <w:nsid w:val="0AD1F445"/>
    <w:multiLevelType w:val="multilevel"/>
    <w:tmpl w:val="00000001"/>
    <w:name w:val="HTML-List1815317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1">
    <w:nsid w:val="0AD1F6E4"/>
    <w:multiLevelType w:val="multilevel"/>
    <w:tmpl w:val="00000001"/>
    <w:name w:val="HTML-List1815323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2">
    <w:nsid w:val="0AD1F983"/>
    <w:multiLevelType w:val="multilevel"/>
    <w:tmpl w:val="00000001"/>
    <w:name w:val="HTML-List18153305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3">
    <w:nsid w:val="0AD1FB86"/>
    <w:multiLevelType w:val="multilevel"/>
    <w:tmpl w:val="00000001"/>
    <w:name w:val="HTML-List18153357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4">
    <w:nsid w:val="0AD1FE15"/>
    <w:multiLevelType w:val="multilevel"/>
    <w:tmpl w:val="00000001"/>
    <w:name w:val="HTML-List1815342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5">
    <w:nsid w:val="0AD20047"/>
    <w:multiLevelType w:val="multilevel"/>
    <w:tmpl w:val="00000001"/>
    <w:name w:val="HTML-List1815347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6">
    <w:nsid w:val="0AD20305"/>
    <w:multiLevelType w:val="multilevel"/>
    <w:tmpl w:val="00000001"/>
    <w:name w:val="HTML-List1815354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7">
    <w:nsid w:val="0AD208DE"/>
    <w:multiLevelType w:val="multilevel"/>
    <w:tmpl w:val="00000001"/>
    <w:name w:val="HTML-List18153699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8">
    <w:nsid w:val="0AD20AD1"/>
    <w:multiLevelType w:val="multilevel"/>
    <w:tmpl w:val="00000001"/>
    <w:name w:val="HTML-List1815374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39">
    <w:nsid w:val="0AD20CC5"/>
    <w:multiLevelType w:val="multilevel"/>
    <w:tmpl w:val="00000001"/>
    <w:name w:val="HTML-List1815379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0">
    <w:nsid w:val="0AD20EB8"/>
    <w:multiLevelType w:val="multilevel"/>
    <w:tmpl w:val="00000001"/>
    <w:name w:val="HTML-List1815384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1">
    <w:nsid w:val="0AD210BB"/>
    <w:multiLevelType w:val="multilevel"/>
    <w:tmpl w:val="00000001"/>
    <w:name w:val="HTML-List1815390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2">
    <w:nsid w:val="0AD212AE"/>
    <w:multiLevelType w:val="multilevel"/>
    <w:tmpl w:val="00000001"/>
    <w:name w:val="HTML-List1815395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3">
    <w:nsid w:val="0AD214A1"/>
    <w:multiLevelType w:val="multilevel"/>
    <w:tmpl w:val="00000001"/>
    <w:name w:val="HTML-List1815400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4">
    <w:nsid w:val="0AD216A4"/>
    <w:multiLevelType w:val="multilevel"/>
    <w:tmpl w:val="00000001"/>
    <w:name w:val="HTML-List1815405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5">
    <w:nsid w:val="0AD21952"/>
    <w:multiLevelType w:val="multilevel"/>
    <w:tmpl w:val="00000001"/>
    <w:name w:val="HTML-List1815412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6">
    <w:nsid w:val="0AD21B45"/>
    <w:multiLevelType w:val="multilevel"/>
    <w:tmpl w:val="00000001"/>
    <w:name w:val="HTML-List1815417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7">
    <w:nsid w:val="0AD21D48"/>
    <w:multiLevelType w:val="multilevel"/>
    <w:tmpl w:val="00000001"/>
    <w:name w:val="HTML-List1815422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8">
    <w:nsid w:val="0AD21F3B"/>
    <w:multiLevelType w:val="multilevel"/>
    <w:tmpl w:val="00000001"/>
    <w:name w:val="HTML-List1815427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49">
    <w:nsid w:val="0AD2212F"/>
    <w:multiLevelType w:val="multilevel"/>
    <w:tmpl w:val="00000001"/>
    <w:name w:val="HTML-List1815432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0">
    <w:nsid w:val="0AD223DD"/>
    <w:multiLevelType w:val="multilevel"/>
    <w:tmpl w:val="00000001"/>
    <w:name w:val="HTML-List18154390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1">
    <w:nsid w:val="0AD225D0"/>
    <w:multiLevelType w:val="multilevel"/>
    <w:tmpl w:val="00000001"/>
    <w:name w:val="HTML-List1815444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2">
    <w:nsid w:val="0AD227D3"/>
    <w:multiLevelType w:val="multilevel"/>
    <w:tmpl w:val="00000001"/>
    <w:name w:val="HTML-List18154491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3">
    <w:nsid w:val="0AD229C6"/>
    <w:multiLevelType w:val="multilevel"/>
    <w:tmpl w:val="00000001"/>
    <w:name w:val="HTML-List18154541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4">
    <w:nsid w:val="0AD22BB9"/>
    <w:multiLevelType w:val="multilevel"/>
    <w:tmpl w:val="00000001"/>
    <w:name w:val="HTML-List18154591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5">
    <w:nsid w:val="0AD22DBC"/>
    <w:multiLevelType w:val="multilevel"/>
    <w:tmpl w:val="00000001"/>
    <w:name w:val="HTML-List1815464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6">
    <w:nsid w:val="0AD22FAF"/>
    <w:multiLevelType w:val="multilevel"/>
    <w:tmpl w:val="00000001"/>
    <w:name w:val="HTML-List1815469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7">
    <w:nsid w:val="0AD231B2"/>
    <w:multiLevelType w:val="multilevel"/>
    <w:tmpl w:val="00000001"/>
    <w:name w:val="HTML-List18154744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8">
    <w:nsid w:val="0AD233B5"/>
    <w:multiLevelType w:val="multilevel"/>
    <w:tmpl w:val="00000001"/>
    <w:name w:val="HTML-List1815479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59">
    <w:nsid w:val="0AD235A8"/>
    <w:multiLevelType w:val="multilevel"/>
    <w:tmpl w:val="00000001"/>
    <w:name w:val="HTML-List18154845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0">
    <w:nsid w:val="0AD237AB"/>
    <w:multiLevelType w:val="multilevel"/>
    <w:tmpl w:val="00000001"/>
    <w:name w:val="HTML-List1815489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1">
    <w:nsid w:val="0AD239AE"/>
    <w:multiLevelType w:val="multilevel"/>
    <w:tmpl w:val="00000001"/>
    <w:name w:val="HTML-List18154948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2">
    <w:nsid w:val="0AD23BA1"/>
    <w:multiLevelType w:val="multilevel"/>
    <w:tmpl w:val="00000001"/>
    <w:name w:val="HTML-List1815499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3">
    <w:nsid w:val="0AD23F0B"/>
    <w:multiLevelType w:val="multilevel"/>
    <w:tmpl w:val="00000001"/>
    <w:name w:val="HTML-List18155085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4">
    <w:nsid w:val="0AD241A9"/>
    <w:multiLevelType w:val="multilevel"/>
    <w:tmpl w:val="00000001"/>
    <w:name w:val="HTML-List1815515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5">
    <w:nsid w:val="0AD2439D"/>
    <w:multiLevelType w:val="multilevel"/>
    <w:tmpl w:val="00000001"/>
    <w:name w:val="HTML-List1815520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6">
    <w:nsid w:val="0AD24590"/>
    <w:multiLevelType w:val="multilevel"/>
    <w:tmpl w:val="00000001"/>
    <w:name w:val="HTML-List18155252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7">
    <w:nsid w:val="0AD24793"/>
    <w:multiLevelType w:val="multilevel"/>
    <w:tmpl w:val="00000001"/>
    <w:name w:val="HTML-List18155304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8">
    <w:nsid w:val="0B9BABE4"/>
    <w:multiLevelType w:val="multilevel"/>
    <w:tmpl w:val="0000000A"/>
    <w:name w:val="List194751460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69">
    <w:nsid w:val="0B9BC435"/>
    <w:multiLevelType w:val="multilevel"/>
    <w:tmpl w:val="0000000D"/>
    <w:name w:val="HTML-List13"/>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0">
    <w:nsid w:val="0BE15F7B"/>
    <w:multiLevelType w:val="multilevel"/>
    <w:tmpl w:val="00000001"/>
    <w:name w:val="HTML-List1993194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1">
    <w:nsid w:val="0BFA23BC"/>
    <w:multiLevelType w:val="hybridMultilevel"/>
    <w:tmpl w:val="28B2A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72">
    <w:nsid w:val="0CD16048"/>
    <w:multiLevelType w:val="hybridMultilevel"/>
    <w:tmpl w:val="ECE0F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0D8842E0"/>
    <w:multiLevelType w:val="hybridMultilevel"/>
    <w:tmpl w:val="973C406E"/>
    <w:lvl w:ilvl="0" w:tplc="0409000B">
      <w:start w:val="1"/>
      <w:numFmt w:val="bullet"/>
      <w:lvlText w:val=""/>
      <w:lvlJc w:val="left"/>
      <w:pPr>
        <w:ind w:left="720" w:hanging="360"/>
      </w:pPr>
      <w:rPr>
        <w:rFonts w:ascii="Wingdings" w:hAnsi="Wingdings" w:hint="default"/>
      </w:rPr>
    </w:lvl>
    <w:lvl w:ilvl="1" w:tplc="32345C5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74">
    <w:nsid w:val="0D9AE066"/>
    <w:multiLevelType w:val="multilevel"/>
    <w:tmpl w:val="0000000B"/>
    <w:name w:val="HTML-List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5">
    <w:nsid w:val="0F1976B4"/>
    <w:multiLevelType w:val="multilevel"/>
    <w:tmpl w:val="0000000C"/>
    <w:name w:val="HTML-List12"/>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6">
    <w:nsid w:val="0F229AE7"/>
    <w:multiLevelType w:val="multilevel"/>
    <w:tmpl w:val="0000000D"/>
    <w:name w:val="List253926119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7">
    <w:nsid w:val="0F242E11"/>
    <w:multiLevelType w:val="multilevel"/>
    <w:tmpl w:val="0000000E"/>
    <w:name w:val="List254029329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8">
    <w:nsid w:val="0F4A39B5"/>
    <w:multiLevelType w:val="multilevel"/>
    <w:tmpl w:val="0000000F"/>
    <w:name w:val="List256522677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79">
    <w:nsid w:val="0F67DD44"/>
    <w:multiLevelType w:val="multilevel"/>
    <w:tmpl w:val="00000010"/>
    <w:name w:val="List258465092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0">
    <w:nsid w:val="1020E295"/>
    <w:multiLevelType w:val="multilevel"/>
    <w:tmpl w:val="00000001"/>
    <w:name w:val="HTML-List270590613"/>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1">
    <w:nsid w:val="1020E341"/>
    <w:multiLevelType w:val="multilevel"/>
    <w:tmpl w:val="00000001"/>
    <w:name w:val="HTML-List270590785"/>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2">
    <w:nsid w:val="1020E4F6"/>
    <w:multiLevelType w:val="multilevel"/>
    <w:tmpl w:val="00000001"/>
    <w:name w:val="HTML-List27059122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3">
    <w:nsid w:val="1020EB5C"/>
    <w:multiLevelType w:val="multilevel"/>
    <w:tmpl w:val="00000001"/>
    <w:name w:val="HTML-List2705928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4">
    <w:nsid w:val="10210467"/>
    <w:multiLevelType w:val="multilevel"/>
    <w:tmpl w:val="00000001"/>
    <w:name w:val="HTML-List27059927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5">
    <w:nsid w:val="102106F7"/>
    <w:multiLevelType w:val="multilevel"/>
    <w:tmpl w:val="00000001"/>
    <w:name w:val="HTML-List2705999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6">
    <w:nsid w:val="10210706"/>
    <w:multiLevelType w:val="multilevel"/>
    <w:tmpl w:val="00000002"/>
    <w:name w:val="HTML-List27059994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7">
    <w:nsid w:val="102108AB"/>
    <w:multiLevelType w:val="multilevel"/>
    <w:tmpl w:val="00000001"/>
    <w:name w:val="HTML-List27060036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8">
    <w:nsid w:val="10210B3B"/>
    <w:multiLevelType w:val="multilevel"/>
    <w:tmpl w:val="00000001"/>
    <w:name w:val="HTML-List27060101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89">
    <w:nsid w:val="10210DCA"/>
    <w:multiLevelType w:val="multilevel"/>
    <w:tmpl w:val="00000001"/>
    <w:name w:val="HTML-List27060167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0">
    <w:nsid w:val="10211059"/>
    <w:multiLevelType w:val="multilevel"/>
    <w:tmpl w:val="00000001"/>
    <w:name w:val="HTML-List2706023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1">
    <w:nsid w:val="102112F8"/>
    <w:multiLevelType w:val="multilevel"/>
    <w:tmpl w:val="00000001"/>
    <w:name w:val="HTML-List2706030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2">
    <w:nsid w:val="10211587"/>
    <w:multiLevelType w:val="multilevel"/>
    <w:tmpl w:val="00000001"/>
    <w:name w:val="HTML-List2706036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3">
    <w:nsid w:val="10211AF3"/>
    <w:multiLevelType w:val="multilevel"/>
    <w:tmpl w:val="00000001"/>
    <w:name w:val="HTML-List27060504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4">
    <w:nsid w:val="102121B7"/>
    <w:multiLevelType w:val="multilevel"/>
    <w:tmpl w:val="00000001"/>
    <w:name w:val="HTML-List2706067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5">
    <w:nsid w:val="10212781"/>
    <w:multiLevelType w:val="multilevel"/>
    <w:tmpl w:val="00000001"/>
    <w:name w:val="HTML-List2706082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6">
    <w:nsid w:val="10213298"/>
    <w:multiLevelType w:val="multilevel"/>
    <w:tmpl w:val="00000001"/>
    <w:name w:val="HTML-List27061109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7">
    <w:nsid w:val="10213518"/>
    <w:multiLevelType w:val="multilevel"/>
    <w:tmpl w:val="00000001"/>
    <w:name w:val="HTML-List27061173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8">
    <w:nsid w:val="102137B7"/>
    <w:multiLevelType w:val="multilevel"/>
    <w:tmpl w:val="00000001"/>
    <w:name w:val="HTML-List27061240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99">
    <w:nsid w:val="10213A46"/>
    <w:multiLevelType w:val="multilevel"/>
    <w:tmpl w:val="00000001"/>
    <w:name w:val="HTML-List2706130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0">
    <w:nsid w:val="1021403F"/>
    <w:multiLevelType w:val="multilevel"/>
    <w:tmpl w:val="00000001"/>
    <w:name w:val="HTML-List27061459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1">
    <w:nsid w:val="10214666"/>
    <w:multiLevelType w:val="multilevel"/>
    <w:tmpl w:val="00000001"/>
    <w:name w:val="HTML-List27061616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2">
    <w:nsid w:val="10214A1E"/>
    <w:multiLevelType w:val="multilevel"/>
    <w:tmpl w:val="00000001"/>
    <w:name w:val="HTML-List27061711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3">
    <w:nsid w:val="10215045"/>
    <w:multiLevelType w:val="multilevel"/>
    <w:tmpl w:val="00000001"/>
    <w:name w:val="HTML-List2706186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4">
    <w:nsid w:val="1021567D"/>
    <w:multiLevelType w:val="multilevel"/>
    <w:tmpl w:val="00000001"/>
    <w:name w:val="HTML-List27062028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5">
    <w:nsid w:val="10215B8C"/>
    <w:multiLevelType w:val="multilevel"/>
    <w:tmpl w:val="00000001"/>
    <w:name w:val="HTML-List2706215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6">
    <w:nsid w:val="10215B9B"/>
    <w:multiLevelType w:val="multilevel"/>
    <w:tmpl w:val="00000002"/>
    <w:name w:val="HTML-List27062159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7">
    <w:nsid w:val="10215D9E"/>
    <w:multiLevelType w:val="multilevel"/>
    <w:tmpl w:val="00000001"/>
    <w:name w:val="HTML-List2706221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8">
    <w:nsid w:val="1021629D"/>
    <w:multiLevelType w:val="multilevel"/>
    <w:tmpl w:val="00000001"/>
    <w:name w:val="HTML-List27062338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09">
    <w:nsid w:val="10216693"/>
    <w:multiLevelType w:val="multilevel"/>
    <w:tmpl w:val="00000001"/>
    <w:name w:val="HTML-List2706244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0">
    <w:nsid w:val="10216A2C"/>
    <w:multiLevelType w:val="multilevel"/>
    <w:tmpl w:val="00000001"/>
    <w:name w:val="HTML-List2706253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1">
    <w:nsid w:val="10216E31"/>
    <w:multiLevelType w:val="multilevel"/>
    <w:tmpl w:val="00000001"/>
    <w:name w:val="HTML-List27062635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2">
    <w:nsid w:val="102170EF"/>
    <w:multiLevelType w:val="multilevel"/>
    <w:tmpl w:val="00000001"/>
    <w:name w:val="HTML-List2706270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3">
    <w:nsid w:val="102174B6"/>
    <w:multiLevelType w:val="multilevel"/>
    <w:tmpl w:val="00000001"/>
    <w:name w:val="HTML-List27062802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4">
    <w:nsid w:val="102179C5"/>
    <w:multiLevelType w:val="multilevel"/>
    <w:tmpl w:val="00000001"/>
    <w:name w:val="HTML-List27062931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5">
    <w:nsid w:val="102185F5"/>
    <w:multiLevelType w:val="multilevel"/>
    <w:tmpl w:val="00000001"/>
    <w:name w:val="HTML-List2706324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6">
    <w:nsid w:val="10218CD8"/>
    <w:multiLevelType w:val="multilevel"/>
    <w:tmpl w:val="00000001"/>
    <w:name w:val="HTML-List27063420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7">
    <w:nsid w:val="102191F6"/>
    <w:multiLevelType w:val="multilevel"/>
    <w:tmpl w:val="00000001"/>
    <w:name w:val="HTML-List27063551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8">
    <w:nsid w:val="102197EF"/>
    <w:multiLevelType w:val="multilevel"/>
    <w:tmpl w:val="00000001"/>
    <w:name w:val="HTML-List27063703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19">
    <w:nsid w:val="10219CFE"/>
    <w:multiLevelType w:val="multilevel"/>
    <w:tmpl w:val="00000001"/>
    <w:name w:val="HTML-List27063833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0">
    <w:nsid w:val="1021A2C8"/>
    <w:multiLevelType w:val="multilevel"/>
    <w:tmpl w:val="00000001"/>
    <w:name w:val="HTML-List2706398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1">
    <w:nsid w:val="1021A7E6"/>
    <w:multiLevelType w:val="multilevel"/>
    <w:tmpl w:val="00000001"/>
    <w:name w:val="HTML-List27064112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2">
    <w:nsid w:val="1021AD05"/>
    <w:multiLevelType w:val="multilevel"/>
    <w:tmpl w:val="00000001"/>
    <w:name w:val="HTML-List2706424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3">
    <w:nsid w:val="1021B658"/>
    <w:multiLevelType w:val="multilevel"/>
    <w:tmpl w:val="00000001"/>
    <w:name w:val="HTML-List27064482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4">
    <w:nsid w:val="1021BACA"/>
    <w:multiLevelType w:val="multilevel"/>
    <w:tmpl w:val="00000001"/>
    <w:name w:val="HTML-List2706459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5">
    <w:nsid w:val="1166CE13"/>
    <w:multiLevelType w:val="multilevel"/>
    <w:tmpl w:val="00000002"/>
    <w:name w:val="List291950099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26">
    <w:nsid w:val="15271D5B"/>
    <w:multiLevelType w:val="hybridMultilevel"/>
    <w:tmpl w:val="8BB2A9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7">
    <w:nsid w:val="1738713D"/>
    <w:multiLevelType w:val="hybridMultilevel"/>
    <w:tmpl w:val="1C6A7F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225673E0"/>
    <w:multiLevelType w:val="hybridMultilevel"/>
    <w:tmpl w:val="76A0695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29">
    <w:nsid w:val="24BF673F"/>
    <w:multiLevelType w:val="hybridMultilevel"/>
    <w:tmpl w:val="9B6ADBA6"/>
    <w:lvl w:ilvl="0" w:tplc="1CFA1954">
      <w:start w:val="1"/>
      <w:numFmt w:val="decimal"/>
      <w:pStyle w:val="H2Appendix"/>
      <w:lvlText w:val="%1."/>
      <w:lvlJc w:val="left"/>
      <w:pPr>
        <w:ind w:left="360" w:hanging="360"/>
      </w:pPr>
      <w:rPr>
        <w:rFonts w:cs="Times New Roman" w:hint="default"/>
      </w:rPr>
    </w:lvl>
    <w:lvl w:ilvl="1" w:tplc="40090019">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730">
    <w:nsid w:val="2B510CC9"/>
    <w:multiLevelType w:val="hybridMultilevel"/>
    <w:tmpl w:val="C436E0BE"/>
    <w:lvl w:ilvl="0" w:tplc="D1485148">
      <w:start w:val="2"/>
      <w:numFmt w:val="decimal"/>
      <w:pStyle w:val="Heading4"/>
      <w:lvlText w:val="2.2.%1.1"/>
      <w:lvlJc w:val="left"/>
      <w:pPr>
        <w:ind w:left="99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1">
    <w:nsid w:val="2C307A3D"/>
    <w:multiLevelType w:val="hybridMultilevel"/>
    <w:tmpl w:val="738642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nsid w:val="2DBF2F5A"/>
    <w:multiLevelType w:val="hybridMultilevel"/>
    <w:tmpl w:val="958C8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3">
    <w:nsid w:val="2E896442"/>
    <w:multiLevelType w:val="multilevel"/>
    <w:tmpl w:val="00000001"/>
    <w:name w:val="HTML-List78075603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4">
    <w:nsid w:val="2E89650D"/>
    <w:multiLevelType w:val="multilevel"/>
    <w:tmpl w:val="00000001"/>
    <w:name w:val="HTML-List7807562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5">
    <w:nsid w:val="2E8965D8"/>
    <w:multiLevelType w:val="multilevel"/>
    <w:tmpl w:val="00000001"/>
    <w:name w:val="HTML-List78075644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6">
    <w:nsid w:val="2E896693"/>
    <w:multiLevelType w:val="multilevel"/>
    <w:tmpl w:val="00000001"/>
    <w:name w:val="HTML-List78075662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7">
    <w:nsid w:val="2E89673F"/>
    <w:multiLevelType w:val="multilevel"/>
    <w:tmpl w:val="00000001"/>
    <w:name w:val="HTML-List78075679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8">
    <w:nsid w:val="2E896829"/>
    <w:multiLevelType w:val="multilevel"/>
    <w:tmpl w:val="00000001"/>
    <w:name w:val="HTML-List78075703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39">
    <w:nsid w:val="2E896886"/>
    <w:multiLevelType w:val="multilevel"/>
    <w:tmpl w:val="00000001"/>
    <w:name w:val="HTML-List78075712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0">
    <w:nsid w:val="2E8968F3"/>
    <w:multiLevelType w:val="multilevel"/>
    <w:tmpl w:val="00000001"/>
    <w:name w:val="HTML-List78075723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1">
    <w:nsid w:val="2E896961"/>
    <w:multiLevelType w:val="multilevel"/>
    <w:tmpl w:val="00000001"/>
    <w:name w:val="HTML-List78075734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2">
    <w:nsid w:val="2E8969CE"/>
    <w:multiLevelType w:val="multilevel"/>
    <w:tmpl w:val="00000001"/>
    <w:name w:val="HTML-List78075745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3">
    <w:nsid w:val="2E8969DD"/>
    <w:multiLevelType w:val="multilevel"/>
    <w:tmpl w:val="00000002"/>
    <w:name w:val="HTML-List780757469"/>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4">
    <w:nsid w:val="2E896A4B"/>
    <w:multiLevelType w:val="multilevel"/>
    <w:tmpl w:val="00000001"/>
    <w:name w:val="HTML-List78075757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5">
    <w:nsid w:val="2E896AB8"/>
    <w:multiLevelType w:val="multilevel"/>
    <w:tmpl w:val="00000001"/>
    <w:name w:val="HTML-List78075768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6">
    <w:nsid w:val="2E896B73"/>
    <w:multiLevelType w:val="multilevel"/>
    <w:tmpl w:val="00000001"/>
    <w:name w:val="HTML-List7807578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7">
    <w:nsid w:val="2E896C2E"/>
    <w:multiLevelType w:val="multilevel"/>
    <w:tmpl w:val="00000001"/>
    <w:name w:val="HTML-List7807580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8">
    <w:nsid w:val="2E896CE9"/>
    <w:multiLevelType w:val="multilevel"/>
    <w:tmpl w:val="00000001"/>
    <w:name w:val="HTML-List78075824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49">
    <w:nsid w:val="2E896DA5"/>
    <w:multiLevelType w:val="multilevel"/>
    <w:tmpl w:val="00000001"/>
    <w:name w:val="HTML-List78075843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0">
    <w:nsid w:val="2E896E50"/>
    <w:multiLevelType w:val="multilevel"/>
    <w:tmpl w:val="00000001"/>
    <w:name w:val="HTML-List78075860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1">
    <w:nsid w:val="2E896EFC"/>
    <w:multiLevelType w:val="multilevel"/>
    <w:tmpl w:val="00000001"/>
    <w:name w:val="HTML-List78075878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2">
    <w:nsid w:val="2E896FC7"/>
    <w:multiLevelType w:val="multilevel"/>
    <w:tmpl w:val="00000001"/>
    <w:name w:val="HTML-List78075898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3">
    <w:nsid w:val="2E89712D"/>
    <w:multiLevelType w:val="multilevel"/>
    <w:tmpl w:val="00000001"/>
    <w:name w:val="HTML-List78075934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4">
    <w:nsid w:val="2E89713D"/>
    <w:multiLevelType w:val="multilevel"/>
    <w:tmpl w:val="00000002"/>
    <w:name w:val="HTML-List7807593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5">
    <w:nsid w:val="2E897208"/>
    <w:multiLevelType w:val="multilevel"/>
    <w:tmpl w:val="00000001"/>
    <w:name w:val="HTML-List78075956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6">
    <w:nsid w:val="2E8972C3"/>
    <w:multiLevelType w:val="multilevel"/>
    <w:tmpl w:val="00000001"/>
    <w:name w:val="HTML-List78075974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7">
    <w:nsid w:val="2E89737E"/>
    <w:multiLevelType w:val="multilevel"/>
    <w:tmpl w:val="00000001"/>
    <w:name w:val="HTML-List780759934"/>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8">
    <w:nsid w:val="2E897439"/>
    <w:multiLevelType w:val="multilevel"/>
    <w:tmpl w:val="00000001"/>
    <w:name w:val="HTML-List780760121"/>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59">
    <w:nsid w:val="2E8974E5"/>
    <w:multiLevelType w:val="multilevel"/>
    <w:tmpl w:val="00000001"/>
    <w:name w:val="HTML-List78076029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0">
    <w:nsid w:val="2E89765B"/>
    <w:multiLevelType w:val="multilevel"/>
    <w:tmpl w:val="00000001"/>
    <w:name w:val="HTML-List7807606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1">
    <w:nsid w:val="2E897717"/>
    <w:multiLevelType w:val="multilevel"/>
    <w:tmpl w:val="00000001"/>
    <w:name w:val="HTML-List78076085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2">
    <w:nsid w:val="2E8977E1"/>
    <w:multiLevelType w:val="multilevel"/>
    <w:tmpl w:val="00000001"/>
    <w:name w:val="HTML-List78076105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3">
    <w:nsid w:val="2E89788D"/>
    <w:multiLevelType w:val="multilevel"/>
    <w:tmpl w:val="00000001"/>
    <w:name w:val="HTML-List78076122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4">
    <w:nsid w:val="2E897948"/>
    <w:multiLevelType w:val="multilevel"/>
    <w:tmpl w:val="00000001"/>
    <w:name w:val="HTML-List780761416"/>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5">
    <w:nsid w:val="2E897A03"/>
    <w:multiLevelType w:val="multilevel"/>
    <w:tmpl w:val="00000001"/>
    <w:name w:val="HTML-List780761603"/>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6">
    <w:nsid w:val="2E897AAF"/>
    <w:multiLevelType w:val="multilevel"/>
    <w:tmpl w:val="00000001"/>
    <w:name w:val="HTML-List780761775"/>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7">
    <w:nsid w:val="2E897B6A"/>
    <w:multiLevelType w:val="multilevel"/>
    <w:tmpl w:val="00000001"/>
    <w:name w:val="HTML-List78076196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8">
    <w:nsid w:val="2E897C25"/>
    <w:multiLevelType w:val="multilevel"/>
    <w:tmpl w:val="00000001"/>
    <w:name w:val="HTML-List780762149"/>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69">
    <w:nsid w:val="2F878445"/>
    <w:multiLevelType w:val="multilevel"/>
    <w:tmpl w:val="00000001"/>
    <w:name w:val="HTML-List797410373"/>
    <w:lvl w:ilvl="0">
      <w:start w:val="1"/>
      <w:numFmt w:val="bullet"/>
      <w:lvlText w:val="·"/>
      <w:lvlJc w:val="left"/>
      <w:rPr>
        <w:rFonts w:ascii="Symbol" w:hAnsi="Symbol"/>
        <w:color w:val="000000"/>
        <w:sz w:val="18"/>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0">
    <w:nsid w:val="2FF75359"/>
    <w:multiLevelType w:val="multilevel"/>
    <w:tmpl w:val="0000000C"/>
    <w:name w:val="List804737881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1">
    <w:nsid w:val="2FF79B9E"/>
    <w:multiLevelType w:val="multilevel"/>
    <w:tmpl w:val="0000000D"/>
    <w:name w:val="List804756382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2">
    <w:nsid w:val="2FF7D035"/>
    <w:multiLevelType w:val="multilevel"/>
    <w:tmpl w:val="0000000E"/>
    <w:name w:val="List804769845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3">
    <w:nsid w:val="2FFA5FE6"/>
    <w:multiLevelType w:val="multilevel"/>
    <w:tmpl w:val="00000001"/>
    <w:name w:val="HTML-List80493770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4">
    <w:nsid w:val="2FFA612E"/>
    <w:multiLevelType w:val="multilevel"/>
    <w:tmpl w:val="00000001"/>
    <w:name w:val="HTML-List80493803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5">
    <w:nsid w:val="2FFA6208"/>
    <w:multiLevelType w:val="multilevel"/>
    <w:tmpl w:val="00000001"/>
    <w:name w:val="HTML-List804938248"/>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6">
    <w:nsid w:val="2FFA62E3"/>
    <w:multiLevelType w:val="multilevel"/>
    <w:tmpl w:val="00000001"/>
    <w:name w:val="HTML-List804938467"/>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7">
    <w:nsid w:val="2FFA63AE"/>
    <w:multiLevelType w:val="multilevel"/>
    <w:tmpl w:val="00000001"/>
    <w:name w:val="HTML-List804938670"/>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8">
    <w:nsid w:val="2FFA64E6"/>
    <w:multiLevelType w:val="multilevel"/>
    <w:tmpl w:val="00000001"/>
    <w:name w:val="HTML-List804938982"/>
    <w:lvl w:ilvl="0">
      <w:start w:val="1"/>
      <w:numFmt w:val="bullet"/>
      <w:lvlText w:val="·"/>
      <w:lvlJc w:val="left"/>
      <w:rPr>
        <w:rFonts w:ascii="Symbol" w:hAnsi="Symbol"/>
        <w:color w:val="000000"/>
        <w:sz w:val="22"/>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779">
    <w:nsid w:val="32FA6B59"/>
    <w:multiLevelType w:val="hybridMultilevel"/>
    <w:tmpl w:val="2474B8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80">
    <w:nsid w:val="34427A5F"/>
    <w:multiLevelType w:val="multilevel"/>
    <w:tmpl w:val="28F46FF4"/>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2880" w:hanging="720"/>
      </w:pPr>
      <w:rPr>
        <w:rFonts w:cs="Times New Roman"/>
      </w:rPr>
    </w:lvl>
    <w:lvl w:ilvl="3">
      <w:start w:val="1"/>
      <w:numFmt w:val="bullet"/>
      <w:lvlText w:val=""/>
      <w:lvlJc w:val="left"/>
      <w:pPr>
        <w:ind w:left="864" w:hanging="864"/>
      </w:pPr>
      <w:rPr>
        <w:rFonts w:ascii="Wingdings" w:hAnsi="Wingdings" w:hint="default"/>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781">
    <w:nsid w:val="3AB03191"/>
    <w:multiLevelType w:val="hybridMultilevel"/>
    <w:tmpl w:val="8B2CB2AC"/>
    <w:lvl w:ilvl="0" w:tplc="0409000F">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82">
    <w:nsid w:val="48761ADB"/>
    <w:multiLevelType w:val="hybridMultilevel"/>
    <w:tmpl w:val="69F2C6A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3">
    <w:nsid w:val="529A2751"/>
    <w:multiLevelType w:val="hybridMultilevel"/>
    <w:tmpl w:val="E814D732"/>
    <w:lvl w:ilvl="0" w:tplc="04090001">
      <w:start w:val="1"/>
      <w:numFmt w:val="bullet"/>
      <w:lvlText w:val=""/>
      <w:lvlJc w:val="left"/>
      <w:pPr>
        <w:ind w:left="720" w:hanging="360"/>
      </w:pPr>
      <w:rPr>
        <w:rFonts w:ascii="Symbol" w:hAnsi="Symbol" w:hint="default"/>
      </w:rPr>
    </w:lvl>
    <w:lvl w:ilvl="1" w:tplc="32345C5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84">
    <w:nsid w:val="552F4248"/>
    <w:multiLevelType w:val="hybridMultilevel"/>
    <w:tmpl w:val="8B66722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5">
    <w:nsid w:val="60087054"/>
    <w:multiLevelType w:val="hybridMultilevel"/>
    <w:tmpl w:val="56649FB4"/>
    <w:lvl w:ilvl="0" w:tplc="78E6733C">
      <w:start w:val="1"/>
      <w:numFmt w:val="lowerLetter"/>
      <w:pStyle w:val="H3-Appending"/>
      <w:lvlText w:val="%1."/>
      <w:lvlJc w:val="left"/>
      <w:pPr>
        <w:ind w:left="720" w:hanging="360"/>
      </w:pPr>
      <w:rPr>
        <w:rFonts w:cs="Times New Roman"/>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786">
    <w:nsid w:val="70C47208"/>
    <w:multiLevelType w:val="hybridMultilevel"/>
    <w:tmpl w:val="F3AA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70ED1583"/>
    <w:multiLevelType w:val="hybridMultilevel"/>
    <w:tmpl w:val="0A5CD172"/>
    <w:lvl w:ilvl="0" w:tplc="802EFA18">
      <w:start w:val="1"/>
      <w:numFmt w:val="upperLetter"/>
      <w:pStyle w:val="AppendixA"/>
      <w:lvlText w:val="Appendix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88">
    <w:nsid w:val="753F3A52"/>
    <w:multiLevelType w:val="hybridMultilevel"/>
    <w:tmpl w:val="03CE6ABE"/>
    <w:lvl w:ilvl="0" w:tplc="0409000B">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89">
    <w:nsid w:val="775266DF"/>
    <w:multiLevelType w:val="hybridMultilevel"/>
    <w:tmpl w:val="8AA200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90">
    <w:nsid w:val="79307BE3"/>
    <w:multiLevelType w:val="hybridMultilevel"/>
    <w:tmpl w:val="13F0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0"/>
  </w:num>
  <w:num w:numId="2">
    <w:abstractNumId w:val="787"/>
  </w:num>
  <w:num w:numId="3">
    <w:abstractNumId w:val="729"/>
  </w:num>
  <w:num w:numId="4">
    <w:abstractNumId w:val="785"/>
  </w:num>
  <w:num w:numId="5">
    <w:abstractNumId w:val="789"/>
  </w:num>
  <w:num w:numId="6">
    <w:abstractNumId w:val="786"/>
  </w:num>
  <w:num w:numId="7">
    <w:abstractNumId w:val="790"/>
  </w:num>
  <w:num w:numId="8">
    <w:abstractNumId w:val="779"/>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671"/>
  </w:num>
  <w:num w:numId="20">
    <w:abstractNumId w:val="66"/>
  </w:num>
  <w:num w:numId="21">
    <w:abstractNumId w:val="783"/>
  </w:num>
  <w:num w:numId="22">
    <w:abstractNumId w:val="784"/>
  </w:num>
  <w:num w:numId="23">
    <w:abstractNumId w:val="781"/>
  </w:num>
  <w:num w:numId="24">
    <w:abstractNumId w:val="788"/>
  </w:num>
  <w:num w:numId="25">
    <w:abstractNumId w:val="782"/>
  </w:num>
  <w:num w:numId="26">
    <w:abstractNumId w:val="780"/>
  </w:num>
  <w:num w:numId="27">
    <w:abstractNumId w:val="780"/>
  </w:num>
  <w:num w:numId="28">
    <w:abstractNumId w:val="780"/>
  </w:num>
  <w:num w:numId="29">
    <w:abstractNumId w:val="780"/>
  </w:num>
  <w:num w:numId="30">
    <w:abstractNumId w:val="780"/>
  </w:num>
  <w:num w:numId="31">
    <w:abstractNumId w:val="780"/>
  </w:num>
  <w:num w:numId="32">
    <w:abstractNumId w:val="780"/>
  </w:num>
  <w:num w:numId="33">
    <w:abstractNumId w:val="780"/>
  </w:num>
  <w:num w:numId="34">
    <w:abstractNumId w:val="780"/>
  </w:num>
  <w:num w:numId="35">
    <w:abstractNumId w:val="780"/>
  </w:num>
  <w:num w:numId="36">
    <w:abstractNumId w:val="780"/>
  </w:num>
  <w:num w:numId="37">
    <w:abstractNumId w:val="726"/>
  </w:num>
  <w:num w:numId="38">
    <w:abstractNumId w:val="673"/>
  </w:num>
  <w:num w:numId="39">
    <w:abstractNumId w:val="731"/>
  </w:num>
  <w:num w:numId="40">
    <w:abstractNumId w:val="728"/>
  </w:num>
  <w:num w:numId="41">
    <w:abstractNumId w:val="780"/>
  </w:num>
  <w:num w:numId="42">
    <w:abstractNumId w:val="780"/>
  </w:num>
  <w:num w:numId="43">
    <w:abstractNumId w:val="780"/>
  </w:num>
  <w:num w:numId="44">
    <w:abstractNumId w:val="780"/>
  </w:num>
  <w:num w:numId="45">
    <w:abstractNumId w:val="780"/>
  </w:num>
  <w:num w:numId="46">
    <w:abstractNumId w:val="780"/>
  </w:num>
  <w:num w:numId="47">
    <w:abstractNumId w:val="780"/>
  </w:num>
  <w:num w:numId="48">
    <w:abstractNumId w:val="65"/>
  </w:num>
  <w:num w:numId="49">
    <w:abstractNumId w:val="672"/>
  </w:num>
  <w:num w:numId="50">
    <w:abstractNumId w:val="727"/>
  </w:num>
  <w:num w:numId="51">
    <w:abstractNumId w:val="732"/>
  </w:num>
  <w:num w:numId="52">
    <w:abstractNumId w:val="780"/>
  </w:num>
  <w:num w:numId="53">
    <w:abstractNumId w:val="730"/>
  </w:num>
  <w:num w:numId="54">
    <w:abstractNumId w:val="780"/>
  </w:num>
  <w:num w:numId="55">
    <w:abstractNumId w:val="730"/>
  </w:num>
  <w:num w:numId="56">
    <w:abstractNumId w:val="730"/>
    <w:lvlOverride w:ilvl="0">
      <w:startOverride w:val="2"/>
    </w:lvlOverride>
  </w:num>
  <w:num w:numId="57">
    <w:abstractNumId w:val="780"/>
  </w:num>
  <w:num w:numId="58">
    <w:abstractNumId w:val="780"/>
  </w:num>
  <w:num w:numId="59">
    <w:abstractNumId w:val="780"/>
  </w:num>
  <w:num w:numId="60">
    <w:abstractNumId w:val="780"/>
  </w:num>
  <w:num w:numId="61">
    <w:abstractNumId w:val="780"/>
  </w:num>
  <w:num w:numId="62">
    <w:abstractNumId w:val="780"/>
  </w:num>
  <w:num w:numId="63">
    <w:abstractNumId w:val="780"/>
  </w:num>
  <w:num w:numId="64">
    <w:abstractNumId w:val="780"/>
  </w:num>
  <w:num w:numId="65">
    <w:abstractNumId w:val="780"/>
  </w:num>
  <w:num w:numId="66">
    <w:abstractNumId w:val="780"/>
  </w:num>
  <w:num w:numId="67">
    <w:abstractNumId w:val="780"/>
  </w:num>
  <w:num w:numId="68">
    <w:abstractNumId w:val="780"/>
  </w:num>
  <w:num w:numId="69">
    <w:abstractNumId w:val="780"/>
  </w:num>
  <w:num w:numId="70">
    <w:abstractNumId w:val="780"/>
  </w:num>
  <w:num w:numId="71">
    <w:abstractNumId w:val="780"/>
  </w:num>
  <w:num w:numId="72">
    <w:abstractNumId w:val="780"/>
  </w:num>
  <w:num w:numId="73">
    <w:abstractNumId w:val="730"/>
  </w:num>
  <w:num w:numId="74">
    <w:abstractNumId w:val="730"/>
  </w:num>
  <w:num w:numId="75">
    <w:abstractNumId w:val="780"/>
  </w:num>
  <w:num w:numId="76">
    <w:abstractNumId w:val="780"/>
  </w:num>
  <w:num w:numId="77">
    <w:abstractNumId w:val="780"/>
  </w:num>
  <w:num w:numId="78">
    <w:abstractNumId w:val="780"/>
  </w:num>
  <w:num w:numId="79">
    <w:abstractNumId w:val="780"/>
  </w:num>
  <w:num w:numId="80">
    <w:abstractNumId w:val="780"/>
  </w:num>
  <w:num w:numId="81">
    <w:abstractNumId w:val="780"/>
  </w:num>
  <w:num w:numId="82">
    <w:abstractNumId w:val="780"/>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doNotTrackMoves/>
  <w:defaultTabStop w:val="720"/>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10249"/>
  </w:hdrShapeDefaults>
  <w:footnotePr>
    <w:footnote w:id="0"/>
    <w:footnote w:id="1"/>
  </w:footnotePr>
  <w:endnotePr>
    <w:pos w:val="sectEnd"/>
    <w:endnote w:id="0"/>
    <w:endnote w:id="1"/>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4168E"/>
    <w:rsid w:val="00002562"/>
    <w:rsid w:val="00002AF2"/>
    <w:rsid w:val="00004639"/>
    <w:rsid w:val="0000485F"/>
    <w:rsid w:val="000058BD"/>
    <w:rsid w:val="00007565"/>
    <w:rsid w:val="00007920"/>
    <w:rsid w:val="00007D15"/>
    <w:rsid w:val="00010C41"/>
    <w:rsid w:val="00012149"/>
    <w:rsid w:val="00013D1D"/>
    <w:rsid w:val="00014E91"/>
    <w:rsid w:val="000162A7"/>
    <w:rsid w:val="0002195E"/>
    <w:rsid w:val="00021AC7"/>
    <w:rsid w:val="000243B7"/>
    <w:rsid w:val="000246A4"/>
    <w:rsid w:val="00024EE3"/>
    <w:rsid w:val="000254C7"/>
    <w:rsid w:val="00025CE6"/>
    <w:rsid w:val="00026239"/>
    <w:rsid w:val="0002741A"/>
    <w:rsid w:val="000301E7"/>
    <w:rsid w:val="00030D85"/>
    <w:rsid w:val="0003276F"/>
    <w:rsid w:val="00032964"/>
    <w:rsid w:val="00033642"/>
    <w:rsid w:val="00035002"/>
    <w:rsid w:val="0003509D"/>
    <w:rsid w:val="00036423"/>
    <w:rsid w:val="00040046"/>
    <w:rsid w:val="0004060C"/>
    <w:rsid w:val="000410F9"/>
    <w:rsid w:val="00041726"/>
    <w:rsid w:val="00042750"/>
    <w:rsid w:val="00043A5C"/>
    <w:rsid w:val="000477EF"/>
    <w:rsid w:val="0005243D"/>
    <w:rsid w:val="00056415"/>
    <w:rsid w:val="00056702"/>
    <w:rsid w:val="00056F38"/>
    <w:rsid w:val="00056F54"/>
    <w:rsid w:val="0005758D"/>
    <w:rsid w:val="000623D6"/>
    <w:rsid w:val="0006300F"/>
    <w:rsid w:val="00063C42"/>
    <w:rsid w:val="00063E8E"/>
    <w:rsid w:val="00064624"/>
    <w:rsid w:val="00070261"/>
    <w:rsid w:val="00070383"/>
    <w:rsid w:val="00070F0F"/>
    <w:rsid w:val="00072297"/>
    <w:rsid w:val="000722D9"/>
    <w:rsid w:val="00073331"/>
    <w:rsid w:val="00075BD0"/>
    <w:rsid w:val="00076B12"/>
    <w:rsid w:val="00077798"/>
    <w:rsid w:val="000779AF"/>
    <w:rsid w:val="00077D39"/>
    <w:rsid w:val="00077DEC"/>
    <w:rsid w:val="00082D66"/>
    <w:rsid w:val="00083535"/>
    <w:rsid w:val="00083ABA"/>
    <w:rsid w:val="00084AE7"/>
    <w:rsid w:val="00084DBD"/>
    <w:rsid w:val="00085107"/>
    <w:rsid w:val="00085753"/>
    <w:rsid w:val="00087787"/>
    <w:rsid w:val="00091054"/>
    <w:rsid w:val="000915AA"/>
    <w:rsid w:val="0009195A"/>
    <w:rsid w:val="00092258"/>
    <w:rsid w:val="000925E0"/>
    <w:rsid w:val="00093A50"/>
    <w:rsid w:val="00094513"/>
    <w:rsid w:val="00095715"/>
    <w:rsid w:val="0009708F"/>
    <w:rsid w:val="00097E4D"/>
    <w:rsid w:val="000A10E2"/>
    <w:rsid w:val="000A166D"/>
    <w:rsid w:val="000A2CE0"/>
    <w:rsid w:val="000A32ED"/>
    <w:rsid w:val="000A576C"/>
    <w:rsid w:val="000A7261"/>
    <w:rsid w:val="000B04C5"/>
    <w:rsid w:val="000B1EAD"/>
    <w:rsid w:val="000B3B88"/>
    <w:rsid w:val="000B5AA6"/>
    <w:rsid w:val="000B6221"/>
    <w:rsid w:val="000C56AE"/>
    <w:rsid w:val="000C7EB2"/>
    <w:rsid w:val="000D06A1"/>
    <w:rsid w:val="000D2CEB"/>
    <w:rsid w:val="000D2F72"/>
    <w:rsid w:val="000D5585"/>
    <w:rsid w:val="000D7CDA"/>
    <w:rsid w:val="000E543C"/>
    <w:rsid w:val="000E56E2"/>
    <w:rsid w:val="000E7E27"/>
    <w:rsid w:val="000F03B0"/>
    <w:rsid w:val="000F0932"/>
    <w:rsid w:val="000F2D48"/>
    <w:rsid w:val="000F3774"/>
    <w:rsid w:val="000F3C0D"/>
    <w:rsid w:val="000F406E"/>
    <w:rsid w:val="000F57A9"/>
    <w:rsid w:val="000F6579"/>
    <w:rsid w:val="000F68C9"/>
    <w:rsid w:val="000F6A1B"/>
    <w:rsid w:val="000F79AA"/>
    <w:rsid w:val="00100FAF"/>
    <w:rsid w:val="00101675"/>
    <w:rsid w:val="00101DCD"/>
    <w:rsid w:val="00102138"/>
    <w:rsid w:val="00105B3B"/>
    <w:rsid w:val="001072DF"/>
    <w:rsid w:val="0011065B"/>
    <w:rsid w:val="001116D6"/>
    <w:rsid w:val="00113211"/>
    <w:rsid w:val="001145A7"/>
    <w:rsid w:val="00116617"/>
    <w:rsid w:val="00116B01"/>
    <w:rsid w:val="00116F28"/>
    <w:rsid w:val="00117171"/>
    <w:rsid w:val="001176A5"/>
    <w:rsid w:val="00121C91"/>
    <w:rsid w:val="001234A3"/>
    <w:rsid w:val="00125266"/>
    <w:rsid w:val="00125A1A"/>
    <w:rsid w:val="00127477"/>
    <w:rsid w:val="00130F69"/>
    <w:rsid w:val="00131779"/>
    <w:rsid w:val="00131921"/>
    <w:rsid w:val="00131DBF"/>
    <w:rsid w:val="00132336"/>
    <w:rsid w:val="00132A11"/>
    <w:rsid w:val="0013382D"/>
    <w:rsid w:val="00133AD6"/>
    <w:rsid w:val="001351F2"/>
    <w:rsid w:val="001363C0"/>
    <w:rsid w:val="00137559"/>
    <w:rsid w:val="00137E69"/>
    <w:rsid w:val="00140794"/>
    <w:rsid w:val="00140B42"/>
    <w:rsid w:val="00145928"/>
    <w:rsid w:val="00151730"/>
    <w:rsid w:val="0015233C"/>
    <w:rsid w:val="00152648"/>
    <w:rsid w:val="00153C17"/>
    <w:rsid w:val="001560FE"/>
    <w:rsid w:val="00157271"/>
    <w:rsid w:val="0016313D"/>
    <w:rsid w:val="00163989"/>
    <w:rsid w:val="00165B11"/>
    <w:rsid w:val="001670EA"/>
    <w:rsid w:val="001677FD"/>
    <w:rsid w:val="00167B52"/>
    <w:rsid w:val="00173A4B"/>
    <w:rsid w:val="00174182"/>
    <w:rsid w:val="0017516D"/>
    <w:rsid w:val="00175DA6"/>
    <w:rsid w:val="00176FF2"/>
    <w:rsid w:val="001773C2"/>
    <w:rsid w:val="0018167E"/>
    <w:rsid w:val="00182A1D"/>
    <w:rsid w:val="00183C72"/>
    <w:rsid w:val="0018521B"/>
    <w:rsid w:val="001857C4"/>
    <w:rsid w:val="00186975"/>
    <w:rsid w:val="001879CF"/>
    <w:rsid w:val="00190B2B"/>
    <w:rsid w:val="0019150A"/>
    <w:rsid w:val="001915CD"/>
    <w:rsid w:val="00191812"/>
    <w:rsid w:val="00193364"/>
    <w:rsid w:val="00193BDF"/>
    <w:rsid w:val="00195E9F"/>
    <w:rsid w:val="00195FB5"/>
    <w:rsid w:val="001960B5"/>
    <w:rsid w:val="001A03D8"/>
    <w:rsid w:val="001A077C"/>
    <w:rsid w:val="001A0D53"/>
    <w:rsid w:val="001A1868"/>
    <w:rsid w:val="001A19EB"/>
    <w:rsid w:val="001A1EE0"/>
    <w:rsid w:val="001A2C94"/>
    <w:rsid w:val="001A3E6B"/>
    <w:rsid w:val="001A48D9"/>
    <w:rsid w:val="001A4975"/>
    <w:rsid w:val="001A593E"/>
    <w:rsid w:val="001A73B3"/>
    <w:rsid w:val="001B151B"/>
    <w:rsid w:val="001B1579"/>
    <w:rsid w:val="001B2EAE"/>
    <w:rsid w:val="001B5B34"/>
    <w:rsid w:val="001B7614"/>
    <w:rsid w:val="001C128D"/>
    <w:rsid w:val="001C1C7E"/>
    <w:rsid w:val="001C2E28"/>
    <w:rsid w:val="001C3E4B"/>
    <w:rsid w:val="001C5AE4"/>
    <w:rsid w:val="001C760F"/>
    <w:rsid w:val="001C7ECC"/>
    <w:rsid w:val="001D00DC"/>
    <w:rsid w:val="001D3ECB"/>
    <w:rsid w:val="001D6838"/>
    <w:rsid w:val="001E0EB2"/>
    <w:rsid w:val="001E1D6D"/>
    <w:rsid w:val="001E3118"/>
    <w:rsid w:val="001E3292"/>
    <w:rsid w:val="001E4701"/>
    <w:rsid w:val="001E51BD"/>
    <w:rsid w:val="001F1AC5"/>
    <w:rsid w:val="001F2ED3"/>
    <w:rsid w:val="001F4AE5"/>
    <w:rsid w:val="001F4B1F"/>
    <w:rsid w:val="001F5451"/>
    <w:rsid w:val="001F79AC"/>
    <w:rsid w:val="00200464"/>
    <w:rsid w:val="002019BB"/>
    <w:rsid w:val="00203B31"/>
    <w:rsid w:val="00204521"/>
    <w:rsid w:val="002047E7"/>
    <w:rsid w:val="00205F1B"/>
    <w:rsid w:val="00206053"/>
    <w:rsid w:val="00206686"/>
    <w:rsid w:val="00206C87"/>
    <w:rsid w:val="00207545"/>
    <w:rsid w:val="00207863"/>
    <w:rsid w:val="00207A5B"/>
    <w:rsid w:val="00207FC4"/>
    <w:rsid w:val="00210364"/>
    <w:rsid w:val="00210E79"/>
    <w:rsid w:val="00211CC7"/>
    <w:rsid w:val="002123C8"/>
    <w:rsid w:val="002126E9"/>
    <w:rsid w:val="002133CA"/>
    <w:rsid w:val="002133CE"/>
    <w:rsid w:val="0021504D"/>
    <w:rsid w:val="0021606E"/>
    <w:rsid w:val="00221629"/>
    <w:rsid w:val="00223CF9"/>
    <w:rsid w:val="00224516"/>
    <w:rsid w:val="00224EF8"/>
    <w:rsid w:val="00225127"/>
    <w:rsid w:val="0022595F"/>
    <w:rsid w:val="002264AC"/>
    <w:rsid w:val="0022655B"/>
    <w:rsid w:val="00227B67"/>
    <w:rsid w:val="00232A37"/>
    <w:rsid w:val="00233699"/>
    <w:rsid w:val="00235C38"/>
    <w:rsid w:val="00236882"/>
    <w:rsid w:val="002374F8"/>
    <w:rsid w:val="0024042E"/>
    <w:rsid w:val="00241EFB"/>
    <w:rsid w:val="002420F1"/>
    <w:rsid w:val="0025062A"/>
    <w:rsid w:val="00250893"/>
    <w:rsid w:val="00252C0A"/>
    <w:rsid w:val="00256C89"/>
    <w:rsid w:val="00261BED"/>
    <w:rsid w:val="00261F29"/>
    <w:rsid w:val="0026244B"/>
    <w:rsid w:val="002634B8"/>
    <w:rsid w:val="002652C4"/>
    <w:rsid w:val="002713EE"/>
    <w:rsid w:val="00273E48"/>
    <w:rsid w:val="00274D46"/>
    <w:rsid w:val="002753BA"/>
    <w:rsid w:val="002810B1"/>
    <w:rsid w:val="00282368"/>
    <w:rsid w:val="002825CB"/>
    <w:rsid w:val="00285327"/>
    <w:rsid w:val="002861C6"/>
    <w:rsid w:val="002871E1"/>
    <w:rsid w:val="002878F8"/>
    <w:rsid w:val="00287FD1"/>
    <w:rsid w:val="002902AF"/>
    <w:rsid w:val="00290EA5"/>
    <w:rsid w:val="00291DCB"/>
    <w:rsid w:val="0029323B"/>
    <w:rsid w:val="00293630"/>
    <w:rsid w:val="00293BA7"/>
    <w:rsid w:val="00294974"/>
    <w:rsid w:val="002975E6"/>
    <w:rsid w:val="002A46FF"/>
    <w:rsid w:val="002A4DF5"/>
    <w:rsid w:val="002A6723"/>
    <w:rsid w:val="002A7420"/>
    <w:rsid w:val="002B17CA"/>
    <w:rsid w:val="002B2008"/>
    <w:rsid w:val="002B309D"/>
    <w:rsid w:val="002B33D4"/>
    <w:rsid w:val="002B6FF2"/>
    <w:rsid w:val="002C05F2"/>
    <w:rsid w:val="002C3B2F"/>
    <w:rsid w:val="002D0178"/>
    <w:rsid w:val="002D13AA"/>
    <w:rsid w:val="002D1532"/>
    <w:rsid w:val="002D57A2"/>
    <w:rsid w:val="002D68D5"/>
    <w:rsid w:val="002D69A8"/>
    <w:rsid w:val="002E0AED"/>
    <w:rsid w:val="002E12B3"/>
    <w:rsid w:val="002E218F"/>
    <w:rsid w:val="002E2730"/>
    <w:rsid w:val="002E3A56"/>
    <w:rsid w:val="002E4BF0"/>
    <w:rsid w:val="002E5055"/>
    <w:rsid w:val="002E569C"/>
    <w:rsid w:val="002F18BE"/>
    <w:rsid w:val="002F1CB0"/>
    <w:rsid w:val="002F25A8"/>
    <w:rsid w:val="002F47C5"/>
    <w:rsid w:val="002F4B4E"/>
    <w:rsid w:val="002F6625"/>
    <w:rsid w:val="002F68AB"/>
    <w:rsid w:val="002F6B49"/>
    <w:rsid w:val="002F7E24"/>
    <w:rsid w:val="00300FF1"/>
    <w:rsid w:val="003011D4"/>
    <w:rsid w:val="00301798"/>
    <w:rsid w:val="00301B08"/>
    <w:rsid w:val="003027A2"/>
    <w:rsid w:val="00304DE5"/>
    <w:rsid w:val="00305403"/>
    <w:rsid w:val="00311F67"/>
    <w:rsid w:val="00316E99"/>
    <w:rsid w:val="003177B5"/>
    <w:rsid w:val="00317A29"/>
    <w:rsid w:val="00321A8F"/>
    <w:rsid w:val="003221A9"/>
    <w:rsid w:val="00324066"/>
    <w:rsid w:val="00324B9C"/>
    <w:rsid w:val="00327866"/>
    <w:rsid w:val="0033141D"/>
    <w:rsid w:val="00341666"/>
    <w:rsid w:val="00343332"/>
    <w:rsid w:val="00343C28"/>
    <w:rsid w:val="00351E3E"/>
    <w:rsid w:val="00353CA1"/>
    <w:rsid w:val="0035411C"/>
    <w:rsid w:val="00354836"/>
    <w:rsid w:val="00360A43"/>
    <w:rsid w:val="00360C5B"/>
    <w:rsid w:val="0036363D"/>
    <w:rsid w:val="00364BE3"/>
    <w:rsid w:val="003653F6"/>
    <w:rsid w:val="003671D6"/>
    <w:rsid w:val="0037159E"/>
    <w:rsid w:val="00376A74"/>
    <w:rsid w:val="00376BEB"/>
    <w:rsid w:val="00377381"/>
    <w:rsid w:val="00377A68"/>
    <w:rsid w:val="00377F4D"/>
    <w:rsid w:val="003821DE"/>
    <w:rsid w:val="003830E2"/>
    <w:rsid w:val="00383F01"/>
    <w:rsid w:val="00384507"/>
    <w:rsid w:val="00386BCA"/>
    <w:rsid w:val="0038702A"/>
    <w:rsid w:val="00390F09"/>
    <w:rsid w:val="00392F34"/>
    <w:rsid w:val="003945C7"/>
    <w:rsid w:val="0039590C"/>
    <w:rsid w:val="00396364"/>
    <w:rsid w:val="00396B2A"/>
    <w:rsid w:val="003A0168"/>
    <w:rsid w:val="003A03B1"/>
    <w:rsid w:val="003A3356"/>
    <w:rsid w:val="003A34A4"/>
    <w:rsid w:val="003A6392"/>
    <w:rsid w:val="003A669D"/>
    <w:rsid w:val="003A6D65"/>
    <w:rsid w:val="003B0614"/>
    <w:rsid w:val="003B14C8"/>
    <w:rsid w:val="003B3592"/>
    <w:rsid w:val="003B35A7"/>
    <w:rsid w:val="003B4367"/>
    <w:rsid w:val="003B5159"/>
    <w:rsid w:val="003B5D54"/>
    <w:rsid w:val="003B66B3"/>
    <w:rsid w:val="003B6D81"/>
    <w:rsid w:val="003B7B36"/>
    <w:rsid w:val="003C0603"/>
    <w:rsid w:val="003C0746"/>
    <w:rsid w:val="003C0E42"/>
    <w:rsid w:val="003C10A4"/>
    <w:rsid w:val="003C3828"/>
    <w:rsid w:val="003C3ACA"/>
    <w:rsid w:val="003C4D7A"/>
    <w:rsid w:val="003C7A58"/>
    <w:rsid w:val="003C7A7D"/>
    <w:rsid w:val="003D0140"/>
    <w:rsid w:val="003D142F"/>
    <w:rsid w:val="003D2083"/>
    <w:rsid w:val="003D4703"/>
    <w:rsid w:val="003D4C98"/>
    <w:rsid w:val="003D5ACF"/>
    <w:rsid w:val="003D7910"/>
    <w:rsid w:val="003E19A7"/>
    <w:rsid w:val="003E2649"/>
    <w:rsid w:val="003E2774"/>
    <w:rsid w:val="003E3190"/>
    <w:rsid w:val="003E43C9"/>
    <w:rsid w:val="003E4C8E"/>
    <w:rsid w:val="003E63FE"/>
    <w:rsid w:val="003E6567"/>
    <w:rsid w:val="003E7B38"/>
    <w:rsid w:val="003F021A"/>
    <w:rsid w:val="003F07B7"/>
    <w:rsid w:val="003F177D"/>
    <w:rsid w:val="003F2E3E"/>
    <w:rsid w:val="003F613C"/>
    <w:rsid w:val="0040228F"/>
    <w:rsid w:val="00402E5F"/>
    <w:rsid w:val="0040309A"/>
    <w:rsid w:val="004031D3"/>
    <w:rsid w:val="00405F39"/>
    <w:rsid w:val="00411B4E"/>
    <w:rsid w:val="00414661"/>
    <w:rsid w:val="00416387"/>
    <w:rsid w:val="004168FB"/>
    <w:rsid w:val="004204F4"/>
    <w:rsid w:val="00420B56"/>
    <w:rsid w:val="00421221"/>
    <w:rsid w:val="0042169A"/>
    <w:rsid w:val="00423062"/>
    <w:rsid w:val="00425A6A"/>
    <w:rsid w:val="00425ADD"/>
    <w:rsid w:val="00426CCB"/>
    <w:rsid w:val="00430445"/>
    <w:rsid w:val="00431F59"/>
    <w:rsid w:val="00433473"/>
    <w:rsid w:val="00433E29"/>
    <w:rsid w:val="0043495C"/>
    <w:rsid w:val="004376A6"/>
    <w:rsid w:val="0044053A"/>
    <w:rsid w:val="0044102E"/>
    <w:rsid w:val="00441606"/>
    <w:rsid w:val="0044168E"/>
    <w:rsid w:val="004417CC"/>
    <w:rsid w:val="00444479"/>
    <w:rsid w:val="00445817"/>
    <w:rsid w:val="0044685E"/>
    <w:rsid w:val="00447578"/>
    <w:rsid w:val="00447BC5"/>
    <w:rsid w:val="0045093C"/>
    <w:rsid w:val="00453651"/>
    <w:rsid w:val="00456A37"/>
    <w:rsid w:val="004573E9"/>
    <w:rsid w:val="004577BA"/>
    <w:rsid w:val="004578CE"/>
    <w:rsid w:val="00457A0D"/>
    <w:rsid w:val="00462453"/>
    <w:rsid w:val="00464297"/>
    <w:rsid w:val="00466856"/>
    <w:rsid w:val="00470B85"/>
    <w:rsid w:val="00471948"/>
    <w:rsid w:val="004724FC"/>
    <w:rsid w:val="00472660"/>
    <w:rsid w:val="00476751"/>
    <w:rsid w:val="00476A33"/>
    <w:rsid w:val="00476C45"/>
    <w:rsid w:val="00480E44"/>
    <w:rsid w:val="00480FB4"/>
    <w:rsid w:val="00481652"/>
    <w:rsid w:val="00481927"/>
    <w:rsid w:val="004820CB"/>
    <w:rsid w:val="004820D7"/>
    <w:rsid w:val="00484E8B"/>
    <w:rsid w:val="00491926"/>
    <w:rsid w:val="00492A04"/>
    <w:rsid w:val="00495799"/>
    <w:rsid w:val="00497904"/>
    <w:rsid w:val="004A2FDF"/>
    <w:rsid w:val="004A4952"/>
    <w:rsid w:val="004A5FA0"/>
    <w:rsid w:val="004A6EF7"/>
    <w:rsid w:val="004A7C1F"/>
    <w:rsid w:val="004B24BD"/>
    <w:rsid w:val="004B4B79"/>
    <w:rsid w:val="004B64AE"/>
    <w:rsid w:val="004B64D8"/>
    <w:rsid w:val="004C1096"/>
    <w:rsid w:val="004C2FA0"/>
    <w:rsid w:val="004C371E"/>
    <w:rsid w:val="004C7423"/>
    <w:rsid w:val="004D01B9"/>
    <w:rsid w:val="004D05E3"/>
    <w:rsid w:val="004D11FF"/>
    <w:rsid w:val="004D1879"/>
    <w:rsid w:val="004D348C"/>
    <w:rsid w:val="004D5F14"/>
    <w:rsid w:val="004D6154"/>
    <w:rsid w:val="004D7437"/>
    <w:rsid w:val="004D75EB"/>
    <w:rsid w:val="004D7B25"/>
    <w:rsid w:val="004D7F96"/>
    <w:rsid w:val="004E074C"/>
    <w:rsid w:val="004E1FB7"/>
    <w:rsid w:val="004E248C"/>
    <w:rsid w:val="004E5788"/>
    <w:rsid w:val="004E5A0D"/>
    <w:rsid w:val="004E6305"/>
    <w:rsid w:val="004F0020"/>
    <w:rsid w:val="004F0B61"/>
    <w:rsid w:val="004F10D0"/>
    <w:rsid w:val="004F1DA6"/>
    <w:rsid w:val="004F34C4"/>
    <w:rsid w:val="004F4AEA"/>
    <w:rsid w:val="004F4E2C"/>
    <w:rsid w:val="004F594F"/>
    <w:rsid w:val="004F7FFD"/>
    <w:rsid w:val="00501FB5"/>
    <w:rsid w:val="00505DC8"/>
    <w:rsid w:val="005076D9"/>
    <w:rsid w:val="0051050C"/>
    <w:rsid w:val="00513148"/>
    <w:rsid w:val="005132D6"/>
    <w:rsid w:val="005149AC"/>
    <w:rsid w:val="00515A49"/>
    <w:rsid w:val="005176F7"/>
    <w:rsid w:val="00520113"/>
    <w:rsid w:val="005203A6"/>
    <w:rsid w:val="005207B5"/>
    <w:rsid w:val="005207EA"/>
    <w:rsid w:val="00521361"/>
    <w:rsid w:val="00521681"/>
    <w:rsid w:val="005216B2"/>
    <w:rsid w:val="00522585"/>
    <w:rsid w:val="00522699"/>
    <w:rsid w:val="00523ABD"/>
    <w:rsid w:val="00523C38"/>
    <w:rsid w:val="00524261"/>
    <w:rsid w:val="00524E4E"/>
    <w:rsid w:val="00525BE1"/>
    <w:rsid w:val="00527390"/>
    <w:rsid w:val="005300E7"/>
    <w:rsid w:val="00531870"/>
    <w:rsid w:val="00531CBD"/>
    <w:rsid w:val="005331AF"/>
    <w:rsid w:val="00534B94"/>
    <w:rsid w:val="00535DB8"/>
    <w:rsid w:val="005372B5"/>
    <w:rsid w:val="0053742B"/>
    <w:rsid w:val="00540CA7"/>
    <w:rsid w:val="00541586"/>
    <w:rsid w:val="00541635"/>
    <w:rsid w:val="00542305"/>
    <w:rsid w:val="00545AFE"/>
    <w:rsid w:val="00547360"/>
    <w:rsid w:val="00550A55"/>
    <w:rsid w:val="00550A6F"/>
    <w:rsid w:val="00552D69"/>
    <w:rsid w:val="005530B0"/>
    <w:rsid w:val="00554882"/>
    <w:rsid w:val="005553C2"/>
    <w:rsid w:val="00557FA6"/>
    <w:rsid w:val="005600AB"/>
    <w:rsid w:val="00561D05"/>
    <w:rsid w:val="00562B2B"/>
    <w:rsid w:val="00564100"/>
    <w:rsid w:val="0056415D"/>
    <w:rsid w:val="00564B39"/>
    <w:rsid w:val="005674A8"/>
    <w:rsid w:val="00572D78"/>
    <w:rsid w:val="00572EA0"/>
    <w:rsid w:val="00573854"/>
    <w:rsid w:val="00574643"/>
    <w:rsid w:val="00574BC5"/>
    <w:rsid w:val="00575CDD"/>
    <w:rsid w:val="005812E7"/>
    <w:rsid w:val="00581A3C"/>
    <w:rsid w:val="0058384E"/>
    <w:rsid w:val="005838CA"/>
    <w:rsid w:val="00583CE0"/>
    <w:rsid w:val="00584202"/>
    <w:rsid w:val="00584793"/>
    <w:rsid w:val="005867EA"/>
    <w:rsid w:val="005872A3"/>
    <w:rsid w:val="00587AFF"/>
    <w:rsid w:val="00592A75"/>
    <w:rsid w:val="0059422F"/>
    <w:rsid w:val="00594AB1"/>
    <w:rsid w:val="005952B7"/>
    <w:rsid w:val="005975FA"/>
    <w:rsid w:val="005A18BB"/>
    <w:rsid w:val="005A1D28"/>
    <w:rsid w:val="005A37AF"/>
    <w:rsid w:val="005A616D"/>
    <w:rsid w:val="005A639C"/>
    <w:rsid w:val="005B07D4"/>
    <w:rsid w:val="005B28B4"/>
    <w:rsid w:val="005B29D2"/>
    <w:rsid w:val="005B30B7"/>
    <w:rsid w:val="005B3B03"/>
    <w:rsid w:val="005B3CFC"/>
    <w:rsid w:val="005B6BE7"/>
    <w:rsid w:val="005B6F05"/>
    <w:rsid w:val="005B7C2A"/>
    <w:rsid w:val="005B7D18"/>
    <w:rsid w:val="005C0F38"/>
    <w:rsid w:val="005C2225"/>
    <w:rsid w:val="005C2424"/>
    <w:rsid w:val="005C26A0"/>
    <w:rsid w:val="005C2FDE"/>
    <w:rsid w:val="005C3417"/>
    <w:rsid w:val="005C58AF"/>
    <w:rsid w:val="005D1E3C"/>
    <w:rsid w:val="005D281B"/>
    <w:rsid w:val="005D28B9"/>
    <w:rsid w:val="005D2BD1"/>
    <w:rsid w:val="005D44E5"/>
    <w:rsid w:val="005D4B7F"/>
    <w:rsid w:val="005D4FC0"/>
    <w:rsid w:val="005D4FD5"/>
    <w:rsid w:val="005D6E58"/>
    <w:rsid w:val="005D7656"/>
    <w:rsid w:val="005D7714"/>
    <w:rsid w:val="005D77E4"/>
    <w:rsid w:val="005E08CF"/>
    <w:rsid w:val="005E2F08"/>
    <w:rsid w:val="005E4089"/>
    <w:rsid w:val="005E7A0B"/>
    <w:rsid w:val="005F0013"/>
    <w:rsid w:val="005F121B"/>
    <w:rsid w:val="005F14E6"/>
    <w:rsid w:val="005F20E6"/>
    <w:rsid w:val="005F37DF"/>
    <w:rsid w:val="005F3A96"/>
    <w:rsid w:val="005F528D"/>
    <w:rsid w:val="005F75E0"/>
    <w:rsid w:val="00600F34"/>
    <w:rsid w:val="006016BD"/>
    <w:rsid w:val="006028E6"/>
    <w:rsid w:val="00602ADD"/>
    <w:rsid w:val="00603915"/>
    <w:rsid w:val="00605236"/>
    <w:rsid w:val="00605E62"/>
    <w:rsid w:val="006062E9"/>
    <w:rsid w:val="00606349"/>
    <w:rsid w:val="00612FF0"/>
    <w:rsid w:val="00613017"/>
    <w:rsid w:val="006146F6"/>
    <w:rsid w:val="00614904"/>
    <w:rsid w:val="00614969"/>
    <w:rsid w:val="0061517A"/>
    <w:rsid w:val="00616696"/>
    <w:rsid w:val="00617CE1"/>
    <w:rsid w:val="0062089A"/>
    <w:rsid w:val="00622373"/>
    <w:rsid w:val="006225EC"/>
    <w:rsid w:val="00622862"/>
    <w:rsid w:val="006232A5"/>
    <w:rsid w:val="00623A05"/>
    <w:rsid w:val="00624F76"/>
    <w:rsid w:val="00625A73"/>
    <w:rsid w:val="00630160"/>
    <w:rsid w:val="006321B5"/>
    <w:rsid w:val="0063346A"/>
    <w:rsid w:val="006334B1"/>
    <w:rsid w:val="00633802"/>
    <w:rsid w:val="006347A0"/>
    <w:rsid w:val="00636568"/>
    <w:rsid w:val="006379BF"/>
    <w:rsid w:val="006402C9"/>
    <w:rsid w:val="0064078F"/>
    <w:rsid w:val="006411C8"/>
    <w:rsid w:val="00641AAC"/>
    <w:rsid w:val="00643952"/>
    <w:rsid w:val="006439CF"/>
    <w:rsid w:val="00643B2F"/>
    <w:rsid w:val="006469C9"/>
    <w:rsid w:val="00651D14"/>
    <w:rsid w:val="00653BC9"/>
    <w:rsid w:val="00654B8E"/>
    <w:rsid w:val="00656B98"/>
    <w:rsid w:val="00656C48"/>
    <w:rsid w:val="00660E2A"/>
    <w:rsid w:val="006616CF"/>
    <w:rsid w:val="00664F49"/>
    <w:rsid w:val="006651AF"/>
    <w:rsid w:val="00667023"/>
    <w:rsid w:val="006706B3"/>
    <w:rsid w:val="006708A0"/>
    <w:rsid w:val="00670F83"/>
    <w:rsid w:val="00677D60"/>
    <w:rsid w:val="00681281"/>
    <w:rsid w:val="006812D4"/>
    <w:rsid w:val="0068216E"/>
    <w:rsid w:val="00682E82"/>
    <w:rsid w:val="0068479A"/>
    <w:rsid w:val="006859A9"/>
    <w:rsid w:val="00685D66"/>
    <w:rsid w:val="006867A8"/>
    <w:rsid w:val="0068737A"/>
    <w:rsid w:val="006930AB"/>
    <w:rsid w:val="00693E92"/>
    <w:rsid w:val="00695632"/>
    <w:rsid w:val="00696691"/>
    <w:rsid w:val="00696CAA"/>
    <w:rsid w:val="00697088"/>
    <w:rsid w:val="00697B6D"/>
    <w:rsid w:val="006A1981"/>
    <w:rsid w:val="006A1BBE"/>
    <w:rsid w:val="006A35D3"/>
    <w:rsid w:val="006A4887"/>
    <w:rsid w:val="006A5941"/>
    <w:rsid w:val="006A60E3"/>
    <w:rsid w:val="006B1701"/>
    <w:rsid w:val="006B2C52"/>
    <w:rsid w:val="006B5D33"/>
    <w:rsid w:val="006B6023"/>
    <w:rsid w:val="006B705C"/>
    <w:rsid w:val="006B7380"/>
    <w:rsid w:val="006B77D0"/>
    <w:rsid w:val="006B78B7"/>
    <w:rsid w:val="006C2B4D"/>
    <w:rsid w:val="006C2D42"/>
    <w:rsid w:val="006C484C"/>
    <w:rsid w:val="006C4A21"/>
    <w:rsid w:val="006C7354"/>
    <w:rsid w:val="006C7B7E"/>
    <w:rsid w:val="006D0AC1"/>
    <w:rsid w:val="006D1EB6"/>
    <w:rsid w:val="006D72AB"/>
    <w:rsid w:val="006D7AAC"/>
    <w:rsid w:val="006E26D4"/>
    <w:rsid w:val="006E2BFB"/>
    <w:rsid w:val="006E2C7F"/>
    <w:rsid w:val="006E4A08"/>
    <w:rsid w:val="006E5BA6"/>
    <w:rsid w:val="006E7386"/>
    <w:rsid w:val="006F1AB7"/>
    <w:rsid w:val="006F256F"/>
    <w:rsid w:val="006F5186"/>
    <w:rsid w:val="006F5CF1"/>
    <w:rsid w:val="007032B6"/>
    <w:rsid w:val="007046E0"/>
    <w:rsid w:val="00707B1C"/>
    <w:rsid w:val="00707C1A"/>
    <w:rsid w:val="007109AD"/>
    <w:rsid w:val="00710D1F"/>
    <w:rsid w:val="00714A93"/>
    <w:rsid w:val="00714D33"/>
    <w:rsid w:val="007161BA"/>
    <w:rsid w:val="007168DF"/>
    <w:rsid w:val="0072345E"/>
    <w:rsid w:val="00726EDF"/>
    <w:rsid w:val="00730B2C"/>
    <w:rsid w:val="00735779"/>
    <w:rsid w:val="00736C40"/>
    <w:rsid w:val="007409DF"/>
    <w:rsid w:val="00745420"/>
    <w:rsid w:val="0074559C"/>
    <w:rsid w:val="00746E5E"/>
    <w:rsid w:val="00752840"/>
    <w:rsid w:val="0075348C"/>
    <w:rsid w:val="007539B1"/>
    <w:rsid w:val="007556A4"/>
    <w:rsid w:val="00755A54"/>
    <w:rsid w:val="00755FDF"/>
    <w:rsid w:val="00757F7E"/>
    <w:rsid w:val="0076022B"/>
    <w:rsid w:val="00761DE8"/>
    <w:rsid w:val="00762014"/>
    <w:rsid w:val="00767F3A"/>
    <w:rsid w:val="0077044D"/>
    <w:rsid w:val="007705F5"/>
    <w:rsid w:val="00770C9E"/>
    <w:rsid w:val="0077209A"/>
    <w:rsid w:val="0077271B"/>
    <w:rsid w:val="0077533C"/>
    <w:rsid w:val="00775FE6"/>
    <w:rsid w:val="00776205"/>
    <w:rsid w:val="007774EE"/>
    <w:rsid w:val="007806EA"/>
    <w:rsid w:val="00780A02"/>
    <w:rsid w:val="007820CA"/>
    <w:rsid w:val="007829EF"/>
    <w:rsid w:val="00785BE2"/>
    <w:rsid w:val="00786F5C"/>
    <w:rsid w:val="007875B8"/>
    <w:rsid w:val="00791FEF"/>
    <w:rsid w:val="00793B04"/>
    <w:rsid w:val="00794832"/>
    <w:rsid w:val="007974CB"/>
    <w:rsid w:val="00797ACF"/>
    <w:rsid w:val="007A1581"/>
    <w:rsid w:val="007A20D9"/>
    <w:rsid w:val="007A37A2"/>
    <w:rsid w:val="007A4851"/>
    <w:rsid w:val="007A4D82"/>
    <w:rsid w:val="007A6F48"/>
    <w:rsid w:val="007A78D7"/>
    <w:rsid w:val="007B14E9"/>
    <w:rsid w:val="007B27A6"/>
    <w:rsid w:val="007B7739"/>
    <w:rsid w:val="007C06B2"/>
    <w:rsid w:val="007C0DAE"/>
    <w:rsid w:val="007C0EC1"/>
    <w:rsid w:val="007C1339"/>
    <w:rsid w:val="007C2AE3"/>
    <w:rsid w:val="007C7AAC"/>
    <w:rsid w:val="007D083A"/>
    <w:rsid w:val="007D15D2"/>
    <w:rsid w:val="007D1E7D"/>
    <w:rsid w:val="007D2D61"/>
    <w:rsid w:val="007D4734"/>
    <w:rsid w:val="007D5975"/>
    <w:rsid w:val="007D59AF"/>
    <w:rsid w:val="007D5FCE"/>
    <w:rsid w:val="007D7E97"/>
    <w:rsid w:val="007E37FE"/>
    <w:rsid w:val="007E3E75"/>
    <w:rsid w:val="007E50D1"/>
    <w:rsid w:val="007E64D0"/>
    <w:rsid w:val="007E734F"/>
    <w:rsid w:val="007E7A52"/>
    <w:rsid w:val="007E7E50"/>
    <w:rsid w:val="007F19C8"/>
    <w:rsid w:val="007F6A2F"/>
    <w:rsid w:val="008017A8"/>
    <w:rsid w:val="00803DFB"/>
    <w:rsid w:val="00811577"/>
    <w:rsid w:val="0081270F"/>
    <w:rsid w:val="00812863"/>
    <w:rsid w:val="0081452D"/>
    <w:rsid w:val="00816849"/>
    <w:rsid w:val="0081719F"/>
    <w:rsid w:val="00817875"/>
    <w:rsid w:val="00822905"/>
    <w:rsid w:val="00823AB0"/>
    <w:rsid w:val="00826084"/>
    <w:rsid w:val="00827CB3"/>
    <w:rsid w:val="008305BB"/>
    <w:rsid w:val="0083293F"/>
    <w:rsid w:val="00835009"/>
    <w:rsid w:val="008351A9"/>
    <w:rsid w:val="008355F0"/>
    <w:rsid w:val="00835847"/>
    <w:rsid w:val="00836558"/>
    <w:rsid w:val="00836966"/>
    <w:rsid w:val="00837152"/>
    <w:rsid w:val="00840AC2"/>
    <w:rsid w:val="00841979"/>
    <w:rsid w:val="00845D67"/>
    <w:rsid w:val="00851044"/>
    <w:rsid w:val="00853800"/>
    <w:rsid w:val="00853F2C"/>
    <w:rsid w:val="00854360"/>
    <w:rsid w:val="00855197"/>
    <w:rsid w:val="00855BF3"/>
    <w:rsid w:val="0085649B"/>
    <w:rsid w:val="008567BD"/>
    <w:rsid w:val="00856809"/>
    <w:rsid w:val="00856DF4"/>
    <w:rsid w:val="00860530"/>
    <w:rsid w:val="00860D23"/>
    <w:rsid w:val="00861542"/>
    <w:rsid w:val="00861D6C"/>
    <w:rsid w:val="0086561F"/>
    <w:rsid w:val="008676AA"/>
    <w:rsid w:val="00867CCD"/>
    <w:rsid w:val="00867E38"/>
    <w:rsid w:val="00867FE6"/>
    <w:rsid w:val="008715DA"/>
    <w:rsid w:val="0087223B"/>
    <w:rsid w:val="0087256A"/>
    <w:rsid w:val="008751E9"/>
    <w:rsid w:val="00876827"/>
    <w:rsid w:val="00881568"/>
    <w:rsid w:val="00883A34"/>
    <w:rsid w:val="00884872"/>
    <w:rsid w:val="0088493D"/>
    <w:rsid w:val="0088557D"/>
    <w:rsid w:val="00885983"/>
    <w:rsid w:val="00885D4D"/>
    <w:rsid w:val="00886405"/>
    <w:rsid w:val="00886D0A"/>
    <w:rsid w:val="00886EF2"/>
    <w:rsid w:val="008873BE"/>
    <w:rsid w:val="00890AD7"/>
    <w:rsid w:val="00895889"/>
    <w:rsid w:val="008A04E5"/>
    <w:rsid w:val="008A1359"/>
    <w:rsid w:val="008A1985"/>
    <w:rsid w:val="008A2251"/>
    <w:rsid w:val="008A3414"/>
    <w:rsid w:val="008A35D5"/>
    <w:rsid w:val="008A5F91"/>
    <w:rsid w:val="008A6DF2"/>
    <w:rsid w:val="008B085B"/>
    <w:rsid w:val="008B4BAE"/>
    <w:rsid w:val="008B591A"/>
    <w:rsid w:val="008B72B8"/>
    <w:rsid w:val="008C0416"/>
    <w:rsid w:val="008C0580"/>
    <w:rsid w:val="008C082D"/>
    <w:rsid w:val="008C1F52"/>
    <w:rsid w:val="008C4CB3"/>
    <w:rsid w:val="008C5B5F"/>
    <w:rsid w:val="008C6F8D"/>
    <w:rsid w:val="008D0F2E"/>
    <w:rsid w:val="008D25B1"/>
    <w:rsid w:val="008D35FB"/>
    <w:rsid w:val="008D48F1"/>
    <w:rsid w:val="008D4A78"/>
    <w:rsid w:val="008D4B7F"/>
    <w:rsid w:val="008D5BB1"/>
    <w:rsid w:val="008D7796"/>
    <w:rsid w:val="008E1235"/>
    <w:rsid w:val="008E20A3"/>
    <w:rsid w:val="008E38C2"/>
    <w:rsid w:val="008E39AF"/>
    <w:rsid w:val="008E6393"/>
    <w:rsid w:val="008E6B79"/>
    <w:rsid w:val="008E7DC6"/>
    <w:rsid w:val="008F08B8"/>
    <w:rsid w:val="008F0E9D"/>
    <w:rsid w:val="008F14A8"/>
    <w:rsid w:val="008F3026"/>
    <w:rsid w:val="008F390A"/>
    <w:rsid w:val="008F3EB4"/>
    <w:rsid w:val="008F6853"/>
    <w:rsid w:val="00903B5A"/>
    <w:rsid w:val="00905546"/>
    <w:rsid w:val="00906D4B"/>
    <w:rsid w:val="00910ABE"/>
    <w:rsid w:val="00911962"/>
    <w:rsid w:val="0091270D"/>
    <w:rsid w:val="009148F1"/>
    <w:rsid w:val="00916050"/>
    <w:rsid w:val="00920307"/>
    <w:rsid w:val="00921D53"/>
    <w:rsid w:val="0092365A"/>
    <w:rsid w:val="009240FE"/>
    <w:rsid w:val="009246B2"/>
    <w:rsid w:val="00925C69"/>
    <w:rsid w:val="00925E79"/>
    <w:rsid w:val="00926DB2"/>
    <w:rsid w:val="00933290"/>
    <w:rsid w:val="00933DD7"/>
    <w:rsid w:val="00934DA6"/>
    <w:rsid w:val="0093731E"/>
    <w:rsid w:val="0094545A"/>
    <w:rsid w:val="00946310"/>
    <w:rsid w:val="00947196"/>
    <w:rsid w:val="00947B74"/>
    <w:rsid w:val="00951A30"/>
    <w:rsid w:val="00951F56"/>
    <w:rsid w:val="00952CE0"/>
    <w:rsid w:val="009533D5"/>
    <w:rsid w:val="00953494"/>
    <w:rsid w:val="0095443D"/>
    <w:rsid w:val="00956962"/>
    <w:rsid w:val="00956CC7"/>
    <w:rsid w:val="00956D2A"/>
    <w:rsid w:val="009574F7"/>
    <w:rsid w:val="00961D0F"/>
    <w:rsid w:val="009645AE"/>
    <w:rsid w:val="00966D37"/>
    <w:rsid w:val="0096732D"/>
    <w:rsid w:val="00967753"/>
    <w:rsid w:val="0097107C"/>
    <w:rsid w:val="00971975"/>
    <w:rsid w:val="009723E2"/>
    <w:rsid w:val="0097250A"/>
    <w:rsid w:val="009738F6"/>
    <w:rsid w:val="00973CDB"/>
    <w:rsid w:val="00974456"/>
    <w:rsid w:val="009754A3"/>
    <w:rsid w:val="00981D63"/>
    <w:rsid w:val="00981EEE"/>
    <w:rsid w:val="00983F7E"/>
    <w:rsid w:val="009842BA"/>
    <w:rsid w:val="00985FB8"/>
    <w:rsid w:val="00987477"/>
    <w:rsid w:val="0099009D"/>
    <w:rsid w:val="009905C4"/>
    <w:rsid w:val="009917F2"/>
    <w:rsid w:val="00994264"/>
    <w:rsid w:val="009A0557"/>
    <w:rsid w:val="009A14B1"/>
    <w:rsid w:val="009A3EB1"/>
    <w:rsid w:val="009A418C"/>
    <w:rsid w:val="009A4D27"/>
    <w:rsid w:val="009A6CC4"/>
    <w:rsid w:val="009B1E75"/>
    <w:rsid w:val="009B25C0"/>
    <w:rsid w:val="009B5041"/>
    <w:rsid w:val="009B6467"/>
    <w:rsid w:val="009C0A9D"/>
    <w:rsid w:val="009C4AD7"/>
    <w:rsid w:val="009C6E97"/>
    <w:rsid w:val="009C7283"/>
    <w:rsid w:val="009D0049"/>
    <w:rsid w:val="009D055B"/>
    <w:rsid w:val="009D1CD5"/>
    <w:rsid w:val="009D3F08"/>
    <w:rsid w:val="009D4B54"/>
    <w:rsid w:val="009D5369"/>
    <w:rsid w:val="009D6B46"/>
    <w:rsid w:val="009E065B"/>
    <w:rsid w:val="009E4F05"/>
    <w:rsid w:val="009F080B"/>
    <w:rsid w:val="009F21D0"/>
    <w:rsid w:val="009F23F5"/>
    <w:rsid w:val="009F46EA"/>
    <w:rsid w:val="009F6DA8"/>
    <w:rsid w:val="00A00FC8"/>
    <w:rsid w:val="00A0157D"/>
    <w:rsid w:val="00A02AA2"/>
    <w:rsid w:val="00A03439"/>
    <w:rsid w:val="00A05CB3"/>
    <w:rsid w:val="00A07BD9"/>
    <w:rsid w:val="00A07E94"/>
    <w:rsid w:val="00A10FBA"/>
    <w:rsid w:val="00A135EF"/>
    <w:rsid w:val="00A14C37"/>
    <w:rsid w:val="00A16122"/>
    <w:rsid w:val="00A16FCD"/>
    <w:rsid w:val="00A24C13"/>
    <w:rsid w:val="00A305FE"/>
    <w:rsid w:val="00A33753"/>
    <w:rsid w:val="00A3476A"/>
    <w:rsid w:val="00A356DC"/>
    <w:rsid w:val="00A35AB0"/>
    <w:rsid w:val="00A37253"/>
    <w:rsid w:val="00A40056"/>
    <w:rsid w:val="00A4288A"/>
    <w:rsid w:val="00A431E1"/>
    <w:rsid w:val="00A450B6"/>
    <w:rsid w:val="00A4557D"/>
    <w:rsid w:val="00A45AF5"/>
    <w:rsid w:val="00A46941"/>
    <w:rsid w:val="00A46CEB"/>
    <w:rsid w:val="00A5090E"/>
    <w:rsid w:val="00A5204F"/>
    <w:rsid w:val="00A556D9"/>
    <w:rsid w:val="00A5735B"/>
    <w:rsid w:val="00A57607"/>
    <w:rsid w:val="00A57947"/>
    <w:rsid w:val="00A57C77"/>
    <w:rsid w:val="00A634D4"/>
    <w:rsid w:val="00A63D07"/>
    <w:rsid w:val="00A64A77"/>
    <w:rsid w:val="00A6561E"/>
    <w:rsid w:val="00A66954"/>
    <w:rsid w:val="00A70629"/>
    <w:rsid w:val="00A70CF2"/>
    <w:rsid w:val="00A71DFE"/>
    <w:rsid w:val="00A74217"/>
    <w:rsid w:val="00A74FDC"/>
    <w:rsid w:val="00A7530F"/>
    <w:rsid w:val="00A75679"/>
    <w:rsid w:val="00A757A9"/>
    <w:rsid w:val="00A80FE4"/>
    <w:rsid w:val="00A8221F"/>
    <w:rsid w:val="00A82582"/>
    <w:rsid w:val="00A83A72"/>
    <w:rsid w:val="00A83F8F"/>
    <w:rsid w:val="00A86040"/>
    <w:rsid w:val="00A904B8"/>
    <w:rsid w:val="00A908DD"/>
    <w:rsid w:val="00A936B1"/>
    <w:rsid w:val="00A93A2A"/>
    <w:rsid w:val="00A95863"/>
    <w:rsid w:val="00AA1D27"/>
    <w:rsid w:val="00AA1EDE"/>
    <w:rsid w:val="00AA2C81"/>
    <w:rsid w:val="00AA35A9"/>
    <w:rsid w:val="00AA673E"/>
    <w:rsid w:val="00AB2941"/>
    <w:rsid w:val="00AB33A5"/>
    <w:rsid w:val="00AB4B5C"/>
    <w:rsid w:val="00AB72CF"/>
    <w:rsid w:val="00AC0523"/>
    <w:rsid w:val="00AC122D"/>
    <w:rsid w:val="00AC26A3"/>
    <w:rsid w:val="00AC3CAC"/>
    <w:rsid w:val="00AC48CF"/>
    <w:rsid w:val="00AC6B06"/>
    <w:rsid w:val="00AC7EC2"/>
    <w:rsid w:val="00AD0296"/>
    <w:rsid w:val="00AD039F"/>
    <w:rsid w:val="00AD1394"/>
    <w:rsid w:val="00AD348E"/>
    <w:rsid w:val="00AD37F8"/>
    <w:rsid w:val="00AD5DD5"/>
    <w:rsid w:val="00AD6812"/>
    <w:rsid w:val="00AD720D"/>
    <w:rsid w:val="00AE0DF2"/>
    <w:rsid w:val="00AE1507"/>
    <w:rsid w:val="00AE2C59"/>
    <w:rsid w:val="00AE47EA"/>
    <w:rsid w:val="00AE4A96"/>
    <w:rsid w:val="00AE66BA"/>
    <w:rsid w:val="00AE721A"/>
    <w:rsid w:val="00AF1B33"/>
    <w:rsid w:val="00AF2C36"/>
    <w:rsid w:val="00AF2F55"/>
    <w:rsid w:val="00AF555C"/>
    <w:rsid w:val="00AF628C"/>
    <w:rsid w:val="00AF7FC3"/>
    <w:rsid w:val="00B00A0B"/>
    <w:rsid w:val="00B00FF3"/>
    <w:rsid w:val="00B011BD"/>
    <w:rsid w:val="00B016FB"/>
    <w:rsid w:val="00B02609"/>
    <w:rsid w:val="00B05B10"/>
    <w:rsid w:val="00B06A10"/>
    <w:rsid w:val="00B11C72"/>
    <w:rsid w:val="00B1770A"/>
    <w:rsid w:val="00B205BC"/>
    <w:rsid w:val="00B215D2"/>
    <w:rsid w:val="00B216EC"/>
    <w:rsid w:val="00B2176A"/>
    <w:rsid w:val="00B24E54"/>
    <w:rsid w:val="00B3084F"/>
    <w:rsid w:val="00B311A3"/>
    <w:rsid w:val="00B32586"/>
    <w:rsid w:val="00B32C19"/>
    <w:rsid w:val="00B33875"/>
    <w:rsid w:val="00B34B49"/>
    <w:rsid w:val="00B351BE"/>
    <w:rsid w:val="00B3712B"/>
    <w:rsid w:val="00B37F8B"/>
    <w:rsid w:val="00B40072"/>
    <w:rsid w:val="00B40B0F"/>
    <w:rsid w:val="00B40F9E"/>
    <w:rsid w:val="00B41190"/>
    <w:rsid w:val="00B41E86"/>
    <w:rsid w:val="00B43715"/>
    <w:rsid w:val="00B45D0A"/>
    <w:rsid w:val="00B4611A"/>
    <w:rsid w:val="00B4716D"/>
    <w:rsid w:val="00B471A9"/>
    <w:rsid w:val="00B508DB"/>
    <w:rsid w:val="00B50E33"/>
    <w:rsid w:val="00B50F98"/>
    <w:rsid w:val="00B52753"/>
    <w:rsid w:val="00B5294E"/>
    <w:rsid w:val="00B52B71"/>
    <w:rsid w:val="00B543E6"/>
    <w:rsid w:val="00B551A7"/>
    <w:rsid w:val="00B6179E"/>
    <w:rsid w:val="00B61E47"/>
    <w:rsid w:val="00B6720A"/>
    <w:rsid w:val="00B674AE"/>
    <w:rsid w:val="00B714AF"/>
    <w:rsid w:val="00B720D6"/>
    <w:rsid w:val="00B731A2"/>
    <w:rsid w:val="00B73B5F"/>
    <w:rsid w:val="00B73F08"/>
    <w:rsid w:val="00B7476C"/>
    <w:rsid w:val="00B761C4"/>
    <w:rsid w:val="00B8044D"/>
    <w:rsid w:val="00B80A99"/>
    <w:rsid w:val="00B81B7C"/>
    <w:rsid w:val="00B8272F"/>
    <w:rsid w:val="00B8368A"/>
    <w:rsid w:val="00B8448D"/>
    <w:rsid w:val="00B86249"/>
    <w:rsid w:val="00B8642D"/>
    <w:rsid w:val="00B87568"/>
    <w:rsid w:val="00B90395"/>
    <w:rsid w:val="00B904CF"/>
    <w:rsid w:val="00B912D4"/>
    <w:rsid w:val="00B9250F"/>
    <w:rsid w:val="00B93998"/>
    <w:rsid w:val="00B970D9"/>
    <w:rsid w:val="00B97CEE"/>
    <w:rsid w:val="00BA06B6"/>
    <w:rsid w:val="00BA588D"/>
    <w:rsid w:val="00BA6931"/>
    <w:rsid w:val="00BB18DB"/>
    <w:rsid w:val="00BB4287"/>
    <w:rsid w:val="00BC0F36"/>
    <w:rsid w:val="00BC1366"/>
    <w:rsid w:val="00BC2D05"/>
    <w:rsid w:val="00BC32DB"/>
    <w:rsid w:val="00BC3BA1"/>
    <w:rsid w:val="00BC3C93"/>
    <w:rsid w:val="00BC5041"/>
    <w:rsid w:val="00BC5A49"/>
    <w:rsid w:val="00BC6367"/>
    <w:rsid w:val="00BC654F"/>
    <w:rsid w:val="00BC779B"/>
    <w:rsid w:val="00BD14B2"/>
    <w:rsid w:val="00BD222D"/>
    <w:rsid w:val="00BD5FA1"/>
    <w:rsid w:val="00BD740A"/>
    <w:rsid w:val="00BD7B9A"/>
    <w:rsid w:val="00BE0BCF"/>
    <w:rsid w:val="00BE1A70"/>
    <w:rsid w:val="00BE21B9"/>
    <w:rsid w:val="00BE3FA7"/>
    <w:rsid w:val="00BE5F51"/>
    <w:rsid w:val="00BF4342"/>
    <w:rsid w:val="00BF79ED"/>
    <w:rsid w:val="00C011C1"/>
    <w:rsid w:val="00C014B3"/>
    <w:rsid w:val="00C03A78"/>
    <w:rsid w:val="00C03DFB"/>
    <w:rsid w:val="00C05411"/>
    <w:rsid w:val="00C06090"/>
    <w:rsid w:val="00C1141A"/>
    <w:rsid w:val="00C115BD"/>
    <w:rsid w:val="00C1174F"/>
    <w:rsid w:val="00C11FCF"/>
    <w:rsid w:val="00C12EBD"/>
    <w:rsid w:val="00C13707"/>
    <w:rsid w:val="00C20ADD"/>
    <w:rsid w:val="00C213B2"/>
    <w:rsid w:val="00C21524"/>
    <w:rsid w:val="00C23468"/>
    <w:rsid w:val="00C24295"/>
    <w:rsid w:val="00C24617"/>
    <w:rsid w:val="00C255D9"/>
    <w:rsid w:val="00C3285E"/>
    <w:rsid w:val="00C3449F"/>
    <w:rsid w:val="00C34E7D"/>
    <w:rsid w:val="00C36122"/>
    <w:rsid w:val="00C37137"/>
    <w:rsid w:val="00C411D5"/>
    <w:rsid w:val="00C43944"/>
    <w:rsid w:val="00C43E37"/>
    <w:rsid w:val="00C44290"/>
    <w:rsid w:val="00C44CD0"/>
    <w:rsid w:val="00C462F6"/>
    <w:rsid w:val="00C5019D"/>
    <w:rsid w:val="00C51347"/>
    <w:rsid w:val="00C5363D"/>
    <w:rsid w:val="00C55A88"/>
    <w:rsid w:val="00C62166"/>
    <w:rsid w:val="00C64B86"/>
    <w:rsid w:val="00C6684D"/>
    <w:rsid w:val="00C66ED2"/>
    <w:rsid w:val="00C6704D"/>
    <w:rsid w:val="00C67392"/>
    <w:rsid w:val="00C700B5"/>
    <w:rsid w:val="00C702BF"/>
    <w:rsid w:val="00C707A8"/>
    <w:rsid w:val="00C71E45"/>
    <w:rsid w:val="00C72079"/>
    <w:rsid w:val="00C7309C"/>
    <w:rsid w:val="00C730BF"/>
    <w:rsid w:val="00C75371"/>
    <w:rsid w:val="00C75F95"/>
    <w:rsid w:val="00C775B8"/>
    <w:rsid w:val="00C8002B"/>
    <w:rsid w:val="00C80770"/>
    <w:rsid w:val="00C80A52"/>
    <w:rsid w:val="00C80C77"/>
    <w:rsid w:val="00C80F90"/>
    <w:rsid w:val="00C826D2"/>
    <w:rsid w:val="00C834B7"/>
    <w:rsid w:val="00C853EF"/>
    <w:rsid w:val="00C85500"/>
    <w:rsid w:val="00C85C9F"/>
    <w:rsid w:val="00C87475"/>
    <w:rsid w:val="00C87DB5"/>
    <w:rsid w:val="00C934FA"/>
    <w:rsid w:val="00C939B4"/>
    <w:rsid w:val="00C95496"/>
    <w:rsid w:val="00C95620"/>
    <w:rsid w:val="00C96018"/>
    <w:rsid w:val="00CA0A76"/>
    <w:rsid w:val="00CA0B59"/>
    <w:rsid w:val="00CB1338"/>
    <w:rsid w:val="00CB2BFB"/>
    <w:rsid w:val="00CB3DE6"/>
    <w:rsid w:val="00CB4C6D"/>
    <w:rsid w:val="00CB7144"/>
    <w:rsid w:val="00CB763B"/>
    <w:rsid w:val="00CC1DD9"/>
    <w:rsid w:val="00CC2999"/>
    <w:rsid w:val="00CC431B"/>
    <w:rsid w:val="00CC722D"/>
    <w:rsid w:val="00CC72BD"/>
    <w:rsid w:val="00CC77BE"/>
    <w:rsid w:val="00CC7AE2"/>
    <w:rsid w:val="00CD096A"/>
    <w:rsid w:val="00CD37F3"/>
    <w:rsid w:val="00CD3BAC"/>
    <w:rsid w:val="00CD4873"/>
    <w:rsid w:val="00CD610C"/>
    <w:rsid w:val="00CD6C25"/>
    <w:rsid w:val="00CD6DEA"/>
    <w:rsid w:val="00CD6E7E"/>
    <w:rsid w:val="00CE02EE"/>
    <w:rsid w:val="00CE42D1"/>
    <w:rsid w:val="00CE4476"/>
    <w:rsid w:val="00CE54D9"/>
    <w:rsid w:val="00CE66BD"/>
    <w:rsid w:val="00CE6CDD"/>
    <w:rsid w:val="00CE7B9A"/>
    <w:rsid w:val="00CF1E5F"/>
    <w:rsid w:val="00CF245D"/>
    <w:rsid w:val="00CF3178"/>
    <w:rsid w:val="00CF60DD"/>
    <w:rsid w:val="00D006D8"/>
    <w:rsid w:val="00D0141C"/>
    <w:rsid w:val="00D04138"/>
    <w:rsid w:val="00D05B89"/>
    <w:rsid w:val="00D05BFC"/>
    <w:rsid w:val="00D05EF7"/>
    <w:rsid w:val="00D10B28"/>
    <w:rsid w:val="00D12D2B"/>
    <w:rsid w:val="00D20985"/>
    <w:rsid w:val="00D23C6C"/>
    <w:rsid w:val="00D30001"/>
    <w:rsid w:val="00D305A5"/>
    <w:rsid w:val="00D33A72"/>
    <w:rsid w:val="00D35952"/>
    <w:rsid w:val="00D373ED"/>
    <w:rsid w:val="00D41087"/>
    <w:rsid w:val="00D41210"/>
    <w:rsid w:val="00D43D82"/>
    <w:rsid w:val="00D44C0A"/>
    <w:rsid w:val="00D44DBA"/>
    <w:rsid w:val="00D47980"/>
    <w:rsid w:val="00D50E88"/>
    <w:rsid w:val="00D511A6"/>
    <w:rsid w:val="00D51F91"/>
    <w:rsid w:val="00D55493"/>
    <w:rsid w:val="00D559E4"/>
    <w:rsid w:val="00D55CB3"/>
    <w:rsid w:val="00D579FA"/>
    <w:rsid w:val="00D6049F"/>
    <w:rsid w:val="00D62179"/>
    <w:rsid w:val="00D640B7"/>
    <w:rsid w:val="00D64586"/>
    <w:rsid w:val="00D64A83"/>
    <w:rsid w:val="00D6538F"/>
    <w:rsid w:val="00D66537"/>
    <w:rsid w:val="00D668FC"/>
    <w:rsid w:val="00D67CA4"/>
    <w:rsid w:val="00D723D4"/>
    <w:rsid w:val="00D72F8E"/>
    <w:rsid w:val="00D73400"/>
    <w:rsid w:val="00D757A9"/>
    <w:rsid w:val="00D75D4F"/>
    <w:rsid w:val="00D7708C"/>
    <w:rsid w:val="00D77446"/>
    <w:rsid w:val="00D77E17"/>
    <w:rsid w:val="00D80099"/>
    <w:rsid w:val="00D807E5"/>
    <w:rsid w:val="00D80BFB"/>
    <w:rsid w:val="00D8155B"/>
    <w:rsid w:val="00D81E40"/>
    <w:rsid w:val="00D858CF"/>
    <w:rsid w:val="00D85BAC"/>
    <w:rsid w:val="00D86795"/>
    <w:rsid w:val="00D87223"/>
    <w:rsid w:val="00D92AFC"/>
    <w:rsid w:val="00D967EE"/>
    <w:rsid w:val="00DA1156"/>
    <w:rsid w:val="00DA1FA7"/>
    <w:rsid w:val="00DA2693"/>
    <w:rsid w:val="00DA3A99"/>
    <w:rsid w:val="00DA4FAB"/>
    <w:rsid w:val="00DA5AA3"/>
    <w:rsid w:val="00DA6EF3"/>
    <w:rsid w:val="00DB05A5"/>
    <w:rsid w:val="00DB1B54"/>
    <w:rsid w:val="00DB334E"/>
    <w:rsid w:val="00DB4766"/>
    <w:rsid w:val="00DC035F"/>
    <w:rsid w:val="00DC049F"/>
    <w:rsid w:val="00DC181E"/>
    <w:rsid w:val="00DC3962"/>
    <w:rsid w:val="00DC3A64"/>
    <w:rsid w:val="00DC3D69"/>
    <w:rsid w:val="00DC4381"/>
    <w:rsid w:val="00DC4ACB"/>
    <w:rsid w:val="00DC4D77"/>
    <w:rsid w:val="00DC5E5A"/>
    <w:rsid w:val="00DC6F0C"/>
    <w:rsid w:val="00DC709D"/>
    <w:rsid w:val="00DC757C"/>
    <w:rsid w:val="00DD2FAB"/>
    <w:rsid w:val="00DD3990"/>
    <w:rsid w:val="00DD5516"/>
    <w:rsid w:val="00DD61FA"/>
    <w:rsid w:val="00DE042E"/>
    <w:rsid w:val="00DE15B9"/>
    <w:rsid w:val="00DE1874"/>
    <w:rsid w:val="00DE3C38"/>
    <w:rsid w:val="00DE4FF8"/>
    <w:rsid w:val="00DE67C3"/>
    <w:rsid w:val="00DE6C29"/>
    <w:rsid w:val="00DF1DEC"/>
    <w:rsid w:val="00DF1F51"/>
    <w:rsid w:val="00DF4006"/>
    <w:rsid w:val="00DF4141"/>
    <w:rsid w:val="00DF5C96"/>
    <w:rsid w:val="00DF6216"/>
    <w:rsid w:val="00DF7710"/>
    <w:rsid w:val="00DF7F30"/>
    <w:rsid w:val="00E00A19"/>
    <w:rsid w:val="00E00D5F"/>
    <w:rsid w:val="00E0350D"/>
    <w:rsid w:val="00E03631"/>
    <w:rsid w:val="00E03662"/>
    <w:rsid w:val="00E15F66"/>
    <w:rsid w:val="00E16CD9"/>
    <w:rsid w:val="00E21ADB"/>
    <w:rsid w:val="00E21CE2"/>
    <w:rsid w:val="00E226AD"/>
    <w:rsid w:val="00E23260"/>
    <w:rsid w:val="00E23FB5"/>
    <w:rsid w:val="00E24419"/>
    <w:rsid w:val="00E27171"/>
    <w:rsid w:val="00E33317"/>
    <w:rsid w:val="00E3451D"/>
    <w:rsid w:val="00E40AF8"/>
    <w:rsid w:val="00E40F4E"/>
    <w:rsid w:val="00E41C2C"/>
    <w:rsid w:val="00E42129"/>
    <w:rsid w:val="00E429D3"/>
    <w:rsid w:val="00E453F6"/>
    <w:rsid w:val="00E4682E"/>
    <w:rsid w:val="00E4740D"/>
    <w:rsid w:val="00E51015"/>
    <w:rsid w:val="00E532AF"/>
    <w:rsid w:val="00E541DA"/>
    <w:rsid w:val="00E54C25"/>
    <w:rsid w:val="00E55D63"/>
    <w:rsid w:val="00E560E2"/>
    <w:rsid w:val="00E6008E"/>
    <w:rsid w:val="00E6151A"/>
    <w:rsid w:val="00E618D0"/>
    <w:rsid w:val="00E62051"/>
    <w:rsid w:val="00E64502"/>
    <w:rsid w:val="00E64AC3"/>
    <w:rsid w:val="00E65637"/>
    <w:rsid w:val="00E675B0"/>
    <w:rsid w:val="00E70FA0"/>
    <w:rsid w:val="00E7295C"/>
    <w:rsid w:val="00E72E5C"/>
    <w:rsid w:val="00E732B2"/>
    <w:rsid w:val="00E73AF9"/>
    <w:rsid w:val="00E75208"/>
    <w:rsid w:val="00E76745"/>
    <w:rsid w:val="00E770EB"/>
    <w:rsid w:val="00E776E1"/>
    <w:rsid w:val="00E8210E"/>
    <w:rsid w:val="00E83D79"/>
    <w:rsid w:val="00E843E4"/>
    <w:rsid w:val="00E8446F"/>
    <w:rsid w:val="00E84E41"/>
    <w:rsid w:val="00E85B5F"/>
    <w:rsid w:val="00E86317"/>
    <w:rsid w:val="00E87473"/>
    <w:rsid w:val="00E928B7"/>
    <w:rsid w:val="00E93238"/>
    <w:rsid w:val="00E93A00"/>
    <w:rsid w:val="00E93CFE"/>
    <w:rsid w:val="00E972E4"/>
    <w:rsid w:val="00E979AB"/>
    <w:rsid w:val="00EA11F7"/>
    <w:rsid w:val="00EA2754"/>
    <w:rsid w:val="00EA2E62"/>
    <w:rsid w:val="00EA323C"/>
    <w:rsid w:val="00EB0F18"/>
    <w:rsid w:val="00EB1AA4"/>
    <w:rsid w:val="00EB53E7"/>
    <w:rsid w:val="00EB53FE"/>
    <w:rsid w:val="00EB5CF4"/>
    <w:rsid w:val="00EB7E2D"/>
    <w:rsid w:val="00EB7F51"/>
    <w:rsid w:val="00EC1A19"/>
    <w:rsid w:val="00EC2C5F"/>
    <w:rsid w:val="00EC31FB"/>
    <w:rsid w:val="00EC4AD3"/>
    <w:rsid w:val="00EC73D5"/>
    <w:rsid w:val="00ED4E20"/>
    <w:rsid w:val="00EE18CC"/>
    <w:rsid w:val="00EE2BC8"/>
    <w:rsid w:val="00EE505C"/>
    <w:rsid w:val="00EE7CFB"/>
    <w:rsid w:val="00EF1460"/>
    <w:rsid w:val="00EF2D41"/>
    <w:rsid w:val="00EF580B"/>
    <w:rsid w:val="00F01318"/>
    <w:rsid w:val="00F04049"/>
    <w:rsid w:val="00F067C2"/>
    <w:rsid w:val="00F06C14"/>
    <w:rsid w:val="00F12B31"/>
    <w:rsid w:val="00F12DE9"/>
    <w:rsid w:val="00F132AD"/>
    <w:rsid w:val="00F13D0E"/>
    <w:rsid w:val="00F1463C"/>
    <w:rsid w:val="00F17CFA"/>
    <w:rsid w:val="00F211D2"/>
    <w:rsid w:val="00F21E86"/>
    <w:rsid w:val="00F22566"/>
    <w:rsid w:val="00F253B4"/>
    <w:rsid w:val="00F26063"/>
    <w:rsid w:val="00F26808"/>
    <w:rsid w:val="00F269E8"/>
    <w:rsid w:val="00F27237"/>
    <w:rsid w:val="00F27B90"/>
    <w:rsid w:val="00F34BFF"/>
    <w:rsid w:val="00F35810"/>
    <w:rsid w:val="00F40D65"/>
    <w:rsid w:val="00F41578"/>
    <w:rsid w:val="00F454B7"/>
    <w:rsid w:val="00F45A43"/>
    <w:rsid w:val="00F46365"/>
    <w:rsid w:val="00F47AC1"/>
    <w:rsid w:val="00F505E0"/>
    <w:rsid w:val="00F50A53"/>
    <w:rsid w:val="00F52ADD"/>
    <w:rsid w:val="00F52F27"/>
    <w:rsid w:val="00F534AA"/>
    <w:rsid w:val="00F53FC8"/>
    <w:rsid w:val="00F55FC3"/>
    <w:rsid w:val="00F5643F"/>
    <w:rsid w:val="00F564C0"/>
    <w:rsid w:val="00F56ED0"/>
    <w:rsid w:val="00F57CBB"/>
    <w:rsid w:val="00F64CFF"/>
    <w:rsid w:val="00F64F03"/>
    <w:rsid w:val="00F67D08"/>
    <w:rsid w:val="00F74884"/>
    <w:rsid w:val="00F749BD"/>
    <w:rsid w:val="00F75E40"/>
    <w:rsid w:val="00F7600C"/>
    <w:rsid w:val="00F7664D"/>
    <w:rsid w:val="00F810BF"/>
    <w:rsid w:val="00F813B0"/>
    <w:rsid w:val="00F85E06"/>
    <w:rsid w:val="00F860FC"/>
    <w:rsid w:val="00F91EDC"/>
    <w:rsid w:val="00F9322C"/>
    <w:rsid w:val="00F93682"/>
    <w:rsid w:val="00F93F5F"/>
    <w:rsid w:val="00FA1C63"/>
    <w:rsid w:val="00FA3D1B"/>
    <w:rsid w:val="00FA4870"/>
    <w:rsid w:val="00FA58C6"/>
    <w:rsid w:val="00FA6633"/>
    <w:rsid w:val="00FA7689"/>
    <w:rsid w:val="00FA76C9"/>
    <w:rsid w:val="00FA7CE8"/>
    <w:rsid w:val="00FB078E"/>
    <w:rsid w:val="00FB24E0"/>
    <w:rsid w:val="00FB39EA"/>
    <w:rsid w:val="00FB766F"/>
    <w:rsid w:val="00FB7F42"/>
    <w:rsid w:val="00FC2FF8"/>
    <w:rsid w:val="00FC314E"/>
    <w:rsid w:val="00FC34E6"/>
    <w:rsid w:val="00FC5003"/>
    <w:rsid w:val="00FC541E"/>
    <w:rsid w:val="00FC59DE"/>
    <w:rsid w:val="00FD152A"/>
    <w:rsid w:val="00FD202A"/>
    <w:rsid w:val="00FD2EE7"/>
    <w:rsid w:val="00FD3049"/>
    <w:rsid w:val="00FD63A5"/>
    <w:rsid w:val="00FE0017"/>
    <w:rsid w:val="00FE29C1"/>
    <w:rsid w:val="00FE3042"/>
    <w:rsid w:val="00FE695F"/>
    <w:rsid w:val="00FE6BCD"/>
    <w:rsid w:val="00FE6DA2"/>
    <w:rsid w:val="00FF13A3"/>
    <w:rsid w:val="00FF54F6"/>
    <w:rsid w:val="00FF5F2D"/>
    <w:rsid w:val="00FF68DD"/>
    <w:rsid w:val="00FF702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address"/>
  <w:smartTagType w:namespaceuri="urn:schemas-microsoft-com:office:smarttags" w:name="State"/>
  <w:smartTagType w:namespaceuri="urn:schemas-microsoft-com:office:smarttags" w:name="Street"/>
  <w:shapeDefaults>
    <o:shapedefaults v:ext="edit" spidmax="10249"/>
    <o:shapelayout v:ext="edit">
      <o:idmap v:ext="edit" data="1"/>
      <o:rules v:ext="edit">
        <o:r id="V:Rule2" type="connector" idref="#_x0000_s10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ja-JP"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E62051"/>
    <w:pPr>
      <w:widowControl w:val="0"/>
      <w:autoSpaceDE w:val="0"/>
      <w:autoSpaceDN w:val="0"/>
      <w:adjustRightInd w:val="0"/>
    </w:pPr>
    <w:rPr>
      <w:rFonts w:cs="Arial"/>
      <w:color w:val="000000"/>
      <w:sz w:val="22"/>
      <w:shd w:val="clear" w:color="auto" w:fill="FFFFFF"/>
      <w:lang w:val="en-AU" w:eastAsia="en-IN"/>
    </w:rPr>
  </w:style>
  <w:style w:type="paragraph" w:styleId="Heading1">
    <w:name w:val="heading 1"/>
    <w:basedOn w:val="Normal"/>
    <w:next w:val="Normal"/>
    <w:link w:val="Heading1Char"/>
    <w:uiPriority w:val="99"/>
    <w:qFormat/>
    <w:rsid w:val="00861D6C"/>
    <w:pPr>
      <w:numPr>
        <w:numId w:val="1"/>
      </w:numPr>
      <w:spacing w:before="240" w:after="60"/>
      <w:outlineLvl w:val="0"/>
    </w:pPr>
    <w:rPr>
      <w:rFonts w:cs="Times New Roman"/>
      <w:b/>
      <w:bCs/>
      <w:color w:val="004080"/>
      <w:sz w:val="32"/>
      <w:szCs w:val="32"/>
    </w:rPr>
  </w:style>
  <w:style w:type="paragraph" w:styleId="Heading2">
    <w:name w:val="heading 2"/>
    <w:basedOn w:val="Normal"/>
    <w:next w:val="Normal"/>
    <w:link w:val="Heading2Char"/>
    <w:uiPriority w:val="99"/>
    <w:qFormat/>
    <w:rsid w:val="00861D6C"/>
    <w:pPr>
      <w:numPr>
        <w:ilvl w:val="1"/>
        <w:numId w:val="1"/>
      </w:numPr>
      <w:spacing w:before="240" w:after="60"/>
      <w:outlineLvl w:val="1"/>
    </w:pPr>
    <w:rPr>
      <w:rFonts w:cs="Times New Roman"/>
      <w:b/>
      <w:bCs/>
      <w:color w:val="004080"/>
      <w:sz w:val="28"/>
      <w:szCs w:val="28"/>
    </w:rPr>
  </w:style>
  <w:style w:type="paragraph" w:styleId="Heading3">
    <w:name w:val="heading 3"/>
    <w:basedOn w:val="Normal"/>
    <w:next w:val="Normal"/>
    <w:link w:val="Heading3Char"/>
    <w:uiPriority w:val="99"/>
    <w:qFormat/>
    <w:rsid w:val="00786F5C"/>
    <w:pPr>
      <w:numPr>
        <w:ilvl w:val="2"/>
        <w:numId w:val="1"/>
      </w:numPr>
      <w:spacing w:before="240" w:after="60"/>
      <w:ind w:left="720"/>
      <w:outlineLvl w:val="2"/>
    </w:pPr>
    <w:rPr>
      <w:rFonts w:cs="Times New Roman"/>
      <w:b/>
      <w:bCs/>
      <w:color w:val="004080"/>
      <w:sz w:val="26"/>
      <w:szCs w:val="26"/>
    </w:rPr>
  </w:style>
  <w:style w:type="paragraph" w:styleId="Heading4">
    <w:name w:val="heading 4"/>
    <w:basedOn w:val="Normal"/>
    <w:next w:val="Normal"/>
    <w:link w:val="Heading4Char"/>
    <w:uiPriority w:val="99"/>
    <w:qFormat/>
    <w:rsid w:val="00100FAF"/>
    <w:pPr>
      <w:numPr>
        <w:numId w:val="53"/>
      </w:numPr>
      <w:spacing w:before="240" w:after="60"/>
      <w:outlineLvl w:val="3"/>
    </w:pPr>
    <w:rPr>
      <w:rFonts w:cs="Times New Roman"/>
      <w:b/>
      <w:bCs/>
      <w:color w:val="004080"/>
      <w:sz w:val="24"/>
      <w:szCs w:val="28"/>
    </w:rPr>
  </w:style>
  <w:style w:type="paragraph" w:styleId="Heading5">
    <w:name w:val="heading 5"/>
    <w:basedOn w:val="Normal"/>
    <w:next w:val="Normal"/>
    <w:link w:val="Heading5Char"/>
    <w:uiPriority w:val="99"/>
    <w:qFormat/>
    <w:rsid w:val="001C3E4B"/>
    <w:pPr>
      <w:numPr>
        <w:ilvl w:val="4"/>
        <w:numId w:val="1"/>
      </w:numPr>
      <w:spacing w:before="240" w:after="60"/>
      <w:outlineLvl w:val="4"/>
    </w:pPr>
    <w:rPr>
      <w:rFonts w:cs="Times New Roman"/>
      <w:b/>
      <w:bCs/>
      <w:i/>
      <w:iCs/>
      <w:color w:val="004080"/>
      <w:sz w:val="24"/>
      <w:szCs w:val="26"/>
    </w:rPr>
  </w:style>
  <w:style w:type="paragraph" w:styleId="Heading6">
    <w:name w:val="heading 6"/>
    <w:basedOn w:val="Normal"/>
    <w:next w:val="Normal"/>
    <w:link w:val="Heading6Char"/>
    <w:uiPriority w:val="99"/>
    <w:qFormat/>
    <w:rsid w:val="00861D6C"/>
    <w:pPr>
      <w:numPr>
        <w:ilvl w:val="5"/>
        <w:numId w:val="1"/>
      </w:numPr>
      <w:spacing w:before="240" w:after="60"/>
      <w:outlineLvl w:val="5"/>
    </w:pPr>
    <w:rPr>
      <w:rFonts w:cs="Times New Roman"/>
      <w:b/>
      <w:bCs/>
      <w:color w:val="004080"/>
      <w:szCs w:val="22"/>
    </w:rPr>
  </w:style>
  <w:style w:type="paragraph" w:styleId="Heading7">
    <w:name w:val="heading 7"/>
    <w:basedOn w:val="Normal"/>
    <w:next w:val="Normal"/>
    <w:link w:val="Heading7Char"/>
    <w:uiPriority w:val="99"/>
    <w:qFormat/>
    <w:rsid w:val="00861D6C"/>
    <w:pPr>
      <w:numPr>
        <w:ilvl w:val="6"/>
        <w:numId w:val="1"/>
      </w:numPr>
      <w:spacing w:before="240" w:after="60"/>
      <w:outlineLvl w:val="6"/>
    </w:pPr>
    <w:rPr>
      <w:rFonts w:cs="Times New Roman"/>
      <w:color w:val="004080"/>
      <w:sz w:val="24"/>
      <w:szCs w:val="24"/>
    </w:rPr>
  </w:style>
  <w:style w:type="paragraph" w:styleId="Heading8">
    <w:name w:val="heading 8"/>
    <w:basedOn w:val="Normal"/>
    <w:next w:val="Normal"/>
    <w:link w:val="Heading8Char"/>
    <w:uiPriority w:val="99"/>
    <w:qFormat/>
    <w:rsid w:val="00861D6C"/>
    <w:pPr>
      <w:numPr>
        <w:ilvl w:val="7"/>
        <w:numId w:val="1"/>
      </w:numPr>
      <w:spacing w:before="240" w:after="60"/>
      <w:outlineLvl w:val="7"/>
    </w:pPr>
    <w:rPr>
      <w:rFonts w:cs="Times New Roman"/>
      <w:i/>
      <w:iCs/>
      <w:sz w:val="24"/>
      <w:szCs w:val="24"/>
    </w:rPr>
  </w:style>
  <w:style w:type="paragraph" w:styleId="Heading9">
    <w:name w:val="heading 9"/>
    <w:basedOn w:val="Normal"/>
    <w:next w:val="Normal"/>
    <w:link w:val="Heading9Char"/>
    <w:uiPriority w:val="99"/>
    <w:qFormat/>
    <w:rsid w:val="00861D6C"/>
    <w:pPr>
      <w:numPr>
        <w:ilvl w:val="8"/>
        <w:numId w:val="1"/>
      </w:numPr>
      <w:spacing w:before="240" w:after="60"/>
      <w:outlineLvl w:val="8"/>
    </w:pPr>
    <w:rPr>
      <w:rFonts w:cs="Times New Roman"/>
      <w:color w:val="0040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861D6C"/>
    <w:rPr>
      <w:rFonts w:cs="Times New Roman"/>
      <w:b/>
      <w:color w:val="004080"/>
      <w:sz w:val="32"/>
      <w:lang w:val="en-AU" w:eastAsia="en-IN"/>
    </w:rPr>
  </w:style>
  <w:style w:type="character" w:customStyle="1" w:styleId="Heading2Char">
    <w:name w:val="Heading 2 Char"/>
    <w:link w:val="Heading2"/>
    <w:uiPriority w:val="99"/>
    <w:locked/>
    <w:rsid w:val="00861D6C"/>
    <w:rPr>
      <w:b/>
      <w:bCs/>
      <w:color w:val="004080"/>
      <w:sz w:val="28"/>
      <w:szCs w:val="28"/>
      <w:lang w:val="en-AU" w:eastAsia="en-IN"/>
    </w:rPr>
  </w:style>
  <w:style w:type="character" w:customStyle="1" w:styleId="Heading3Char">
    <w:name w:val="Heading 3 Char"/>
    <w:link w:val="Heading3"/>
    <w:uiPriority w:val="99"/>
    <w:locked/>
    <w:rsid w:val="00786F5C"/>
    <w:rPr>
      <w:b/>
      <w:bCs/>
      <w:color w:val="004080"/>
      <w:sz w:val="26"/>
      <w:szCs w:val="26"/>
      <w:lang w:val="en-AU" w:eastAsia="en-IN"/>
    </w:rPr>
  </w:style>
  <w:style w:type="character" w:customStyle="1" w:styleId="Heading4Char">
    <w:name w:val="Heading 4 Char"/>
    <w:link w:val="Heading4"/>
    <w:uiPriority w:val="99"/>
    <w:locked/>
    <w:rsid w:val="00100FAF"/>
    <w:rPr>
      <w:b/>
      <w:bCs/>
      <w:color w:val="004080"/>
      <w:sz w:val="24"/>
      <w:szCs w:val="28"/>
      <w:lang w:val="en-AU" w:eastAsia="en-IN"/>
    </w:rPr>
  </w:style>
  <w:style w:type="character" w:customStyle="1" w:styleId="Heading5Char">
    <w:name w:val="Heading 5 Char"/>
    <w:link w:val="Heading5"/>
    <w:uiPriority w:val="99"/>
    <w:locked/>
    <w:rsid w:val="001C3E4B"/>
    <w:rPr>
      <w:b/>
      <w:bCs/>
      <w:i/>
      <w:iCs/>
      <w:color w:val="004080"/>
      <w:sz w:val="24"/>
      <w:szCs w:val="26"/>
      <w:lang w:val="en-AU" w:eastAsia="en-IN"/>
    </w:rPr>
  </w:style>
  <w:style w:type="character" w:customStyle="1" w:styleId="Heading6Char">
    <w:name w:val="Heading 6 Char"/>
    <w:link w:val="Heading6"/>
    <w:uiPriority w:val="99"/>
    <w:locked/>
    <w:rsid w:val="00861D6C"/>
    <w:rPr>
      <w:rFonts w:cs="Times New Roman"/>
      <w:b/>
      <w:color w:val="004080"/>
      <w:sz w:val="22"/>
      <w:lang w:val="en-AU" w:eastAsia="en-IN"/>
    </w:rPr>
  </w:style>
  <w:style w:type="character" w:customStyle="1" w:styleId="Heading7Char">
    <w:name w:val="Heading 7 Char"/>
    <w:link w:val="Heading7"/>
    <w:uiPriority w:val="99"/>
    <w:locked/>
    <w:rsid w:val="00861D6C"/>
    <w:rPr>
      <w:rFonts w:cs="Times New Roman"/>
      <w:color w:val="004080"/>
      <w:sz w:val="24"/>
      <w:lang w:val="en-AU" w:eastAsia="en-IN"/>
    </w:rPr>
  </w:style>
  <w:style w:type="character" w:customStyle="1" w:styleId="Heading8Char">
    <w:name w:val="Heading 8 Char"/>
    <w:link w:val="Heading8"/>
    <w:uiPriority w:val="99"/>
    <w:locked/>
    <w:rsid w:val="00861D6C"/>
    <w:rPr>
      <w:rFonts w:cs="Times New Roman"/>
      <w:i/>
      <w:color w:val="000000"/>
      <w:sz w:val="24"/>
      <w:lang w:val="en-AU" w:eastAsia="en-IN"/>
    </w:rPr>
  </w:style>
  <w:style w:type="character" w:customStyle="1" w:styleId="Heading9Char">
    <w:name w:val="Heading 9 Char"/>
    <w:link w:val="Heading9"/>
    <w:uiPriority w:val="99"/>
    <w:locked/>
    <w:rsid w:val="00861D6C"/>
    <w:rPr>
      <w:rFonts w:cs="Times New Roman"/>
      <w:color w:val="004080"/>
      <w:sz w:val="22"/>
      <w:lang w:val="en-AU" w:eastAsia="en-IN"/>
    </w:rPr>
  </w:style>
  <w:style w:type="paragraph" w:styleId="TOC1">
    <w:name w:val="toc 1"/>
    <w:basedOn w:val="Normal"/>
    <w:next w:val="Normal"/>
    <w:uiPriority w:val="39"/>
    <w:rsid w:val="00861D6C"/>
    <w:rPr>
      <w:sz w:val="24"/>
      <w:szCs w:val="24"/>
    </w:rPr>
  </w:style>
  <w:style w:type="paragraph" w:styleId="TOC2">
    <w:name w:val="toc 2"/>
    <w:basedOn w:val="Normal"/>
    <w:next w:val="Normal"/>
    <w:uiPriority w:val="39"/>
    <w:rsid w:val="00861D6C"/>
    <w:pPr>
      <w:ind w:left="180"/>
    </w:pPr>
    <w:rPr>
      <w:sz w:val="24"/>
      <w:szCs w:val="24"/>
    </w:rPr>
  </w:style>
  <w:style w:type="paragraph" w:styleId="TOC3">
    <w:name w:val="toc 3"/>
    <w:basedOn w:val="Normal"/>
    <w:next w:val="Normal"/>
    <w:uiPriority w:val="39"/>
    <w:rsid w:val="00861D6C"/>
    <w:pPr>
      <w:ind w:left="360"/>
    </w:pPr>
    <w:rPr>
      <w:sz w:val="24"/>
      <w:szCs w:val="24"/>
    </w:rPr>
  </w:style>
  <w:style w:type="paragraph" w:styleId="TOC4">
    <w:name w:val="toc 4"/>
    <w:basedOn w:val="Normal"/>
    <w:next w:val="Normal"/>
    <w:uiPriority w:val="39"/>
    <w:rsid w:val="00861D6C"/>
    <w:pPr>
      <w:ind w:left="540"/>
    </w:pPr>
    <w:rPr>
      <w:sz w:val="24"/>
      <w:szCs w:val="24"/>
    </w:rPr>
  </w:style>
  <w:style w:type="paragraph" w:styleId="TOC5">
    <w:name w:val="toc 5"/>
    <w:basedOn w:val="Normal"/>
    <w:next w:val="Normal"/>
    <w:uiPriority w:val="39"/>
    <w:rsid w:val="00861D6C"/>
    <w:pPr>
      <w:ind w:left="720"/>
    </w:pPr>
    <w:rPr>
      <w:sz w:val="24"/>
      <w:szCs w:val="24"/>
    </w:rPr>
  </w:style>
  <w:style w:type="paragraph" w:styleId="TOC6">
    <w:name w:val="toc 6"/>
    <w:basedOn w:val="Normal"/>
    <w:next w:val="Normal"/>
    <w:uiPriority w:val="39"/>
    <w:rsid w:val="00861D6C"/>
    <w:pPr>
      <w:ind w:left="900"/>
    </w:pPr>
    <w:rPr>
      <w:sz w:val="24"/>
      <w:szCs w:val="24"/>
    </w:rPr>
  </w:style>
  <w:style w:type="paragraph" w:styleId="TOC7">
    <w:name w:val="toc 7"/>
    <w:basedOn w:val="Normal"/>
    <w:next w:val="Normal"/>
    <w:uiPriority w:val="39"/>
    <w:rsid w:val="00861D6C"/>
    <w:pPr>
      <w:ind w:left="1080"/>
    </w:pPr>
    <w:rPr>
      <w:sz w:val="24"/>
      <w:szCs w:val="24"/>
    </w:rPr>
  </w:style>
  <w:style w:type="paragraph" w:styleId="TOC8">
    <w:name w:val="toc 8"/>
    <w:basedOn w:val="Normal"/>
    <w:next w:val="Normal"/>
    <w:uiPriority w:val="39"/>
    <w:rsid w:val="00861D6C"/>
    <w:pPr>
      <w:ind w:left="1260"/>
    </w:pPr>
    <w:rPr>
      <w:sz w:val="24"/>
      <w:szCs w:val="24"/>
    </w:rPr>
  </w:style>
  <w:style w:type="paragraph" w:styleId="TOC9">
    <w:name w:val="toc 9"/>
    <w:basedOn w:val="Normal"/>
    <w:next w:val="Normal"/>
    <w:uiPriority w:val="39"/>
    <w:rsid w:val="00861D6C"/>
    <w:pPr>
      <w:ind w:left="1440"/>
    </w:pPr>
    <w:rPr>
      <w:sz w:val="24"/>
      <w:szCs w:val="24"/>
    </w:rPr>
  </w:style>
  <w:style w:type="paragraph" w:styleId="Title">
    <w:name w:val="Title"/>
    <w:basedOn w:val="Normal"/>
    <w:next w:val="Normal"/>
    <w:link w:val="TitleChar"/>
    <w:uiPriority w:val="99"/>
    <w:qFormat/>
    <w:rsid w:val="00861D6C"/>
    <w:pPr>
      <w:spacing w:before="240" w:after="60"/>
      <w:jc w:val="center"/>
    </w:pPr>
    <w:rPr>
      <w:rFonts w:ascii="Cambria" w:hAnsi="Cambria" w:cs="Times New Roman"/>
      <w:b/>
      <w:bCs/>
      <w:kern w:val="28"/>
      <w:sz w:val="32"/>
      <w:szCs w:val="32"/>
      <w:lang w:eastAsia="en-US"/>
    </w:rPr>
  </w:style>
  <w:style w:type="character" w:customStyle="1" w:styleId="TitleChar">
    <w:name w:val="Title Char"/>
    <w:link w:val="Title"/>
    <w:uiPriority w:val="99"/>
    <w:locked/>
    <w:rsid w:val="00861D6C"/>
    <w:rPr>
      <w:rFonts w:ascii="Cambria" w:hAnsi="Cambria" w:cs="Times New Roman"/>
      <w:b/>
      <w:color w:val="000000"/>
      <w:kern w:val="28"/>
      <w:sz w:val="32"/>
      <w:lang w:val="en-AU"/>
    </w:rPr>
  </w:style>
  <w:style w:type="paragraph" w:customStyle="1" w:styleId="NumberedList">
    <w:name w:val="Numbered List"/>
    <w:next w:val="Normal"/>
    <w:uiPriority w:val="99"/>
    <w:rsid w:val="00861D6C"/>
    <w:pPr>
      <w:widowControl w:val="0"/>
      <w:autoSpaceDE w:val="0"/>
      <w:autoSpaceDN w:val="0"/>
      <w:adjustRightInd w:val="0"/>
      <w:ind w:left="360" w:hanging="360"/>
    </w:pPr>
    <w:rPr>
      <w:rFonts w:ascii="Arial" w:hAnsi="Arial" w:cs="Arial"/>
      <w:color w:val="000000"/>
      <w:shd w:val="clear" w:color="auto" w:fill="FFFFFF"/>
      <w:lang w:val="en-AU" w:eastAsia="en-IN"/>
    </w:rPr>
  </w:style>
  <w:style w:type="paragraph" w:customStyle="1" w:styleId="BulletedList">
    <w:name w:val="Bulleted List"/>
    <w:next w:val="Normal"/>
    <w:uiPriority w:val="99"/>
    <w:rsid w:val="00861D6C"/>
    <w:pPr>
      <w:widowControl w:val="0"/>
      <w:autoSpaceDE w:val="0"/>
      <w:autoSpaceDN w:val="0"/>
      <w:adjustRightInd w:val="0"/>
      <w:ind w:left="360" w:hanging="360"/>
    </w:pPr>
    <w:rPr>
      <w:rFonts w:ascii="Arial" w:hAnsi="Arial" w:cs="Arial"/>
      <w:color w:val="000000"/>
      <w:shd w:val="clear" w:color="auto" w:fill="FFFFFF"/>
      <w:lang w:val="en-AU" w:eastAsia="en-IN"/>
    </w:rPr>
  </w:style>
  <w:style w:type="paragraph" w:styleId="BodyText">
    <w:name w:val="Body Text"/>
    <w:basedOn w:val="Normal"/>
    <w:next w:val="Normal"/>
    <w:link w:val="BodyTextChar"/>
    <w:uiPriority w:val="99"/>
    <w:rsid w:val="00861D6C"/>
    <w:pPr>
      <w:spacing w:after="120"/>
    </w:pPr>
    <w:rPr>
      <w:rFonts w:ascii="Arial" w:hAnsi="Arial" w:cs="Times New Roman"/>
      <w:sz w:val="20"/>
      <w:lang w:eastAsia="en-US"/>
    </w:rPr>
  </w:style>
  <w:style w:type="character" w:customStyle="1" w:styleId="BodyTextChar">
    <w:name w:val="Body Text Char"/>
    <w:link w:val="BodyText"/>
    <w:uiPriority w:val="99"/>
    <w:semiHidden/>
    <w:locked/>
    <w:rsid w:val="00861D6C"/>
    <w:rPr>
      <w:rFonts w:ascii="Arial" w:hAnsi="Arial" w:cs="Times New Roman"/>
      <w:color w:val="000000"/>
      <w:sz w:val="20"/>
      <w:lang w:val="en-AU"/>
    </w:rPr>
  </w:style>
  <w:style w:type="paragraph" w:styleId="BodyText2">
    <w:name w:val="Body Text 2"/>
    <w:basedOn w:val="Normal"/>
    <w:next w:val="Normal"/>
    <w:link w:val="BodyText2Char"/>
    <w:uiPriority w:val="99"/>
    <w:rsid w:val="00861D6C"/>
    <w:pPr>
      <w:spacing w:after="120" w:line="480" w:lineRule="auto"/>
    </w:pPr>
    <w:rPr>
      <w:rFonts w:ascii="Arial" w:hAnsi="Arial" w:cs="Times New Roman"/>
      <w:sz w:val="20"/>
      <w:lang w:eastAsia="en-US"/>
    </w:rPr>
  </w:style>
  <w:style w:type="character" w:customStyle="1" w:styleId="BodyText2Char">
    <w:name w:val="Body Text 2 Char"/>
    <w:link w:val="BodyText2"/>
    <w:uiPriority w:val="99"/>
    <w:semiHidden/>
    <w:locked/>
    <w:rsid w:val="00861D6C"/>
    <w:rPr>
      <w:rFonts w:ascii="Arial" w:hAnsi="Arial" w:cs="Times New Roman"/>
      <w:color w:val="000000"/>
      <w:sz w:val="20"/>
      <w:lang w:val="en-AU"/>
    </w:rPr>
  </w:style>
  <w:style w:type="paragraph" w:styleId="BodyText3">
    <w:name w:val="Body Text 3"/>
    <w:basedOn w:val="Normal"/>
    <w:next w:val="Normal"/>
    <w:link w:val="BodyText3Char"/>
    <w:uiPriority w:val="99"/>
    <w:rsid w:val="00861D6C"/>
    <w:pPr>
      <w:spacing w:after="120"/>
    </w:pPr>
    <w:rPr>
      <w:rFonts w:ascii="Arial" w:hAnsi="Arial" w:cs="Times New Roman"/>
      <w:sz w:val="16"/>
      <w:szCs w:val="16"/>
      <w:lang w:eastAsia="en-US"/>
    </w:rPr>
  </w:style>
  <w:style w:type="character" w:customStyle="1" w:styleId="BodyText3Char">
    <w:name w:val="Body Text 3 Char"/>
    <w:link w:val="BodyText3"/>
    <w:uiPriority w:val="99"/>
    <w:semiHidden/>
    <w:locked/>
    <w:rsid w:val="00861D6C"/>
    <w:rPr>
      <w:rFonts w:ascii="Arial" w:hAnsi="Arial" w:cs="Times New Roman"/>
      <w:color w:val="000000"/>
      <w:sz w:val="16"/>
      <w:lang w:val="en-AU"/>
    </w:rPr>
  </w:style>
  <w:style w:type="paragraph" w:styleId="NoteHeading">
    <w:name w:val="Note Heading"/>
    <w:basedOn w:val="Normal"/>
    <w:next w:val="Normal"/>
    <w:link w:val="NoteHeadingChar"/>
    <w:uiPriority w:val="99"/>
    <w:rsid w:val="00861D6C"/>
    <w:rPr>
      <w:rFonts w:ascii="Arial" w:hAnsi="Arial" w:cs="Times New Roman"/>
      <w:sz w:val="20"/>
      <w:lang w:eastAsia="en-US"/>
    </w:rPr>
  </w:style>
  <w:style w:type="character" w:customStyle="1" w:styleId="NoteHeadingChar">
    <w:name w:val="Note Heading Char"/>
    <w:link w:val="NoteHeading"/>
    <w:uiPriority w:val="99"/>
    <w:semiHidden/>
    <w:locked/>
    <w:rsid w:val="00861D6C"/>
    <w:rPr>
      <w:rFonts w:ascii="Arial" w:hAnsi="Arial" w:cs="Times New Roman"/>
      <w:color w:val="000000"/>
      <w:sz w:val="20"/>
      <w:lang w:val="en-AU"/>
    </w:rPr>
  </w:style>
  <w:style w:type="paragraph" w:styleId="PlainText">
    <w:name w:val="Plain Text"/>
    <w:basedOn w:val="Normal"/>
    <w:next w:val="Normal"/>
    <w:link w:val="PlainTextChar"/>
    <w:uiPriority w:val="99"/>
    <w:rsid w:val="00861D6C"/>
    <w:rPr>
      <w:rFonts w:ascii="Courier New" w:hAnsi="Courier New" w:cs="Times New Roman"/>
      <w:sz w:val="20"/>
      <w:lang w:eastAsia="en-US"/>
    </w:rPr>
  </w:style>
  <w:style w:type="character" w:customStyle="1" w:styleId="PlainTextChar">
    <w:name w:val="Plain Text Char"/>
    <w:link w:val="PlainText"/>
    <w:uiPriority w:val="99"/>
    <w:semiHidden/>
    <w:locked/>
    <w:rsid w:val="00861D6C"/>
    <w:rPr>
      <w:rFonts w:ascii="Courier New" w:hAnsi="Courier New" w:cs="Times New Roman"/>
      <w:color w:val="000000"/>
      <w:sz w:val="20"/>
      <w:lang w:val="en-AU"/>
    </w:rPr>
  </w:style>
  <w:style w:type="character" w:styleId="Strong">
    <w:name w:val="Strong"/>
    <w:uiPriority w:val="99"/>
    <w:qFormat/>
    <w:rsid w:val="00861D6C"/>
    <w:rPr>
      <w:rFonts w:cs="Times New Roman"/>
      <w:b/>
      <w:color w:val="000000"/>
      <w:sz w:val="20"/>
      <w:shd w:val="clear" w:color="auto" w:fill="FFFFFF"/>
    </w:rPr>
  </w:style>
  <w:style w:type="character" w:styleId="Emphasis">
    <w:name w:val="Emphasis"/>
    <w:uiPriority w:val="99"/>
    <w:qFormat/>
    <w:rsid w:val="00861D6C"/>
    <w:rPr>
      <w:rFonts w:cs="Times New Roman"/>
      <w:i/>
      <w:color w:val="000000"/>
      <w:sz w:val="20"/>
      <w:shd w:val="clear" w:color="auto" w:fill="FFFFFF"/>
    </w:rPr>
  </w:style>
  <w:style w:type="character" w:styleId="Hyperlink">
    <w:name w:val="Hyperlink"/>
    <w:uiPriority w:val="99"/>
    <w:rsid w:val="00861D6C"/>
    <w:rPr>
      <w:rFonts w:cs="Times New Roman"/>
      <w:color w:val="0000FF"/>
      <w:sz w:val="20"/>
      <w:u w:val="single"/>
      <w:shd w:val="clear" w:color="auto" w:fill="FFFFFF"/>
    </w:rPr>
  </w:style>
  <w:style w:type="paragraph" w:styleId="Footer">
    <w:name w:val="footer"/>
    <w:basedOn w:val="Normal"/>
    <w:next w:val="Normal"/>
    <w:link w:val="FooterChar"/>
    <w:uiPriority w:val="99"/>
    <w:rsid w:val="00861D6C"/>
    <w:rPr>
      <w:rFonts w:ascii="Arial" w:hAnsi="Arial" w:cs="Times New Roman"/>
      <w:sz w:val="20"/>
      <w:lang w:eastAsia="en-US"/>
    </w:rPr>
  </w:style>
  <w:style w:type="character" w:customStyle="1" w:styleId="FooterChar">
    <w:name w:val="Footer Char"/>
    <w:link w:val="Footer"/>
    <w:uiPriority w:val="99"/>
    <w:locked/>
    <w:rsid w:val="00861D6C"/>
    <w:rPr>
      <w:rFonts w:ascii="Arial" w:hAnsi="Arial" w:cs="Times New Roman"/>
      <w:color w:val="000000"/>
      <w:sz w:val="20"/>
      <w:lang w:val="en-AU"/>
    </w:rPr>
  </w:style>
  <w:style w:type="paragraph" w:styleId="Header">
    <w:name w:val="header"/>
    <w:basedOn w:val="Normal"/>
    <w:next w:val="Normal"/>
    <w:link w:val="HeaderChar"/>
    <w:uiPriority w:val="99"/>
    <w:rsid w:val="00861D6C"/>
    <w:rPr>
      <w:rFonts w:ascii="Arial" w:hAnsi="Arial" w:cs="Times New Roman"/>
      <w:sz w:val="20"/>
      <w:lang w:eastAsia="en-US"/>
    </w:rPr>
  </w:style>
  <w:style w:type="character" w:customStyle="1" w:styleId="HeaderChar">
    <w:name w:val="Header Char"/>
    <w:link w:val="Header"/>
    <w:uiPriority w:val="99"/>
    <w:semiHidden/>
    <w:locked/>
    <w:rsid w:val="00861D6C"/>
    <w:rPr>
      <w:rFonts w:ascii="Arial" w:hAnsi="Arial" w:cs="Times New Roman"/>
      <w:color w:val="000000"/>
      <w:sz w:val="20"/>
      <w:lang w:val="en-AU"/>
    </w:rPr>
  </w:style>
  <w:style w:type="paragraph" w:customStyle="1" w:styleId="Code">
    <w:name w:val="Code"/>
    <w:next w:val="Normal"/>
    <w:uiPriority w:val="99"/>
    <w:rsid w:val="00861D6C"/>
    <w:pPr>
      <w:widowControl w:val="0"/>
      <w:autoSpaceDE w:val="0"/>
      <w:autoSpaceDN w:val="0"/>
      <w:adjustRightInd w:val="0"/>
    </w:pPr>
    <w:rPr>
      <w:rFonts w:ascii="Arial" w:hAnsi="Arial" w:cs="Arial"/>
      <w:color w:val="000000"/>
      <w:sz w:val="18"/>
      <w:szCs w:val="18"/>
      <w:shd w:val="clear" w:color="auto" w:fill="FFFFFF"/>
      <w:lang w:val="en-AU" w:eastAsia="en-IN"/>
    </w:rPr>
  </w:style>
  <w:style w:type="character" w:customStyle="1" w:styleId="FieldLabel">
    <w:name w:val="Field Label"/>
    <w:uiPriority w:val="99"/>
    <w:rsid w:val="00861D6C"/>
    <w:rPr>
      <w:i/>
      <w:color w:val="004080"/>
      <w:sz w:val="20"/>
      <w:shd w:val="clear" w:color="auto" w:fill="FFFFFF"/>
    </w:rPr>
  </w:style>
  <w:style w:type="character" w:customStyle="1" w:styleId="TableHeading">
    <w:name w:val="Table Heading"/>
    <w:uiPriority w:val="99"/>
    <w:rsid w:val="00861D6C"/>
    <w:rPr>
      <w:b/>
      <w:color w:val="000000"/>
      <w:sz w:val="22"/>
      <w:shd w:val="clear" w:color="auto" w:fill="FFFFFF"/>
    </w:rPr>
  </w:style>
  <w:style w:type="character" w:customStyle="1" w:styleId="SSBookmark">
    <w:name w:val="SSBookmark"/>
    <w:uiPriority w:val="99"/>
    <w:rsid w:val="00861D6C"/>
    <w:rPr>
      <w:rFonts w:ascii="Lucida Sans" w:hAnsi="Lucida Sans"/>
      <w:b/>
      <w:color w:val="000000"/>
      <w:sz w:val="16"/>
      <w:shd w:val="clear" w:color="auto" w:fill="FFFF80"/>
    </w:rPr>
  </w:style>
  <w:style w:type="character" w:customStyle="1" w:styleId="Objecttype">
    <w:name w:val="Object type"/>
    <w:uiPriority w:val="99"/>
    <w:rsid w:val="00861D6C"/>
    <w:rPr>
      <w:b/>
      <w:color w:val="000000"/>
      <w:sz w:val="20"/>
      <w:u w:val="single"/>
      <w:shd w:val="clear" w:color="auto" w:fill="FFFFFF"/>
    </w:rPr>
  </w:style>
  <w:style w:type="paragraph" w:customStyle="1" w:styleId="ListHeader">
    <w:name w:val="List Header"/>
    <w:next w:val="Normal"/>
    <w:uiPriority w:val="99"/>
    <w:rsid w:val="00861D6C"/>
    <w:pPr>
      <w:widowControl w:val="0"/>
      <w:autoSpaceDE w:val="0"/>
      <w:autoSpaceDN w:val="0"/>
      <w:adjustRightInd w:val="0"/>
    </w:pPr>
    <w:rPr>
      <w:rFonts w:ascii="Arial" w:hAnsi="Arial" w:cs="Arial"/>
      <w:b/>
      <w:bCs/>
      <w:i/>
      <w:iCs/>
      <w:color w:val="0000A0"/>
      <w:shd w:val="clear" w:color="auto" w:fill="FFFFFF"/>
      <w:lang w:val="en-AU" w:eastAsia="en-IN"/>
    </w:rPr>
  </w:style>
  <w:style w:type="paragraph" w:styleId="BalloonText">
    <w:name w:val="Balloon Text"/>
    <w:basedOn w:val="Normal"/>
    <w:link w:val="BalloonTextChar"/>
    <w:uiPriority w:val="99"/>
    <w:semiHidden/>
    <w:rsid w:val="0044168E"/>
    <w:rPr>
      <w:rFonts w:ascii="Tahoma" w:hAnsi="Tahoma" w:cs="Times New Roman"/>
      <w:sz w:val="16"/>
      <w:szCs w:val="16"/>
      <w:lang w:eastAsia="en-US"/>
    </w:rPr>
  </w:style>
  <w:style w:type="character" w:customStyle="1" w:styleId="BalloonTextChar">
    <w:name w:val="Balloon Text Char"/>
    <w:link w:val="BalloonText"/>
    <w:uiPriority w:val="99"/>
    <w:semiHidden/>
    <w:locked/>
    <w:rsid w:val="0044168E"/>
    <w:rPr>
      <w:rFonts w:ascii="Tahoma" w:hAnsi="Tahoma" w:cs="Times New Roman"/>
      <w:color w:val="000000"/>
      <w:sz w:val="16"/>
      <w:lang w:val="en-AU"/>
    </w:rPr>
  </w:style>
  <w:style w:type="paragraph" w:styleId="ListParagraph">
    <w:name w:val="List Paragraph"/>
    <w:basedOn w:val="Normal"/>
    <w:uiPriority w:val="99"/>
    <w:qFormat/>
    <w:rsid w:val="00FB078E"/>
    <w:pPr>
      <w:widowControl/>
      <w:autoSpaceDE/>
      <w:autoSpaceDN/>
      <w:adjustRightInd/>
      <w:spacing w:after="200" w:line="276" w:lineRule="auto"/>
      <w:ind w:left="720"/>
      <w:contextualSpacing/>
    </w:pPr>
    <w:rPr>
      <w:rFonts w:cs="Times New Roman"/>
      <w:color w:val="auto"/>
      <w:szCs w:val="22"/>
      <w:shd w:val="clear" w:color="auto" w:fill="auto"/>
      <w:lang w:val="en-IN" w:eastAsia="en-US"/>
    </w:rPr>
  </w:style>
  <w:style w:type="paragraph" w:styleId="Subtitle">
    <w:name w:val="Subtitle"/>
    <w:basedOn w:val="Normal"/>
    <w:next w:val="Normal"/>
    <w:link w:val="SubtitleChar"/>
    <w:uiPriority w:val="99"/>
    <w:qFormat/>
    <w:rsid w:val="002123C8"/>
    <w:pPr>
      <w:widowControl/>
      <w:numPr>
        <w:ilvl w:val="1"/>
      </w:numPr>
      <w:autoSpaceDE/>
      <w:autoSpaceDN/>
      <w:adjustRightInd/>
      <w:spacing w:after="200" w:line="276" w:lineRule="auto"/>
    </w:pPr>
    <w:rPr>
      <w:rFonts w:ascii="Cambria" w:hAnsi="Cambria" w:cs="Times New Roman"/>
      <w:i/>
      <w:iCs/>
      <w:color w:val="4F81BD"/>
      <w:spacing w:val="15"/>
      <w:sz w:val="24"/>
      <w:szCs w:val="24"/>
      <w:shd w:val="clear" w:color="auto" w:fill="auto"/>
      <w:lang w:val="en-US" w:eastAsia="en-US"/>
    </w:rPr>
  </w:style>
  <w:style w:type="character" w:customStyle="1" w:styleId="SubtitleChar">
    <w:name w:val="Subtitle Char"/>
    <w:link w:val="Subtitle"/>
    <w:uiPriority w:val="99"/>
    <w:locked/>
    <w:rsid w:val="002123C8"/>
    <w:rPr>
      <w:rFonts w:ascii="Cambria" w:hAnsi="Cambria" w:cs="Times New Roman"/>
      <w:i/>
      <w:color w:val="4F81BD"/>
      <w:spacing w:val="15"/>
      <w:sz w:val="24"/>
      <w:lang w:eastAsia="en-US"/>
    </w:rPr>
  </w:style>
  <w:style w:type="paragraph" w:customStyle="1" w:styleId="HY">
    <w:name w:val="HY"/>
    <w:basedOn w:val="Normal"/>
    <w:uiPriority w:val="99"/>
    <w:rsid w:val="004204F4"/>
    <w:pPr>
      <w:widowControl/>
      <w:autoSpaceDE/>
      <w:autoSpaceDN/>
      <w:adjustRightInd/>
      <w:jc w:val="center"/>
    </w:pPr>
    <w:rPr>
      <w:rFonts w:ascii="Times New Roman" w:hAnsi="Times New Roman" w:cs="Times New Roman"/>
      <w:color w:val="auto"/>
      <w:sz w:val="16"/>
      <w:szCs w:val="24"/>
      <w:shd w:val="clear" w:color="auto" w:fill="auto"/>
      <w:lang w:val="en-US" w:eastAsia="en-US"/>
    </w:rPr>
  </w:style>
  <w:style w:type="character" w:styleId="FollowedHyperlink">
    <w:name w:val="FollowedHyperlink"/>
    <w:uiPriority w:val="99"/>
    <w:semiHidden/>
    <w:rsid w:val="00B40072"/>
    <w:rPr>
      <w:rFonts w:cs="Times New Roman"/>
      <w:color w:val="800080"/>
      <w:u w:val="single"/>
    </w:rPr>
  </w:style>
  <w:style w:type="paragraph" w:customStyle="1" w:styleId="font5">
    <w:name w:val="font5"/>
    <w:basedOn w:val="Normal"/>
    <w:uiPriority w:val="99"/>
    <w:rsid w:val="00B40072"/>
    <w:pPr>
      <w:widowControl/>
      <w:autoSpaceDE/>
      <w:autoSpaceDN/>
      <w:adjustRightInd/>
      <w:spacing w:before="100" w:beforeAutospacing="1" w:after="100" w:afterAutospacing="1"/>
    </w:pPr>
    <w:rPr>
      <w:rFonts w:cs="Calibri"/>
      <w:b/>
      <w:bCs/>
      <w:sz w:val="18"/>
      <w:szCs w:val="18"/>
      <w:shd w:val="clear" w:color="auto" w:fill="auto"/>
      <w:lang w:val="en-IN"/>
    </w:rPr>
  </w:style>
  <w:style w:type="paragraph" w:customStyle="1" w:styleId="font6">
    <w:name w:val="font6"/>
    <w:basedOn w:val="Normal"/>
    <w:uiPriority w:val="99"/>
    <w:rsid w:val="00B40072"/>
    <w:pPr>
      <w:widowControl/>
      <w:autoSpaceDE/>
      <w:autoSpaceDN/>
      <w:adjustRightInd/>
      <w:spacing w:before="100" w:beforeAutospacing="1" w:after="100" w:afterAutospacing="1"/>
    </w:pPr>
    <w:rPr>
      <w:rFonts w:cs="Calibri"/>
      <w:sz w:val="18"/>
      <w:szCs w:val="18"/>
      <w:shd w:val="clear" w:color="auto" w:fill="auto"/>
      <w:lang w:val="en-IN"/>
    </w:rPr>
  </w:style>
  <w:style w:type="paragraph" w:customStyle="1" w:styleId="font7">
    <w:name w:val="font7"/>
    <w:basedOn w:val="Normal"/>
    <w:uiPriority w:val="99"/>
    <w:rsid w:val="00B40072"/>
    <w:pPr>
      <w:widowControl/>
      <w:autoSpaceDE/>
      <w:autoSpaceDN/>
      <w:adjustRightInd/>
      <w:spacing w:before="100" w:beforeAutospacing="1" w:after="100" w:afterAutospacing="1"/>
    </w:pPr>
    <w:rPr>
      <w:rFonts w:cs="Calibri"/>
      <w:i/>
      <w:iCs/>
      <w:sz w:val="18"/>
      <w:szCs w:val="18"/>
      <w:shd w:val="clear" w:color="auto" w:fill="auto"/>
      <w:lang w:val="en-IN"/>
    </w:rPr>
  </w:style>
  <w:style w:type="paragraph" w:customStyle="1" w:styleId="font8">
    <w:name w:val="font8"/>
    <w:basedOn w:val="Normal"/>
    <w:uiPriority w:val="99"/>
    <w:rsid w:val="00B40072"/>
    <w:pPr>
      <w:widowControl/>
      <w:autoSpaceDE/>
      <w:autoSpaceDN/>
      <w:adjustRightInd/>
      <w:spacing w:before="100" w:beforeAutospacing="1" w:after="100" w:afterAutospacing="1"/>
    </w:pPr>
    <w:rPr>
      <w:rFonts w:cs="Calibri"/>
      <w:b/>
      <w:bCs/>
      <w:i/>
      <w:iCs/>
      <w:sz w:val="18"/>
      <w:szCs w:val="18"/>
      <w:shd w:val="clear" w:color="auto" w:fill="auto"/>
      <w:lang w:val="en-IN"/>
    </w:rPr>
  </w:style>
  <w:style w:type="paragraph" w:customStyle="1" w:styleId="xl65">
    <w:name w:val="xl65"/>
    <w:basedOn w:val="Normal"/>
    <w:uiPriority w:val="99"/>
    <w:rsid w:val="00B40072"/>
    <w:pPr>
      <w:widowControl/>
      <w:shd w:val="clear" w:color="000000" w:fill="FFFFFF"/>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66">
    <w:name w:val="xl66"/>
    <w:basedOn w:val="Normal"/>
    <w:uiPriority w:val="99"/>
    <w:rsid w:val="00B40072"/>
    <w:pPr>
      <w:widowControl/>
      <w:shd w:val="clear" w:color="000000" w:fill="FFFFFF"/>
      <w:autoSpaceDE/>
      <w:autoSpaceDN/>
      <w:adjustRightInd/>
      <w:spacing w:before="100" w:beforeAutospacing="1" w:after="100" w:afterAutospacing="1"/>
    </w:pPr>
    <w:rPr>
      <w:rFonts w:ascii="Times New Roman" w:hAnsi="Times New Roman" w:cs="Times New Roman"/>
      <w:color w:val="auto"/>
      <w:sz w:val="18"/>
      <w:szCs w:val="18"/>
      <w:shd w:val="clear" w:color="auto" w:fill="auto"/>
      <w:lang w:val="en-IN"/>
    </w:rPr>
  </w:style>
  <w:style w:type="paragraph" w:customStyle="1" w:styleId="xl67">
    <w:name w:val="xl67"/>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Times New Roman" w:hAnsi="Times New Roman" w:cs="Times New Roman"/>
      <w:b/>
      <w:bCs/>
      <w:color w:val="EBF1DE"/>
      <w:sz w:val="24"/>
      <w:szCs w:val="24"/>
      <w:shd w:val="clear" w:color="auto" w:fill="auto"/>
      <w:lang w:val="en-IN"/>
    </w:rPr>
  </w:style>
  <w:style w:type="paragraph" w:customStyle="1" w:styleId="xl68">
    <w:name w:val="xl68"/>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EBF1DE"/>
      <w:autoSpaceDE/>
      <w:autoSpaceDN/>
      <w:adjustRightInd/>
      <w:spacing w:before="100" w:beforeAutospacing="1" w:after="100" w:afterAutospacing="1"/>
      <w:textAlignment w:val="top"/>
    </w:pPr>
    <w:rPr>
      <w:rFonts w:ascii="Times New Roman" w:hAnsi="Times New Roman" w:cs="Times New Roman"/>
      <w:b/>
      <w:bCs/>
      <w:color w:val="EBF1DE"/>
      <w:sz w:val="24"/>
      <w:szCs w:val="24"/>
      <w:shd w:val="clear" w:color="auto" w:fill="auto"/>
      <w:lang w:val="en-IN"/>
    </w:rPr>
  </w:style>
  <w:style w:type="paragraph" w:customStyle="1" w:styleId="xl69">
    <w:name w:val="xl69"/>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4F6228"/>
      <w:autoSpaceDE/>
      <w:autoSpaceDN/>
      <w:adjustRightInd/>
      <w:spacing w:before="100" w:beforeAutospacing="1" w:after="100" w:afterAutospacing="1"/>
      <w:textAlignment w:val="top"/>
    </w:pPr>
    <w:rPr>
      <w:rFonts w:ascii="Times New Roman" w:hAnsi="Times New Roman" w:cs="Times New Roman"/>
      <w:b/>
      <w:bCs/>
      <w:color w:val="EBF1DE"/>
      <w:sz w:val="24"/>
      <w:szCs w:val="24"/>
      <w:shd w:val="clear" w:color="auto" w:fill="auto"/>
      <w:lang w:val="en-IN"/>
    </w:rPr>
  </w:style>
  <w:style w:type="paragraph" w:customStyle="1" w:styleId="xl70">
    <w:name w:val="xl70"/>
    <w:basedOn w:val="Normal"/>
    <w:uiPriority w:val="99"/>
    <w:rsid w:val="00B40072"/>
    <w:pPr>
      <w:widowControl/>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71">
    <w:name w:val="xl71"/>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pPr>
    <w:rPr>
      <w:rFonts w:ascii="Times New Roman" w:hAnsi="Times New Roman" w:cs="Times New Roman"/>
      <w:b/>
      <w:bCs/>
      <w:color w:val="auto"/>
      <w:sz w:val="20"/>
      <w:shd w:val="clear" w:color="auto" w:fill="auto"/>
      <w:lang w:val="en-IN"/>
    </w:rPr>
  </w:style>
  <w:style w:type="paragraph" w:customStyle="1" w:styleId="xl72">
    <w:name w:val="xl72"/>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C4D79B"/>
      <w:autoSpaceDE/>
      <w:autoSpaceDN/>
      <w:adjustRightInd/>
      <w:spacing w:before="100" w:beforeAutospacing="1" w:after="100" w:afterAutospacing="1"/>
      <w:textAlignment w:val="top"/>
    </w:pPr>
    <w:rPr>
      <w:rFonts w:ascii="Times New Roman" w:hAnsi="Times New Roman" w:cs="Times New Roman"/>
      <w:b/>
      <w:bCs/>
      <w:color w:val="4F6228"/>
      <w:sz w:val="24"/>
      <w:szCs w:val="24"/>
      <w:shd w:val="clear" w:color="auto" w:fill="auto"/>
      <w:lang w:val="en-IN"/>
    </w:rPr>
  </w:style>
  <w:style w:type="paragraph" w:customStyle="1" w:styleId="xl73">
    <w:name w:val="xl73"/>
    <w:basedOn w:val="Normal"/>
    <w:uiPriority w:val="99"/>
    <w:rsid w:val="00B40072"/>
    <w:pPr>
      <w:widowControl/>
      <w:shd w:val="clear" w:color="000000" w:fill="FFFFFF"/>
      <w:autoSpaceDE/>
      <w:autoSpaceDN/>
      <w:adjustRightInd/>
      <w:spacing w:before="100" w:beforeAutospacing="1" w:after="100" w:afterAutospacing="1"/>
      <w:ind w:firstLineChars="100" w:firstLine="100"/>
      <w:textAlignment w:val="top"/>
    </w:pPr>
    <w:rPr>
      <w:rFonts w:ascii="Times New Roman" w:hAnsi="Times New Roman" w:cs="Times New Roman"/>
      <w:color w:val="auto"/>
      <w:sz w:val="18"/>
      <w:szCs w:val="18"/>
      <w:shd w:val="clear" w:color="auto" w:fill="auto"/>
      <w:lang w:val="en-IN"/>
    </w:rPr>
  </w:style>
  <w:style w:type="paragraph" w:customStyle="1" w:styleId="xl74">
    <w:name w:val="xl74"/>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75">
    <w:name w:val="xl75"/>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b/>
      <w:bCs/>
      <w:color w:val="auto"/>
      <w:sz w:val="18"/>
      <w:szCs w:val="18"/>
      <w:shd w:val="clear" w:color="auto" w:fill="auto"/>
      <w:lang w:val="en-IN"/>
    </w:rPr>
  </w:style>
  <w:style w:type="paragraph" w:customStyle="1" w:styleId="xl76">
    <w:name w:val="xl76"/>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500" w:firstLine="500"/>
      <w:textAlignment w:val="top"/>
    </w:pPr>
    <w:rPr>
      <w:rFonts w:ascii="Times New Roman" w:hAnsi="Times New Roman" w:cs="Times New Roman"/>
      <w:color w:val="auto"/>
      <w:sz w:val="18"/>
      <w:szCs w:val="18"/>
      <w:shd w:val="clear" w:color="auto" w:fill="auto"/>
      <w:lang w:val="en-IN"/>
    </w:rPr>
  </w:style>
  <w:style w:type="paragraph" w:customStyle="1" w:styleId="xl77">
    <w:name w:val="xl77"/>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600" w:firstLine="600"/>
      <w:textAlignment w:val="top"/>
    </w:pPr>
    <w:rPr>
      <w:rFonts w:ascii="Times New Roman" w:hAnsi="Times New Roman" w:cs="Times New Roman"/>
      <w:i/>
      <w:iCs/>
      <w:color w:val="auto"/>
      <w:sz w:val="18"/>
      <w:szCs w:val="18"/>
      <w:shd w:val="clear" w:color="auto" w:fill="auto"/>
      <w:lang w:val="en-IN"/>
    </w:rPr>
  </w:style>
  <w:style w:type="paragraph" w:customStyle="1" w:styleId="xl78">
    <w:name w:val="xl78"/>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600" w:firstLine="600"/>
      <w:textAlignment w:val="top"/>
    </w:pPr>
    <w:rPr>
      <w:rFonts w:ascii="Times New Roman" w:hAnsi="Times New Roman" w:cs="Times New Roman"/>
      <w:color w:val="auto"/>
      <w:sz w:val="18"/>
      <w:szCs w:val="18"/>
      <w:shd w:val="clear" w:color="auto" w:fill="auto"/>
      <w:lang w:val="en-IN"/>
    </w:rPr>
  </w:style>
  <w:style w:type="paragraph" w:customStyle="1" w:styleId="xl79">
    <w:name w:val="xl79"/>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EBF1DE"/>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80">
    <w:name w:val="xl80"/>
    <w:basedOn w:val="Normal"/>
    <w:uiPriority w:val="99"/>
    <w:rsid w:val="00B40072"/>
    <w:pPr>
      <w:widowControl/>
      <w:pBdr>
        <w:top w:val="single" w:sz="4" w:space="0" w:color="auto"/>
        <w:left w:val="single" w:sz="4" w:space="7" w:color="auto"/>
        <w:bottom w:val="single" w:sz="4" w:space="0" w:color="auto"/>
        <w:right w:val="single" w:sz="4" w:space="0" w:color="auto"/>
      </w:pBdr>
      <w:shd w:val="clear" w:color="000000" w:fill="EBF1DE"/>
      <w:autoSpaceDE/>
      <w:autoSpaceDN/>
      <w:adjustRightInd/>
      <w:spacing w:before="100" w:beforeAutospacing="1" w:after="100" w:afterAutospacing="1"/>
      <w:ind w:firstLineChars="100" w:firstLine="100"/>
    </w:pPr>
    <w:rPr>
      <w:rFonts w:ascii="Times New Roman" w:hAnsi="Times New Roman" w:cs="Times New Roman"/>
      <w:b/>
      <w:bCs/>
      <w:color w:val="auto"/>
      <w:sz w:val="24"/>
      <w:szCs w:val="24"/>
      <w:shd w:val="clear" w:color="auto" w:fill="auto"/>
      <w:lang w:val="en-IN"/>
    </w:rPr>
  </w:style>
  <w:style w:type="paragraph" w:customStyle="1" w:styleId="xl81">
    <w:name w:val="xl81"/>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pPr>
    <w:rPr>
      <w:rFonts w:ascii="Times New Roman" w:hAnsi="Times New Roman" w:cs="Times New Roman"/>
      <w:color w:val="auto"/>
      <w:sz w:val="18"/>
      <w:szCs w:val="18"/>
      <w:shd w:val="clear" w:color="auto" w:fill="auto"/>
      <w:lang w:val="en-IN"/>
    </w:rPr>
  </w:style>
  <w:style w:type="paragraph" w:customStyle="1" w:styleId="xl82">
    <w:name w:val="xl82"/>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pPr>
    <w:rPr>
      <w:rFonts w:ascii="Times New Roman" w:hAnsi="Times New Roman" w:cs="Times New Roman"/>
      <w:color w:val="auto"/>
      <w:sz w:val="18"/>
      <w:szCs w:val="18"/>
      <w:shd w:val="clear" w:color="auto" w:fill="auto"/>
      <w:lang w:val="en-IN"/>
    </w:rPr>
  </w:style>
  <w:style w:type="paragraph" w:customStyle="1" w:styleId="xl83">
    <w:name w:val="xl83"/>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pPr>
    <w:rPr>
      <w:rFonts w:ascii="Times New Roman" w:hAnsi="Times New Roman" w:cs="Times New Roman"/>
      <w:color w:val="auto"/>
      <w:sz w:val="18"/>
      <w:szCs w:val="18"/>
      <w:shd w:val="clear" w:color="auto" w:fill="auto"/>
      <w:lang w:val="en-IN"/>
    </w:rPr>
  </w:style>
  <w:style w:type="paragraph" w:customStyle="1" w:styleId="xl84">
    <w:name w:val="xl84"/>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pPr>
    <w:rPr>
      <w:rFonts w:ascii="Times New Roman" w:hAnsi="Times New Roman" w:cs="Times New Roman"/>
      <w:b/>
      <w:bCs/>
      <w:color w:val="auto"/>
      <w:sz w:val="18"/>
      <w:szCs w:val="18"/>
      <w:shd w:val="clear" w:color="auto" w:fill="auto"/>
      <w:lang w:val="en-IN"/>
    </w:rPr>
  </w:style>
  <w:style w:type="paragraph" w:customStyle="1" w:styleId="xl85">
    <w:name w:val="xl85"/>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86">
    <w:name w:val="xl86"/>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b/>
      <w:bCs/>
      <w:color w:val="auto"/>
      <w:sz w:val="20"/>
      <w:shd w:val="clear" w:color="auto" w:fill="auto"/>
      <w:lang w:val="en-IN"/>
    </w:rPr>
  </w:style>
  <w:style w:type="paragraph" w:customStyle="1" w:styleId="xl87">
    <w:name w:val="xl87"/>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color w:val="auto"/>
      <w:sz w:val="18"/>
      <w:szCs w:val="18"/>
      <w:shd w:val="clear" w:color="auto" w:fill="auto"/>
      <w:lang w:val="en-IN"/>
    </w:rPr>
  </w:style>
  <w:style w:type="paragraph" w:customStyle="1" w:styleId="xl88">
    <w:name w:val="xl88"/>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b/>
      <w:bCs/>
      <w:color w:val="auto"/>
      <w:sz w:val="18"/>
      <w:szCs w:val="18"/>
      <w:shd w:val="clear" w:color="auto" w:fill="auto"/>
      <w:lang w:val="en-IN"/>
    </w:rPr>
  </w:style>
  <w:style w:type="paragraph" w:customStyle="1" w:styleId="xl89">
    <w:name w:val="xl89"/>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textAlignment w:val="top"/>
    </w:pPr>
    <w:rPr>
      <w:rFonts w:ascii="Times New Roman" w:hAnsi="Times New Roman" w:cs="Times New Roman"/>
      <w:i/>
      <w:iCs/>
      <w:color w:val="auto"/>
      <w:sz w:val="18"/>
      <w:szCs w:val="18"/>
      <w:shd w:val="clear" w:color="auto" w:fill="auto"/>
      <w:lang w:val="en-IN"/>
    </w:rPr>
  </w:style>
  <w:style w:type="paragraph" w:customStyle="1" w:styleId="xl90">
    <w:name w:val="xl90"/>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500" w:firstLine="500"/>
      <w:textAlignment w:val="top"/>
    </w:pPr>
    <w:rPr>
      <w:rFonts w:ascii="Times New Roman" w:hAnsi="Times New Roman" w:cs="Times New Roman"/>
      <w:i/>
      <w:iCs/>
      <w:color w:val="auto"/>
      <w:sz w:val="18"/>
      <w:szCs w:val="18"/>
      <w:shd w:val="clear" w:color="auto" w:fill="auto"/>
      <w:lang w:val="en-IN"/>
    </w:rPr>
  </w:style>
  <w:style w:type="paragraph" w:customStyle="1" w:styleId="xl91">
    <w:name w:val="xl91"/>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textAlignment w:val="top"/>
    </w:pPr>
    <w:rPr>
      <w:rFonts w:ascii="Times New Roman" w:hAnsi="Times New Roman" w:cs="Times New Roman"/>
      <w:color w:val="auto"/>
      <w:sz w:val="18"/>
      <w:szCs w:val="18"/>
      <w:shd w:val="clear" w:color="auto" w:fill="auto"/>
      <w:lang w:val="en-IN"/>
    </w:rPr>
  </w:style>
  <w:style w:type="paragraph" w:customStyle="1" w:styleId="xl92">
    <w:name w:val="xl92"/>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color w:val="auto"/>
      <w:sz w:val="18"/>
      <w:szCs w:val="18"/>
      <w:shd w:val="clear" w:color="auto" w:fill="auto"/>
      <w:lang w:val="en-IN"/>
    </w:rPr>
  </w:style>
  <w:style w:type="paragraph" w:customStyle="1" w:styleId="xl93">
    <w:name w:val="xl93"/>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pPr>
    <w:rPr>
      <w:rFonts w:ascii="Times New Roman" w:hAnsi="Times New Roman" w:cs="Times New Roman"/>
      <w:color w:val="auto"/>
      <w:sz w:val="18"/>
      <w:szCs w:val="18"/>
      <w:shd w:val="clear" w:color="auto" w:fill="auto"/>
      <w:lang w:val="en-IN"/>
    </w:rPr>
  </w:style>
  <w:style w:type="paragraph" w:customStyle="1" w:styleId="xl94">
    <w:name w:val="xl94"/>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500" w:firstLine="500"/>
    </w:pPr>
    <w:rPr>
      <w:rFonts w:ascii="Times New Roman" w:hAnsi="Times New Roman" w:cs="Times New Roman"/>
      <w:i/>
      <w:iCs/>
      <w:color w:val="auto"/>
      <w:sz w:val="18"/>
      <w:szCs w:val="18"/>
      <w:shd w:val="clear" w:color="auto" w:fill="auto"/>
      <w:lang w:val="en-IN"/>
    </w:rPr>
  </w:style>
  <w:style w:type="paragraph" w:customStyle="1" w:styleId="xl95">
    <w:name w:val="xl95"/>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pPr>
    <w:rPr>
      <w:rFonts w:ascii="Times New Roman" w:hAnsi="Times New Roman" w:cs="Times New Roman"/>
      <w:i/>
      <w:iCs/>
      <w:color w:val="auto"/>
      <w:sz w:val="18"/>
      <w:szCs w:val="18"/>
      <w:shd w:val="clear" w:color="auto" w:fill="auto"/>
      <w:lang w:val="en-IN"/>
    </w:rPr>
  </w:style>
  <w:style w:type="paragraph" w:customStyle="1" w:styleId="xl96">
    <w:name w:val="xl96"/>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pPr>
    <w:rPr>
      <w:rFonts w:ascii="Times New Roman" w:hAnsi="Times New Roman" w:cs="Times New Roman"/>
      <w:i/>
      <w:iCs/>
      <w:color w:val="auto"/>
      <w:sz w:val="18"/>
      <w:szCs w:val="18"/>
      <w:shd w:val="clear" w:color="auto" w:fill="auto"/>
      <w:lang w:val="en-IN"/>
    </w:rPr>
  </w:style>
  <w:style w:type="paragraph" w:customStyle="1" w:styleId="xl97">
    <w:name w:val="xl97"/>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pPr>
    <w:rPr>
      <w:rFonts w:ascii="Times New Roman" w:hAnsi="Times New Roman" w:cs="Times New Roman"/>
      <w:b/>
      <w:bCs/>
      <w:color w:val="auto"/>
      <w:sz w:val="18"/>
      <w:szCs w:val="18"/>
      <w:shd w:val="clear" w:color="auto" w:fill="auto"/>
      <w:lang w:val="en-IN"/>
    </w:rPr>
  </w:style>
  <w:style w:type="paragraph" w:customStyle="1" w:styleId="xl98">
    <w:name w:val="xl98"/>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Times New Roman" w:hAnsi="Times New Roman" w:cs="Times New Roman"/>
      <w:i/>
      <w:iCs/>
      <w:color w:val="auto"/>
      <w:sz w:val="18"/>
      <w:szCs w:val="18"/>
      <w:shd w:val="clear" w:color="auto" w:fill="auto"/>
      <w:lang w:val="en-IN"/>
    </w:rPr>
  </w:style>
  <w:style w:type="paragraph" w:customStyle="1" w:styleId="xl99">
    <w:name w:val="xl99"/>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Times New Roman" w:hAnsi="Times New Roman" w:cs="Times New Roman"/>
      <w:color w:val="auto"/>
      <w:sz w:val="18"/>
      <w:szCs w:val="18"/>
      <w:shd w:val="clear" w:color="auto" w:fill="auto"/>
      <w:lang w:val="en-IN"/>
    </w:rPr>
  </w:style>
  <w:style w:type="paragraph" w:customStyle="1" w:styleId="xl100">
    <w:name w:val="xl100"/>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C4D79B"/>
      <w:autoSpaceDE/>
      <w:autoSpaceDN/>
      <w:adjustRightInd/>
      <w:spacing w:before="100" w:beforeAutospacing="1" w:after="100" w:afterAutospacing="1"/>
      <w:textAlignment w:val="top"/>
    </w:pPr>
    <w:rPr>
      <w:rFonts w:ascii="Times New Roman" w:hAnsi="Times New Roman" w:cs="Times New Roman"/>
      <w:b/>
      <w:bCs/>
      <w:color w:val="4F6228"/>
      <w:sz w:val="18"/>
      <w:szCs w:val="18"/>
      <w:shd w:val="clear" w:color="auto" w:fill="auto"/>
      <w:lang w:val="en-IN"/>
    </w:rPr>
  </w:style>
  <w:style w:type="paragraph" w:customStyle="1" w:styleId="xl101">
    <w:name w:val="xl101"/>
    <w:basedOn w:val="Normal"/>
    <w:uiPriority w:val="99"/>
    <w:rsid w:val="00B40072"/>
    <w:pPr>
      <w:widowControl/>
      <w:pBdr>
        <w:top w:val="single" w:sz="4" w:space="0" w:color="auto"/>
        <w:left w:val="single" w:sz="4" w:space="7" w:color="auto"/>
        <w:bottom w:val="single" w:sz="4" w:space="0" w:color="auto"/>
        <w:right w:val="single" w:sz="4" w:space="0" w:color="auto"/>
      </w:pBdr>
      <w:shd w:val="clear" w:color="000000" w:fill="EBF1DE"/>
      <w:autoSpaceDE/>
      <w:autoSpaceDN/>
      <w:adjustRightInd/>
      <w:spacing w:before="100" w:beforeAutospacing="1" w:after="100" w:afterAutospacing="1"/>
      <w:ind w:firstLineChars="100" w:firstLine="100"/>
    </w:pPr>
    <w:rPr>
      <w:rFonts w:ascii="Times New Roman" w:hAnsi="Times New Roman" w:cs="Times New Roman"/>
      <w:b/>
      <w:bCs/>
      <w:color w:val="auto"/>
      <w:sz w:val="18"/>
      <w:szCs w:val="18"/>
      <w:shd w:val="clear" w:color="auto" w:fill="auto"/>
      <w:lang w:val="en-IN"/>
    </w:rPr>
  </w:style>
  <w:style w:type="paragraph" w:customStyle="1" w:styleId="xl102">
    <w:name w:val="xl102"/>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textAlignment w:val="top"/>
    </w:pPr>
    <w:rPr>
      <w:rFonts w:ascii="Times New Roman" w:hAnsi="Times New Roman" w:cs="Times New Roman"/>
      <w:color w:val="auto"/>
      <w:sz w:val="20"/>
      <w:shd w:val="clear" w:color="auto" w:fill="auto"/>
      <w:lang w:val="en-IN"/>
    </w:rPr>
  </w:style>
  <w:style w:type="paragraph" w:customStyle="1" w:styleId="xl103">
    <w:name w:val="xl103"/>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b/>
      <w:bCs/>
      <w:color w:val="auto"/>
      <w:sz w:val="20"/>
      <w:shd w:val="clear" w:color="auto" w:fill="auto"/>
      <w:lang w:val="en-IN"/>
    </w:rPr>
  </w:style>
  <w:style w:type="paragraph" w:customStyle="1" w:styleId="xl104">
    <w:name w:val="xl104"/>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b/>
      <w:bCs/>
      <w:color w:val="auto"/>
      <w:sz w:val="18"/>
      <w:szCs w:val="18"/>
      <w:shd w:val="clear" w:color="auto" w:fill="auto"/>
      <w:lang w:val="en-IN"/>
    </w:rPr>
  </w:style>
  <w:style w:type="paragraph" w:customStyle="1" w:styleId="xl105">
    <w:name w:val="xl105"/>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b/>
      <w:bCs/>
      <w:color w:val="auto"/>
      <w:sz w:val="20"/>
      <w:shd w:val="clear" w:color="auto" w:fill="auto"/>
      <w:lang w:val="en-IN"/>
    </w:rPr>
  </w:style>
  <w:style w:type="paragraph" w:customStyle="1" w:styleId="xl106">
    <w:name w:val="xl106"/>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color w:val="auto"/>
      <w:sz w:val="18"/>
      <w:szCs w:val="18"/>
      <w:shd w:val="clear" w:color="auto" w:fill="auto"/>
      <w:lang w:val="en-IN"/>
    </w:rPr>
  </w:style>
  <w:style w:type="paragraph" w:customStyle="1" w:styleId="xl107">
    <w:name w:val="xl107"/>
    <w:basedOn w:val="Normal"/>
    <w:uiPriority w:val="99"/>
    <w:rsid w:val="00B40072"/>
    <w:pPr>
      <w:widowControl/>
      <w:pBdr>
        <w:top w:val="single" w:sz="4" w:space="0" w:color="auto"/>
        <w:left w:val="single" w:sz="4" w:space="27" w:color="auto"/>
        <w:bottom w:val="single" w:sz="4" w:space="0" w:color="auto"/>
        <w:right w:val="single" w:sz="4" w:space="0" w:color="auto"/>
      </w:pBdr>
      <w:autoSpaceDE/>
      <w:autoSpaceDN/>
      <w:adjustRightInd/>
      <w:spacing w:before="100" w:beforeAutospacing="1" w:after="100" w:afterAutospacing="1"/>
      <w:ind w:firstLineChars="400" w:firstLine="400"/>
      <w:textAlignment w:val="top"/>
    </w:pPr>
    <w:rPr>
      <w:rFonts w:ascii="Times New Roman" w:hAnsi="Times New Roman" w:cs="Times New Roman"/>
      <w:i/>
      <w:iCs/>
      <w:color w:val="auto"/>
      <w:sz w:val="18"/>
      <w:szCs w:val="18"/>
      <w:shd w:val="clear" w:color="auto" w:fill="auto"/>
      <w:lang w:val="en-IN"/>
    </w:rPr>
  </w:style>
  <w:style w:type="paragraph" w:customStyle="1" w:styleId="xl108">
    <w:name w:val="xl108"/>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color w:val="auto"/>
      <w:sz w:val="18"/>
      <w:szCs w:val="18"/>
      <w:shd w:val="clear" w:color="auto" w:fill="auto"/>
      <w:lang w:val="en-IN"/>
    </w:rPr>
  </w:style>
  <w:style w:type="paragraph" w:customStyle="1" w:styleId="xl109">
    <w:name w:val="xl109"/>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4F6228"/>
      <w:autoSpaceDE/>
      <w:autoSpaceDN/>
      <w:adjustRightInd/>
      <w:spacing w:before="100" w:beforeAutospacing="1" w:after="100" w:afterAutospacing="1"/>
      <w:textAlignment w:val="top"/>
    </w:pPr>
    <w:rPr>
      <w:rFonts w:ascii="Times New Roman" w:hAnsi="Times New Roman" w:cs="Times New Roman"/>
      <w:b/>
      <w:bCs/>
      <w:color w:val="EBF1DE"/>
      <w:sz w:val="24"/>
      <w:szCs w:val="24"/>
      <w:shd w:val="clear" w:color="auto" w:fill="auto"/>
      <w:lang w:val="en-IN"/>
    </w:rPr>
  </w:style>
  <w:style w:type="paragraph" w:customStyle="1" w:styleId="xl110">
    <w:name w:val="xl110"/>
    <w:basedOn w:val="Normal"/>
    <w:uiPriority w:val="99"/>
    <w:rsid w:val="00B40072"/>
    <w:pPr>
      <w:widowControl/>
      <w:pBdr>
        <w:top w:val="single" w:sz="4" w:space="0" w:color="auto"/>
        <w:left w:val="single" w:sz="4" w:space="31" w:color="auto"/>
        <w:bottom w:val="single" w:sz="4" w:space="0" w:color="auto"/>
        <w:right w:val="single" w:sz="4" w:space="0" w:color="auto"/>
      </w:pBdr>
      <w:autoSpaceDE/>
      <w:autoSpaceDN/>
      <w:adjustRightInd/>
      <w:spacing w:before="100" w:beforeAutospacing="1" w:after="100" w:afterAutospacing="1"/>
      <w:ind w:firstLineChars="500" w:firstLine="500"/>
      <w:textAlignment w:val="top"/>
    </w:pPr>
    <w:rPr>
      <w:rFonts w:ascii="Times New Roman" w:hAnsi="Times New Roman" w:cs="Times New Roman"/>
      <w:i/>
      <w:iCs/>
      <w:color w:val="auto"/>
      <w:sz w:val="20"/>
      <w:shd w:val="clear" w:color="auto" w:fill="auto"/>
      <w:lang w:val="en-IN"/>
    </w:rPr>
  </w:style>
  <w:style w:type="paragraph" w:customStyle="1" w:styleId="xl111">
    <w:name w:val="xl111"/>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color w:val="auto"/>
      <w:sz w:val="18"/>
      <w:szCs w:val="18"/>
      <w:shd w:val="clear" w:color="auto" w:fill="auto"/>
      <w:lang w:val="en-IN"/>
    </w:rPr>
  </w:style>
  <w:style w:type="paragraph" w:customStyle="1" w:styleId="xl112">
    <w:name w:val="xl112"/>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C4D79B"/>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113">
    <w:name w:val="xl113"/>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textAlignment w:val="top"/>
    </w:pPr>
    <w:rPr>
      <w:rFonts w:ascii="Times New Roman" w:hAnsi="Times New Roman" w:cs="Times New Roman"/>
      <w:color w:val="auto"/>
      <w:sz w:val="18"/>
      <w:szCs w:val="18"/>
      <w:shd w:val="clear" w:color="auto" w:fill="auto"/>
      <w:lang w:val="en-IN"/>
    </w:rPr>
  </w:style>
  <w:style w:type="paragraph" w:customStyle="1" w:styleId="xl114">
    <w:name w:val="xl114"/>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pPr>
    <w:rPr>
      <w:rFonts w:ascii="Times New Roman" w:hAnsi="Times New Roman" w:cs="Times New Roman"/>
      <w:color w:val="auto"/>
      <w:sz w:val="20"/>
      <w:shd w:val="clear" w:color="auto" w:fill="auto"/>
      <w:lang w:val="en-IN"/>
    </w:rPr>
  </w:style>
  <w:style w:type="paragraph" w:customStyle="1" w:styleId="xl115">
    <w:name w:val="xl115"/>
    <w:basedOn w:val="Normal"/>
    <w:uiPriority w:val="99"/>
    <w:rsid w:val="00B40072"/>
    <w:pPr>
      <w:widowControl/>
      <w:pBdr>
        <w:top w:val="single" w:sz="4" w:space="0" w:color="auto"/>
        <w:left w:val="single" w:sz="4" w:space="14" w:color="auto"/>
        <w:bottom w:val="single" w:sz="4" w:space="0" w:color="auto"/>
        <w:right w:val="single" w:sz="4" w:space="0" w:color="auto"/>
      </w:pBdr>
      <w:autoSpaceDE/>
      <w:autoSpaceDN/>
      <w:adjustRightInd/>
      <w:spacing w:before="100" w:beforeAutospacing="1" w:after="100" w:afterAutospacing="1"/>
      <w:ind w:firstLineChars="200" w:firstLine="200"/>
    </w:pPr>
    <w:rPr>
      <w:rFonts w:ascii="Times New Roman" w:hAnsi="Times New Roman" w:cs="Times New Roman"/>
      <w:color w:val="auto"/>
      <w:sz w:val="18"/>
      <w:szCs w:val="18"/>
      <w:u w:val="single"/>
      <w:shd w:val="clear" w:color="auto" w:fill="auto"/>
      <w:lang w:val="en-IN"/>
    </w:rPr>
  </w:style>
  <w:style w:type="paragraph" w:customStyle="1" w:styleId="xl116">
    <w:name w:val="xl116"/>
    <w:basedOn w:val="Normal"/>
    <w:uiPriority w:val="99"/>
    <w:rsid w:val="00B40072"/>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Times New Roman" w:hAnsi="Times New Roman" w:cs="Times New Roman"/>
      <w:color w:val="auto"/>
      <w:sz w:val="18"/>
      <w:szCs w:val="18"/>
      <w:u w:val="single"/>
      <w:shd w:val="clear" w:color="auto" w:fill="auto"/>
      <w:lang w:val="en-IN"/>
    </w:rPr>
  </w:style>
  <w:style w:type="paragraph" w:customStyle="1" w:styleId="xl117">
    <w:name w:val="xl117"/>
    <w:basedOn w:val="Normal"/>
    <w:uiPriority w:val="99"/>
    <w:rsid w:val="00B40072"/>
    <w:pPr>
      <w:widowControl/>
      <w:shd w:val="clear" w:color="000000" w:fill="FFFFFF"/>
      <w:autoSpaceDE/>
      <w:autoSpaceDN/>
      <w:adjustRightInd/>
      <w:spacing w:before="100" w:beforeAutospacing="1" w:after="100" w:afterAutospacing="1"/>
    </w:pPr>
    <w:rPr>
      <w:rFonts w:ascii="Times New Roman" w:hAnsi="Times New Roman" w:cs="Times New Roman"/>
      <w:color w:val="auto"/>
      <w:sz w:val="18"/>
      <w:szCs w:val="18"/>
      <w:u w:val="single"/>
      <w:shd w:val="clear" w:color="auto" w:fill="auto"/>
      <w:lang w:val="en-IN"/>
    </w:rPr>
  </w:style>
  <w:style w:type="paragraph" w:customStyle="1" w:styleId="xl118">
    <w:name w:val="xl118"/>
    <w:basedOn w:val="Normal"/>
    <w:uiPriority w:val="99"/>
    <w:rsid w:val="00B40072"/>
    <w:pPr>
      <w:widowControl/>
      <w:pBdr>
        <w:top w:val="single" w:sz="4" w:space="0" w:color="auto"/>
        <w:left w:val="single" w:sz="4" w:space="0" w:color="auto"/>
        <w:bottom w:val="single" w:sz="4" w:space="0" w:color="auto"/>
        <w:right w:val="single" w:sz="4" w:space="0" w:color="auto"/>
      </w:pBdr>
      <w:shd w:val="clear" w:color="000000" w:fill="EBF1DE"/>
      <w:autoSpaceDE/>
      <w:autoSpaceDN/>
      <w:adjustRightInd/>
      <w:spacing w:before="100" w:beforeAutospacing="1" w:after="100" w:afterAutospacing="1"/>
      <w:textAlignment w:val="top"/>
    </w:pPr>
    <w:rPr>
      <w:rFonts w:ascii="Times New Roman" w:hAnsi="Times New Roman" w:cs="Times New Roman"/>
      <w:color w:val="auto"/>
      <w:sz w:val="18"/>
      <w:szCs w:val="18"/>
      <w:shd w:val="clear" w:color="auto" w:fill="auto"/>
      <w:lang w:val="en-IN"/>
    </w:rPr>
  </w:style>
  <w:style w:type="paragraph" w:customStyle="1" w:styleId="xl119">
    <w:name w:val="xl119"/>
    <w:basedOn w:val="Normal"/>
    <w:uiPriority w:val="99"/>
    <w:rsid w:val="00B40072"/>
    <w:pPr>
      <w:widowControl/>
      <w:pBdr>
        <w:top w:val="single" w:sz="4" w:space="0" w:color="auto"/>
        <w:left w:val="single" w:sz="4" w:space="20" w:color="auto"/>
        <w:bottom w:val="single" w:sz="4" w:space="0" w:color="auto"/>
        <w:right w:val="single" w:sz="4" w:space="0" w:color="auto"/>
      </w:pBdr>
      <w:autoSpaceDE/>
      <w:autoSpaceDN/>
      <w:adjustRightInd/>
      <w:spacing w:before="100" w:beforeAutospacing="1" w:after="100" w:afterAutospacing="1"/>
      <w:ind w:firstLineChars="300" w:firstLine="300"/>
      <w:textAlignment w:val="top"/>
    </w:pPr>
    <w:rPr>
      <w:rFonts w:ascii="Times New Roman" w:hAnsi="Times New Roman" w:cs="Times New Roman"/>
      <w:color w:val="auto"/>
      <w:sz w:val="20"/>
      <w:shd w:val="clear" w:color="auto" w:fill="auto"/>
      <w:lang w:val="en-IN"/>
    </w:rPr>
  </w:style>
  <w:style w:type="paragraph" w:styleId="Caption">
    <w:name w:val="caption"/>
    <w:basedOn w:val="Normal"/>
    <w:next w:val="Normal"/>
    <w:uiPriority w:val="99"/>
    <w:qFormat/>
    <w:locked/>
    <w:rsid w:val="001857C4"/>
    <w:rPr>
      <w:b/>
      <w:bCs/>
      <w:sz w:val="20"/>
    </w:rPr>
  </w:style>
  <w:style w:type="paragraph" w:styleId="TableofFigures">
    <w:name w:val="table of figures"/>
    <w:basedOn w:val="Normal"/>
    <w:next w:val="Normal"/>
    <w:uiPriority w:val="99"/>
    <w:locked/>
    <w:rsid w:val="001857C4"/>
  </w:style>
  <w:style w:type="paragraph" w:styleId="NormalWeb">
    <w:name w:val="Normal (Web)"/>
    <w:basedOn w:val="Normal"/>
    <w:uiPriority w:val="99"/>
    <w:locked/>
    <w:rsid w:val="00EE505C"/>
    <w:pPr>
      <w:widowControl/>
      <w:autoSpaceDE/>
      <w:autoSpaceDN/>
      <w:adjustRightInd/>
      <w:spacing w:before="100" w:beforeAutospacing="1" w:after="100" w:afterAutospacing="1"/>
    </w:pPr>
    <w:rPr>
      <w:rFonts w:ascii="Times New Roman" w:hAnsi="Times New Roman" w:cs="Times New Roman"/>
      <w:color w:val="auto"/>
      <w:sz w:val="24"/>
      <w:szCs w:val="24"/>
      <w:shd w:val="clear" w:color="auto" w:fill="auto"/>
      <w:lang w:val="en-US" w:eastAsia="en-US"/>
    </w:rPr>
  </w:style>
  <w:style w:type="table" w:styleId="TableGrid">
    <w:name w:val="Table Grid"/>
    <w:basedOn w:val="TableNormal"/>
    <w:uiPriority w:val="99"/>
    <w:locked/>
    <w:rsid w:val="00C536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locked/>
    <w:rsid w:val="003D7910"/>
    <w:rPr>
      <w:sz w:val="20"/>
    </w:rPr>
  </w:style>
  <w:style w:type="character" w:customStyle="1" w:styleId="FootnoteTextChar">
    <w:name w:val="Footnote Text Char"/>
    <w:link w:val="FootnoteText"/>
    <w:uiPriority w:val="99"/>
    <w:semiHidden/>
    <w:locked/>
    <w:rsid w:val="003D7910"/>
    <w:rPr>
      <w:rFonts w:cs="Arial"/>
      <w:color w:val="000000"/>
      <w:lang w:val="en-AU" w:eastAsia="en-IN"/>
    </w:rPr>
  </w:style>
  <w:style w:type="character" w:styleId="FootnoteReference">
    <w:name w:val="footnote reference"/>
    <w:uiPriority w:val="99"/>
    <w:semiHidden/>
    <w:locked/>
    <w:rsid w:val="003D7910"/>
    <w:rPr>
      <w:rFonts w:cs="Times New Roman"/>
      <w:vertAlign w:val="superscript"/>
    </w:rPr>
  </w:style>
  <w:style w:type="table" w:styleId="ColorfulList-Accent6">
    <w:name w:val="Colorful List Accent 6"/>
    <w:basedOn w:val="TableNormal"/>
    <w:uiPriority w:val="99"/>
    <w:rsid w:val="005331AF"/>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rFonts w:cs="Times New Roman"/>
        <w:b/>
        <w:bCs/>
        <w:color w:val="FFFFFF"/>
      </w:rPr>
      <w:tblPr/>
      <w:tcPr>
        <w:tcBorders>
          <w:bottom w:val="single" w:sz="12" w:space="0" w:color="FFFFFF"/>
        </w:tcBorders>
        <w:shd w:val="clear" w:color="auto" w:fill="348DA5"/>
      </w:tcPr>
    </w:tblStylePr>
    <w:tblStylePr w:type="lastRow">
      <w:rPr>
        <w:rFonts w:cs="Times New Roman"/>
        <w:b/>
        <w:bCs/>
        <w:color w:val="348DA5"/>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FDE4D0"/>
      </w:tcPr>
    </w:tblStylePr>
    <w:tblStylePr w:type="band1Horz">
      <w:rPr>
        <w:rFonts w:cs="Times New Roman"/>
      </w:rPr>
      <w:tblPr/>
      <w:tcPr>
        <w:shd w:val="clear" w:color="auto" w:fill="FDE9D9"/>
      </w:tcPr>
    </w:tblStylePr>
  </w:style>
  <w:style w:type="table" w:styleId="LightList-Accent1">
    <w:name w:val="Light List Accent 1"/>
    <w:basedOn w:val="TableNormal"/>
    <w:uiPriority w:val="99"/>
    <w:rsid w:val="005331AF"/>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paragraph" w:customStyle="1" w:styleId="AppendixA">
    <w:name w:val="Appendix A."/>
    <w:basedOn w:val="Normal"/>
    <w:link w:val="AppendixAChar"/>
    <w:uiPriority w:val="99"/>
    <w:rsid w:val="00294974"/>
    <w:pPr>
      <w:keepNext/>
      <w:keepLines/>
      <w:numPr>
        <w:numId w:val="2"/>
      </w:numPr>
      <w:autoSpaceDE/>
      <w:autoSpaceDN/>
      <w:spacing w:before="100" w:beforeAutospacing="1" w:after="100" w:afterAutospacing="1" w:line="240" w:lineRule="atLeast"/>
      <w:textAlignment w:val="baseline"/>
      <w:outlineLvl w:val="0"/>
    </w:pPr>
    <w:rPr>
      <w:rFonts w:ascii="Cambria" w:hAnsi="Cambria"/>
      <w:b/>
      <w:color w:val="365F91"/>
      <w:sz w:val="28"/>
      <w:szCs w:val="40"/>
      <w:shd w:val="clear" w:color="auto" w:fill="auto"/>
      <w:lang w:val="en-US" w:eastAsia="en-US"/>
    </w:rPr>
  </w:style>
  <w:style w:type="character" w:customStyle="1" w:styleId="AppendixAChar">
    <w:name w:val="Appendix A. Char"/>
    <w:link w:val="AppendixA"/>
    <w:uiPriority w:val="99"/>
    <w:locked/>
    <w:rsid w:val="00294974"/>
    <w:rPr>
      <w:rFonts w:ascii="Cambria" w:hAnsi="Cambria" w:cs="Arial"/>
      <w:b/>
      <w:color w:val="365F91"/>
      <w:sz w:val="40"/>
      <w:szCs w:val="40"/>
    </w:rPr>
  </w:style>
  <w:style w:type="paragraph" w:customStyle="1" w:styleId="H2Appendix">
    <w:name w:val="H2 Appendix"/>
    <w:basedOn w:val="Normal"/>
    <w:link w:val="H2AppendixChar"/>
    <w:uiPriority w:val="99"/>
    <w:rsid w:val="00DC049F"/>
    <w:pPr>
      <w:numPr>
        <w:numId w:val="3"/>
      </w:numPr>
      <w:autoSpaceDE/>
      <w:autoSpaceDN/>
      <w:spacing w:before="100" w:beforeAutospacing="1" w:after="100" w:afterAutospacing="1" w:line="240" w:lineRule="atLeast"/>
      <w:jc w:val="both"/>
      <w:textAlignment w:val="baseline"/>
      <w:outlineLvl w:val="1"/>
    </w:pPr>
    <w:rPr>
      <w:rFonts w:ascii="Cambria" w:hAnsi="Cambria"/>
      <w:b/>
      <w:color w:val="4F81BD"/>
      <w:sz w:val="26"/>
      <w:szCs w:val="24"/>
      <w:shd w:val="clear" w:color="auto" w:fill="auto"/>
      <w:lang w:val="en-US" w:eastAsia="en-US"/>
    </w:rPr>
  </w:style>
  <w:style w:type="paragraph" w:customStyle="1" w:styleId="H3-Appending">
    <w:name w:val="H3-Appending"/>
    <w:basedOn w:val="Normal"/>
    <w:link w:val="H3-AppendingChar"/>
    <w:uiPriority w:val="99"/>
    <w:rsid w:val="00DC049F"/>
    <w:pPr>
      <w:numPr>
        <w:numId w:val="4"/>
      </w:numPr>
      <w:autoSpaceDE/>
      <w:autoSpaceDN/>
      <w:spacing w:before="100" w:beforeAutospacing="1" w:after="100" w:afterAutospacing="1" w:line="240" w:lineRule="atLeast"/>
      <w:jc w:val="both"/>
      <w:textAlignment w:val="baseline"/>
    </w:pPr>
    <w:rPr>
      <w:rFonts w:ascii="Cambria" w:hAnsi="Cambria" w:cs="Calibri"/>
      <w:b/>
      <w:color w:val="4F81BD"/>
      <w:szCs w:val="24"/>
      <w:shd w:val="clear" w:color="auto" w:fill="auto"/>
      <w:lang w:val="en-US" w:eastAsia="en-US"/>
    </w:rPr>
  </w:style>
  <w:style w:type="character" w:customStyle="1" w:styleId="H2AppendixChar">
    <w:name w:val="H2 Appendix Char"/>
    <w:link w:val="H2Appendix"/>
    <w:uiPriority w:val="99"/>
    <w:locked/>
    <w:rsid w:val="00DC049F"/>
    <w:rPr>
      <w:rFonts w:ascii="Cambria" w:hAnsi="Cambria" w:cs="Arial"/>
      <w:b/>
      <w:color w:val="4F81BD"/>
      <w:sz w:val="24"/>
      <w:szCs w:val="24"/>
    </w:rPr>
  </w:style>
  <w:style w:type="character" w:customStyle="1" w:styleId="H3-AppendingChar">
    <w:name w:val="H3-Appending Char"/>
    <w:link w:val="H3-Appending"/>
    <w:uiPriority w:val="99"/>
    <w:locked/>
    <w:rsid w:val="00DC049F"/>
    <w:rPr>
      <w:rFonts w:ascii="Cambria" w:hAnsi="Cambria" w:cs="Calibri"/>
      <w:b/>
      <w:color w:val="4F81BD"/>
      <w:sz w:val="24"/>
      <w:szCs w:val="24"/>
    </w:rPr>
  </w:style>
  <w:style w:type="paragraph" w:styleId="NormalIndent">
    <w:name w:val="Normal Indent"/>
    <w:basedOn w:val="Normal"/>
    <w:link w:val="NormalIndentChar"/>
    <w:uiPriority w:val="99"/>
    <w:locked/>
    <w:rsid w:val="00775FE6"/>
    <w:pPr>
      <w:ind w:left="720"/>
    </w:pPr>
  </w:style>
  <w:style w:type="character" w:customStyle="1" w:styleId="NormalIndentChar">
    <w:name w:val="Normal Indent Char"/>
    <w:link w:val="NormalIndent"/>
    <w:uiPriority w:val="99"/>
    <w:locked/>
    <w:rsid w:val="00DC757C"/>
    <w:rPr>
      <w:rFonts w:ascii="Calibri" w:hAnsi="Calibri" w:cs="Arial"/>
      <w:color w:val="000000"/>
      <w:sz w:val="22"/>
      <w:shd w:val="clear" w:color="auto" w:fill="FFFFFF"/>
      <w:lang w:val="en-AU" w:eastAsia="en-IN" w:bidi="ar-SA"/>
    </w:rPr>
  </w:style>
  <w:style w:type="character" w:customStyle="1" w:styleId="apple-style-span">
    <w:name w:val="apple-style-span"/>
    <w:rsid w:val="0039590C"/>
  </w:style>
  <w:style w:type="character" w:styleId="CommentReference">
    <w:name w:val="annotation reference"/>
    <w:uiPriority w:val="99"/>
    <w:semiHidden/>
    <w:unhideWhenUsed/>
    <w:locked/>
    <w:rsid w:val="00131779"/>
    <w:rPr>
      <w:sz w:val="16"/>
      <w:szCs w:val="16"/>
    </w:rPr>
  </w:style>
  <w:style w:type="paragraph" w:styleId="CommentText">
    <w:name w:val="annotation text"/>
    <w:basedOn w:val="Normal"/>
    <w:link w:val="CommentTextChar"/>
    <w:uiPriority w:val="99"/>
    <w:semiHidden/>
    <w:unhideWhenUsed/>
    <w:locked/>
    <w:rsid w:val="00131779"/>
    <w:rPr>
      <w:sz w:val="20"/>
    </w:rPr>
  </w:style>
  <w:style w:type="character" w:customStyle="1" w:styleId="CommentTextChar">
    <w:name w:val="Comment Text Char"/>
    <w:link w:val="CommentText"/>
    <w:uiPriority w:val="99"/>
    <w:semiHidden/>
    <w:rsid w:val="00131779"/>
    <w:rPr>
      <w:rFonts w:cs="Arial"/>
      <w:color w:val="000000"/>
      <w:lang w:val="en-AU" w:eastAsia="en-IN"/>
    </w:rPr>
  </w:style>
  <w:style w:type="paragraph" w:styleId="CommentSubject">
    <w:name w:val="annotation subject"/>
    <w:basedOn w:val="CommentText"/>
    <w:next w:val="CommentText"/>
    <w:link w:val="CommentSubjectChar"/>
    <w:uiPriority w:val="99"/>
    <w:semiHidden/>
    <w:unhideWhenUsed/>
    <w:locked/>
    <w:rsid w:val="00131779"/>
    <w:rPr>
      <w:b/>
      <w:bCs/>
    </w:rPr>
  </w:style>
  <w:style w:type="character" w:customStyle="1" w:styleId="CommentSubjectChar">
    <w:name w:val="Comment Subject Char"/>
    <w:link w:val="CommentSubject"/>
    <w:uiPriority w:val="99"/>
    <w:semiHidden/>
    <w:rsid w:val="00131779"/>
    <w:rPr>
      <w:rFonts w:cs="Arial"/>
      <w:b/>
      <w:bCs/>
      <w:color w:val="000000"/>
      <w:lang w:val="en-AU" w:eastAsia="en-IN"/>
    </w:rPr>
  </w:style>
  <w:style w:type="paragraph" w:styleId="Revision">
    <w:name w:val="Revision"/>
    <w:hidden/>
    <w:uiPriority w:val="99"/>
    <w:semiHidden/>
    <w:rsid w:val="00131779"/>
    <w:rPr>
      <w:rFonts w:cs="Arial"/>
      <w:color w:val="000000"/>
      <w:sz w:val="22"/>
      <w:shd w:val="clear" w:color="auto" w:fill="FFFFFF"/>
      <w:lang w:val="en-AU"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701347">
      <w:bodyDiv w:val="1"/>
      <w:marLeft w:val="0"/>
      <w:marRight w:val="0"/>
      <w:marTop w:val="0"/>
      <w:marBottom w:val="0"/>
      <w:divBdr>
        <w:top w:val="none" w:sz="0" w:space="0" w:color="auto"/>
        <w:left w:val="none" w:sz="0" w:space="0" w:color="auto"/>
        <w:bottom w:val="none" w:sz="0" w:space="0" w:color="auto"/>
        <w:right w:val="none" w:sz="0" w:space="0" w:color="auto"/>
      </w:divBdr>
    </w:div>
    <w:div w:id="87821176">
      <w:bodyDiv w:val="1"/>
      <w:marLeft w:val="0"/>
      <w:marRight w:val="0"/>
      <w:marTop w:val="0"/>
      <w:marBottom w:val="0"/>
      <w:divBdr>
        <w:top w:val="none" w:sz="0" w:space="0" w:color="auto"/>
        <w:left w:val="none" w:sz="0" w:space="0" w:color="auto"/>
        <w:bottom w:val="none" w:sz="0" w:space="0" w:color="auto"/>
        <w:right w:val="none" w:sz="0" w:space="0" w:color="auto"/>
      </w:divBdr>
    </w:div>
    <w:div w:id="400368364">
      <w:bodyDiv w:val="1"/>
      <w:marLeft w:val="0"/>
      <w:marRight w:val="0"/>
      <w:marTop w:val="0"/>
      <w:marBottom w:val="0"/>
      <w:divBdr>
        <w:top w:val="none" w:sz="0" w:space="0" w:color="auto"/>
        <w:left w:val="none" w:sz="0" w:space="0" w:color="auto"/>
        <w:bottom w:val="none" w:sz="0" w:space="0" w:color="auto"/>
        <w:right w:val="none" w:sz="0" w:space="0" w:color="auto"/>
      </w:divBdr>
    </w:div>
    <w:div w:id="653148960">
      <w:bodyDiv w:val="1"/>
      <w:marLeft w:val="0"/>
      <w:marRight w:val="0"/>
      <w:marTop w:val="0"/>
      <w:marBottom w:val="0"/>
      <w:divBdr>
        <w:top w:val="none" w:sz="0" w:space="0" w:color="auto"/>
        <w:left w:val="none" w:sz="0" w:space="0" w:color="auto"/>
        <w:bottom w:val="none" w:sz="0" w:space="0" w:color="auto"/>
        <w:right w:val="none" w:sz="0" w:space="0" w:color="auto"/>
      </w:divBdr>
    </w:div>
    <w:div w:id="673924511">
      <w:bodyDiv w:val="1"/>
      <w:marLeft w:val="0"/>
      <w:marRight w:val="0"/>
      <w:marTop w:val="0"/>
      <w:marBottom w:val="0"/>
      <w:divBdr>
        <w:top w:val="none" w:sz="0" w:space="0" w:color="auto"/>
        <w:left w:val="none" w:sz="0" w:space="0" w:color="auto"/>
        <w:bottom w:val="none" w:sz="0" w:space="0" w:color="auto"/>
        <w:right w:val="none" w:sz="0" w:space="0" w:color="auto"/>
      </w:divBdr>
    </w:div>
    <w:div w:id="680812266">
      <w:bodyDiv w:val="1"/>
      <w:marLeft w:val="0"/>
      <w:marRight w:val="0"/>
      <w:marTop w:val="0"/>
      <w:marBottom w:val="0"/>
      <w:divBdr>
        <w:top w:val="none" w:sz="0" w:space="0" w:color="auto"/>
        <w:left w:val="none" w:sz="0" w:space="0" w:color="auto"/>
        <w:bottom w:val="none" w:sz="0" w:space="0" w:color="auto"/>
        <w:right w:val="none" w:sz="0" w:space="0" w:color="auto"/>
      </w:divBdr>
    </w:div>
    <w:div w:id="779689260">
      <w:bodyDiv w:val="1"/>
      <w:marLeft w:val="0"/>
      <w:marRight w:val="0"/>
      <w:marTop w:val="0"/>
      <w:marBottom w:val="0"/>
      <w:divBdr>
        <w:top w:val="none" w:sz="0" w:space="0" w:color="auto"/>
        <w:left w:val="none" w:sz="0" w:space="0" w:color="auto"/>
        <w:bottom w:val="none" w:sz="0" w:space="0" w:color="auto"/>
        <w:right w:val="none" w:sz="0" w:space="0" w:color="auto"/>
      </w:divBdr>
    </w:div>
    <w:div w:id="1137532073">
      <w:bodyDiv w:val="1"/>
      <w:marLeft w:val="0"/>
      <w:marRight w:val="0"/>
      <w:marTop w:val="0"/>
      <w:marBottom w:val="0"/>
      <w:divBdr>
        <w:top w:val="none" w:sz="0" w:space="0" w:color="auto"/>
        <w:left w:val="none" w:sz="0" w:space="0" w:color="auto"/>
        <w:bottom w:val="none" w:sz="0" w:space="0" w:color="auto"/>
        <w:right w:val="none" w:sz="0" w:space="0" w:color="auto"/>
      </w:divBdr>
    </w:div>
    <w:div w:id="1213737798">
      <w:bodyDiv w:val="1"/>
      <w:marLeft w:val="0"/>
      <w:marRight w:val="0"/>
      <w:marTop w:val="0"/>
      <w:marBottom w:val="0"/>
      <w:divBdr>
        <w:top w:val="none" w:sz="0" w:space="0" w:color="auto"/>
        <w:left w:val="none" w:sz="0" w:space="0" w:color="auto"/>
        <w:bottom w:val="none" w:sz="0" w:space="0" w:color="auto"/>
        <w:right w:val="none" w:sz="0" w:space="0" w:color="auto"/>
      </w:divBdr>
    </w:div>
    <w:div w:id="1222129848">
      <w:bodyDiv w:val="1"/>
      <w:marLeft w:val="0"/>
      <w:marRight w:val="0"/>
      <w:marTop w:val="0"/>
      <w:marBottom w:val="0"/>
      <w:divBdr>
        <w:top w:val="none" w:sz="0" w:space="0" w:color="auto"/>
        <w:left w:val="none" w:sz="0" w:space="0" w:color="auto"/>
        <w:bottom w:val="none" w:sz="0" w:space="0" w:color="auto"/>
        <w:right w:val="none" w:sz="0" w:space="0" w:color="auto"/>
      </w:divBdr>
    </w:div>
    <w:div w:id="1236748148">
      <w:marLeft w:val="0"/>
      <w:marRight w:val="0"/>
      <w:marTop w:val="0"/>
      <w:marBottom w:val="0"/>
      <w:divBdr>
        <w:top w:val="none" w:sz="0" w:space="0" w:color="auto"/>
        <w:left w:val="none" w:sz="0" w:space="0" w:color="auto"/>
        <w:bottom w:val="none" w:sz="0" w:space="0" w:color="auto"/>
        <w:right w:val="none" w:sz="0" w:space="0" w:color="auto"/>
      </w:divBdr>
    </w:div>
    <w:div w:id="1236748149">
      <w:marLeft w:val="0"/>
      <w:marRight w:val="0"/>
      <w:marTop w:val="0"/>
      <w:marBottom w:val="0"/>
      <w:divBdr>
        <w:top w:val="none" w:sz="0" w:space="0" w:color="auto"/>
        <w:left w:val="none" w:sz="0" w:space="0" w:color="auto"/>
        <w:bottom w:val="none" w:sz="0" w:space="0" w:color="auto"/>
        <w:right w:val="none" w:sz="0" w:space="0" w:color="auto"/>
      </w:divBdr>
    </w:div>
    <w:div w:id="1236748152">
      <w:marLeft w:val="0"/>
      <w:marRight w:val="0"/>
      <w:marTop w:val="0"/>
      <w:marBottom w:val="0"/>
      <w:divBdr>
        <w:top w:val="none" w:sz="0" w:space="0" w:color="auto"/>
        <w:left w:val="none" w:sz="0" w:space="0" w:color="auto"/>
        <w:bottom w:val="none" w:sz="0" w:space="0" w:color="auto"/>
        <w:right w:val="none" w:sz="0" w:space="0" w:color="auto"/>
      </w:divBdr>
    </w:div>
    <w:div w:id="1236748156">
      <w:marLeft w:val="0"/>
      <w:marRight w:val="0"/>
      <w:marTop w:val="0"/>
      <w:marBottom w:val="0"/>
      <w:divBdr>
        <w:top w:val="none" w:sz="0" w:space="0" w:color="auto"/>
        <w:left w:val="none" w:sz="0" w:space="0" w:color="auto"/>
        <w:bottom w:val="none" w:sz="0" w:space="0" w:color="auto"/>
        <w:right w:val="none" w:sz="0" w:space="0" w:color="auto"/>
      </w:divBdr>
    </w:div>
    <w:div w:id="1236748157">
      <w:marLeft w:val="0"/>
      <w:marRight w:val="0"/>
      <w:marTop w:val="0"/>
      <w:marBottom w:val="0"/>
      <w:divBdr>
        <w:top w:val="none" w:sz="0" w:space="0" w:color="auto"/>
        <w:left w:val="none" w:sz="0" w:space="0" w:color="auto"/>
        <w:bottom w:val="none" w:sz="0" w:space="0" w:color="auto"/>
        <w:right w:val="none" w:sz="0" w:space="0" w:color="auto"/>
      </w:divBdr>
    </w:div>
    <w:div w:id="1236748158">
      <w:marLeft w:val="0"/>
      <w:marRight w:val="0"/>
      <w:marTop w:val="0"/>
      <w:marBottom w:val="0"/>
      <w:divBdr>
        <w:top w:val="none" w:sz="0" w:space="0" w:color="auto"/>
        <w:left w:val="none" w:sz="0" w:space="0" w:color="auto"/>
        <w:bottom w:val="none" w:sz="0" w:space="0" w:color="auto"/>
        <w:right w:val="none" w:sz="0" w:space="0" w:color="auto"/>
      </w:divBdr>
    </w:div>
    <w:div w:id="1236748159">
      <w:marLeft w:val="0"/>
      <w:marRight w:val="0"/>
      <w:marTop w:val="0"/>
      <w:marBottom w:val="0"/>
      <w:divBdr>
        <w:top w:val="none" w:sz="0" w:space="0" w:color="auto"/>
        <w:left w:val="none" w:sz="0" w:space="0" w:color="auto"/>
        <w:bottom w:val="none" w:sz="0" w:space="0" w:color="auto"/>
        <w:right w:val="none" w:sz="0" w:space="0" w:color="auto"/>
      </w:divBdr>
    </w:div>
    <w:div w:id="1236748160">
      <w:marLeft w:val="0"/>
      <w:marRight w:val="0"/>
      <w:marTop w:val="0"/>
      <w:marBottom w:val="0"/>
      <w:divBdr>
        <w:top w:val="none" w:sz="0" w:space="0" w:color="auto"/>
        <w:left w:val="none" w:sz="0" w:space="0" w:color="auto"/>
        <w:bottom w:val="none" w:sz="0" w:space="0" w:color="auto"/>
        <w:right w:val="none" w:sz="0" w:space="0" w:color="auto"/>
      </w:divBdr>
    </w:div>
    <w:div w:id="1236748161">
      <w:marLeft w:val="0"/>
      <w:marRight w:val="0"/>
      <w:marTop w:val="0"/>
      <w:marBottom w:val="0"/>
      <w:divBdr>
        <w:top w:val="none" w:sz="0" w:space="0" w:color="auto"/>
        <w:left w:val="none" w:sz="0" w:space="0" w:color="auto"/>
        <w:bottom w:val="none" w:sz="0" w:space="0" w:color="auto"/>
        <w:right w:val="none" w:sz="0" w:space="0" w:color="auto"/>
      </w:divBdr>
    </w:div>
    <w:div w:id="1236748162">
      <w:marLeft w:val="0"/>
      <w:marRight w:val="0"/>
      <w:marTop w:val="0"/>
      <w:marBottom w:val="0"/>
      <w:divBdr>
        <w:top w:val="none" w:sz="0" w:space="0" w:color="auto"/>
        <w:left w:val="none" w:sz="0" w:space="0" w:color="auto"/>
        <w:bottom w:val="none" w:sz="0" w:space="0" w:color="auto"/>
        <w:right w:val="none" w:sz="0" w:space="0" w:color="auto"/>
      </w:divBdr>
    </w:div>
    <w:div w:id="1236748163">
      <w:marLeft w:val="0"/>
      <w:marRight w:val="0"/>
      <w:marTop w:val="2310"/>
      <w:marBottom w:val="0"/>
      <w:divBdr>
        <w:top w:val="none" w:sz="0" w:space="0" w:color="auto"/>
        <w:left w:val="none" w:sz="0" w:space="0" w:color="auto"/>
        <w:bottom w:val="none" w:sz="0" w:space="0" w:color="auto"/>
        <w:right w:val="none" w:sz="0" w:space="0" w:color="auto"/>
      </w:divBdr>
      <w:divsChild>
        <w:div w:id="1236748150">
          <w:marLeft w:val="0"/>
          <w:marRight w:val="0"/>
          <w:marTop w:val="0"/>
          <w:marBottom w:val="0"/>
          <w:divBdr>
            <w:top w:val="none" w:sz="0" w:space="0" w:color="auto"/>
            <w:left w:val="none" w:sz="0" w:space="0" w:color="auto"/>
            <w:bottom w:val="none" w:sz="0" w:space="0" w:color="auto"/>
            <w:right w:val="none" w:sz="0" w:space="0" w:color="auto"/>
          </w:divBdr>
          <w:divsChild>
            <w:div w:id="1236748166">
              <w:marLeft w:val="0"/>
              <w:marRight w:val="0"/>
              <w:marTop w:val="0"/>
              <w:marBottom w:val="0"/>
              <w:divBdr>
                <w:top w:val="none" w:sz="0" w:space="0" w:color="auto"/>
                <w:left w:val="none" w:sz="0" w:space="0" w:color="auto"/>
                <w:bottom w:val="none" w:sz="0" w:space="0" w:color="auto"/>
                <w:right w:val="none" w:sz="0" w:space="0" w:color="auto"/>
              </w:divBdr>
              <w:divsChild>
                <w:div w:id="1236748151">
                  <w:marLeft w:val="0"/>
                  <w:marRight w:val="0"/>
                  <w:marTop w:val="0"/>
                  <w:marBottom w:val="0"/>
                  <w:divBdr>
                    <w:top w:val="none" w:sz="0" w:space="0" w:color="auto"/>
                    <w:left w:val="none" w:sz="0" w:space="0" w:color="auto"/>
                    <w:bottom w:val="none" w:sz="0" w:space="0" w:color="auto"/>
                    <w:right w:val="none" w:sz="0" w:space="0" w:color="auto"/>
                  </w:divBdr>
                  <w:divsChild>
                    <w:div w:id="1236748165">
                      <w:marLeft w:val="0"/>
                      <w:marRight w:val="0"/>
                      <w:marTop w:val="0"/>
                      <w:marBottom w:val="0"/>
                      <w:divBdr>
                        <w:top w:val="none" w:sz="0" w:space="0" w:color="auto"/>
                        <w:left w:val="none" w:sz="0" w:space="0" w:color="auto"/>
                        <w:bottom w:val="none" w:sz="0" w:space="0" w:color="auto"/>
                        <w:right w:val="none" w:sz="0" w:space="0" w:color="auto"/>
                      </w:divBdr>
                      <w:divsChild>
                        <w:div w:id="1236748147">
                          <w:marLeft w:val="0"/>
                          <w:marRight w:val="0"/>
                          <w:marTop w:val="0"/>
                          <w:marBottom w:val="225"/>
                          <w:divBdr>
                            <w:top w:val="single" w:sz="6" w:space="8" w:color="5FA236"/>
                            <w:left w:val="single" w:sz="6" w:space="8" w:color="5FA236"/>
                            <w:bottom w:val="single" w:sz="6" w:space="8" w:color="5FA236"/>
                            <w:right w:val="single" w:sz="6" w:space="8" w:color="5FA236"/>
                          </w:divBdr>
                          <w:divsChild>
                            <w:div w:id="1236748164">
                              <w:marLeft w:val="0"/>
                              <w:marRight w:val="0"/>
                              <w:marTop w:val="0"/>
                              <w:marBottom w:val="0"/>
                              <w:divBdr>
                                <w:top w:val="none" w:sz="0" w:space="0" w:color="auto"/>
                                <w:left w:val="none" w:sz="0" w:space="0" w:color="auto"/>
                                <w:bottom w:val="none" w:sz="0" w:space="0" w:color="auto"/>
                                <w:right w:val="none" w:sz="0" w:space="0" w:color="auto"/>
                              </w:divBdr>
                              <w:divsChild>
                                <w:div w:id="1236748154">
                                  <w:marLeft w:val="0"/>
                                  <w:marRight w:val="0"/>
                                  <w:marTop w:val="0"/>
                                  <w:marBottom w:val="0"/>
                                  <w:divBdr>
                                    <w:top w:val="none" w:sz="0" w:space="0" w:color="auto"/>
                                    <w:left w:val="none" w:sz="0" w:space="0" w:color="auto"/>
                                    <w:bottom w:val="none" w:sz="0" w:space="0" w:color="auto"/>
                                    <w:right w:val="none" w:sz="0" w:space="0" w:color="auto"/>
                                  </w:divBdr>
                                  <w:divsChild>
                                    <w:div w:id="1236748153">
                                      <w:marLeft w:val="0"/>
                                      <w:marRight w:val="0"/>
                                      <w:marTop w:val="0"/>
                                      <w:marBottom w:val="0"/>
                                      <w:divBdr>
                                        <w:top w:val="none" w:sz="0" w:space="0" w:color="auto"/>
                                        <w:left w:val="none" w:sz="0" w:space="0" w:color="auto"/>
                                        <w:bottom w:val="none" w:sz="0" w:space="0" w:color="auto"/>
                                        <w:right w:val="none" w:sz="0" w:space="0" w:color="auto"/>
                                      </w:divBdr>
                                    </w:div>
                                    <w:div w:id="1236748155">
                                      <w:marLeft w:val="0"/>
                                      <w:marRight w:val="0"/>
                                      <w:marTop w:val="0"/>
                                      <w:marBottom w:val="0"/>
                                      <w:divBdr>
                                        <w:top w:val="none" w:sz="0" w:space="0" w:color="auto"/>
                                        <w:left w:val="none" w:sz="0" w:space="0" w:color="auto"/>
                                        <w:bottom w:val="none" w:sz="0" w:space="0" w:color="auto"/>
                                        <w:right w:val="none" w:sz="0" w:space="0" w:color="auto"/>
                                      </w:divBdr>
                                    </w:div>
                                    <w:div w:id="12367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748168">
      <w:marLeft w:val="0"/>
      <w:marRight w:val="0"/>
      <w:marTop w:val="0"/>
      <w:marBottom w:val="0"/>
      <w:divBdr>
        <w:top w:val="none" w:sz="0" w:space="0" w:color="auto"/>
        <w:left w:val="none" w:sz="0" w:space="0" w:color="auto"/>
        <w:bottom w:val="none" w:sz="0" w:space="0" w:color="auto"/>
        <w:right w:val="none" w:sz="0" w:space="0" w:color="auto"/>
      </w:divBdr>
    </w:div>
    <w:div w:id="1236748169">
      <w:marLeft w:val="0"/>
      <w:marRight w:val="0"/>
      <w:marTop w:val="0"/>
      <w:marBottom w:val="0"/>
      <w:divBdr>
        <w:top w:val="none" w:sz="0" w:space="0" w:color="auto"/>
        <w:left w:val="none" w:sz="0" w:space="0" w:color="auto"/>
        <w:bottom w:val="none" w:sz="0" w:space="0" w:color="auto"/>
        <w:right w:val="none" w:sz="0" w:space="0" w:color="auto"/>
      </w:divBdr>
    </w:div>
    <w:div w:id="1236748170">
      <w:marLeft w:val="0"/>
      <w:marRight w:val="0"/>
      <w:marTop w:val="0"/>
      <w:marBottom w:val="0"/>
      <w:divBdr>
        <w:top w:val="none" w:sz="0" w:space="0" w:color="auto"/>
        <w:left w:val="none" w:sz="0" w:space="0" w:color="auto"/>
        <w:bottom w:val="none" w:sz="0" w:space="0" w:color="auto"/>
        <w:right w:val="none" w:sz="0" w:space="0" w:color="auto"/>
      </w:divBdr>
    </w:div>
    <w:div w:id="1236748171">
      <w:marLeft w:val="0"/>
      <w:marRight w:val="0"/>
      <w:marTop w:val="0"/>
      <w:marBottom w:val="0"/>
      <w:divBdr>
        <w:top w:val="none" w:sz="0" w:space="0" w:color="auto"/>
        <w:left w:val="none" w:sz="0" w:space="0" w:color="auto"/>
        <w:bottom w:val="none" w:sz="0" w:space="0" w:color="auto"/>
        <w:right w:val="none" w:sz="0" w:space="0" w:color="auto"/>
      </w:divBdr>
    </w:div>
    <w:div w:id="1614822892">
      <w:bodyDiv w:val="1"/>
      <w:marLeft w:val="0"/>
      <w:marRight w:val="0"/>
      <w:marTop w:val="0"/>
      <w:marBottom w:val="0"/>
      <w:divBdr>
        <w:top w:val="none" w:sz="0" w:space="0" w:color="auto"/>
        <w:left w:val="none" w:sz="0" w:space="0" w:color="auto"/>
        <w:bottom w:val="none" w:sz="0" w:space="0" w:color="auto"/>
        <w:right w:val="none" w:sz="0" w:space="0" w:color="auto"/>
      </w:divBdr>
    </w:div>
    <w:div w:id="1635216875">
      <w:bodyDiv w:val="1"/>
      <w:marLeft w:val="0"/>
      <w:marRight w:val="0"/>
      <w:marTop w:val="0"/>
      <w:marBottom w:val="0"/>
      <w:divBdr>
        <w:top w:val="none" w:sz="0" w:space="0" w:color="auto"/>
        <w:left w:val="none" w:sz="0" w:space="0" w:color="auto"/>
        <w:bottom w:val="none" w:sz="0" w:space="0" w:color="auto"/>
        <w:right w:val="none" w:sz="0" w:space="0" w:color="auto"/>
      </w:divBdr>
    </w:div>
    <w:div w:id="1762136943">
      <w:bodyDiv w:val="1"/>
      <w:marLeft w:val="0"/>
      <w:marRight w:val="0"/>
      <w:marTop w:val="0"/>
      <w:marBottom w:val="0"/>
      <w:divBdr>
        <w:top w:val="none" w:sz="0" w:space="0" w:color="auto"/>
        <w:left w:val="none" w:sz="0" w:space="0" w:color="auto"/>
        <w:bottom w:val="none" w:sz="0" w:space="0" w:color="auto"/>
        <w:right w:val="none" w:sz="0" w:space="0" w:color="auto"/>
      </w:divBdr>
    </w:div>
    <w:div w:id="1928688514">
      <w:bodyDiv w:val="1"/>
      <w:marLeft w:val="0"/>
      <w:marRight w:val="0"/>
      <w:marTop w:val="0"/>
      <w:marBottom w:val="0"/>
      <w:divBdr>
        <w:top w:val="none" w:sz="0" w:space="0" w:color="auto"/>
        <w:left w:val="none" w:sz="0" w:space="0" w:color="auto"/>
        <w:bottom w:val="none" w:sz="0" w:space="0" w:color="auto"/>
        <w:right w:val="none" w:sz="0" w:space="0" w:color="auto"/>
      </w:divBdr>
    </w:div>
    <w:div w:id="1957832484">
      <w:bodyDiv w:val="1"/>
      <w:marLeft w:val="0"/>
      <w:marRight w:val="0"/>
      <w:marTop w:val="0"/>
      <w:marBottom w:val="0"/>
      <w:divBdr>
        <w:top w:val="none" w:sz="0" w:space="0" w:color="auto"/>
        <w:left w:val="none" w:sz="0" w:space="0" w:color="auto"/>
        <w:bottom w:val="none" w:sz="0" w:space="0" w:color="auto"/>
        <w:right w:val="none" w:sz="0" w:space="0" w:color="auto"/>
      </w:divBdr>
    </w:div>
    <w:div w:id="2103406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file:///\\192.168.129.111\OSSB_portal\AppData\Local\Microsoft\Windows\Temporary%20Internet%20Files\Content.Outlook\P3XZA5SP\base_diagram%20(3).jpg"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2.jpeg"/><Relationship Id="rId66" Type="http://schemas.openxmlformats.org/officeDocument/2006/relationships/image" Target="media/image48.emf"/><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6.jpeg"/><Relationship Id="rId49" Type="http://schemas.openxmlformats.org/officeDocument/2006/relationships/image" Target="../Projects/VERIO/ForDesignDoc/ContainerControlClassDiagram.jpg" TargetMode="External"/><Relationship Id="rId57" Type="http://schemas.openxmlformats.org/officeDocument/2006/relationships/image" Target="../Projects/VERIO/ForDesignDoc/MenuClassDiagrams.jpg" TargetMode="External"/><Relationship Id="rId61" Type="http://schemas.openxmlformats.org/officeDocument/2006/relationships/image" Target="../Projects/VERIO/ForDesignDoc/MessagesClassDiagram.jpg"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37.jpeg"/><Relationship Id="rId60" Type="http://schemas.openxmlformats.org/officeDocument/2006/relationships/image" Target="media/image43.jpe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jpeg"/><Relationship Id="rId56" Type="http://schemas.openxmlformats.org/officeDocument/2006/relationships/image" Target="media/image41.jpeg"/><Relationship Id="rId64" Type="http://schemas.openxmlformats.org/officeDocument/2006/relationships/image" Target="media/image46.png"/><Relationship Id="rId69" Type="http://schemas.microsoft.com/office/2007/relationships/stylesWithEffects" Target="stylesWithEffects.xml"/><Relationship Id="rId8" Type="http://schemas.openxmlformats.org/officeDocument/2006/relationships/webSettings" Target="webSettings.xml"/><Relationship Id="rId51" Type="http://schemas.openxmlformats.org/officeDocument/2006/relationships/image" Target="../Projects/VERIO/ForDesignDoc/OSSB-ContainerControls.jp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eader" Target="header3.xml"/><Relationship Id="rId59" Type="http://schemas.openxmlformats.org/officeDocument/2006/relationships/image" Target="../Projects/VERIO/ForDesignDoc/MenuSequenceDiagram.jpg"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39.png"/><Relationship Id="rId62"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9.png"/><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EmailTo xmlns="http://schemas.microsoft.com/sharepoint/v3" xsi:nil="true"/>
    <EmailSender xmlns="http://schemas.microsoft.com/sharepoint/v3" xsi:nil="true"/>
    <EmailFrom xmlns="http://schemas.microsoft.com/sharepoint/v3" xsi:nil="true"/>
    <EmailSubject xmlns="http://schemas.microsoft.com/sharepoint/v3" xsi:nil="true"/>
    <EmailCc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CCE3AFB150DE4C9B82674DE1FFD0B3" ma:contentTypeVersion="5" ma:contentTypeDescription="Create a new document." ma:contentTypeScope="" ma:versionID="ecdae2f36283601f3721a25c493805bc">
  <xsd:schema xmlns:xsd="http://www.w3.org/2001/XMLSchema" xmlns:p="http://schemas.microsoft.com/office/2006/metadata/properties" xmlns:ns1="http://schemas.microsoft.com/sharepoint/v3" targetNamespace="http://schemas.microsoft.com/office/2006/metadata/properties" ma:root="true" ma:fieldsID="394dea8cff0180fa87c458f2fba4d014" ns1:_="">
    <xsd:import namespace="http://schemas.microsoft.com/sharepoint/v3"/>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EmailSender" ma:index="8" nillable="true" ma:displayName="E-Mail Sender" ma:description="" ma:hidden="true" ma:internalName="EmailSender">
      <xsd:simpleType>
        <xsd:restriction base="dms:Note"/>
      </xsd:simpleType>
    </xsd:element>
    <xsd:element name="EmailTo" ma:index="9" nillable="true" ma:displayName="E-Mail To" ma:hidden="true" ma:internalName="EmailTo">
      <xsd:simpleType>
        <xsd:restriction base="dms:Note"/>
      </xsd:simpleType>
    </xsd:element>
    <xsd:element name="EmailCc" ma:index="10" nillable="true" ma:displayName="E-Mail Cc" ma:hidden="true" ma:internalName="EmailCc">
      <xsd:simpleType>
        <xsd:restriction base="dms:Note"/>
      </xsd:simpleType>
    </xsd:element>
    <xsd:element name="EmailFrom" ma:index="11" nillable="true" ma:displayName="E-Mail From" ma:description="" ma:hidden="true" ma:internalName="EmailFrom">
      <xsd:simpleType>
        <xsd:restriction base="dms:Text"/>
      </xsd:simpleType>
    </xsd:element>
    <xsd:element name="EmailSubject" ma:index="12" nillable="true" ma:displayName="E-Mail Subject" ma:description="" ma:hidden="true" ma:internalName="EmailSubject">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7B9AD8-6F44-431B-A49E-E16E593B6956}">
  <ds:schemaRefs>
    <ds:schemaRef ds:uri="http://schemas.microsoft.com/office/2006/metadata/properties"/>
    <ds:schemaRef ds:uri="http://schemas.microsoft.com/sharepoint/v3"/>
  </ds:schemaRefs>
</ds:datastoreItem>
</file>

<file path=customXml/itemProps2.xml><?xml version="1.0" encoding="utf-8"?>
<ds:datastoreItem xmlns:ds="http://schemas.openxmlformats.org/officeDocument/2006/customXml" ds:itemID="{F1ECF748-3E4E-4DC9-908A-A910287012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16B5F22-1503-4D2E-ACDE-01EE5A12193B}">
  <ds:schemaRefs>
    <ds:schemaRef ds:uri="http://schemas.openxmlformats.org/officeDocument/2006/bibliography"/>
  </ds:schemaRefs>
</ds:datastoreItem>
</file>

<file path=customXml/itemProps4.xml><?xml version="1.0" encoding="utf-8"?>
<ds:datastoreItem xmlns:ds="http://schemas.openxmlformats.org/officeDocument/2006/customXml" ds:itemID="{B2542216-06F4-4BC2-AA21-EE3118C2D5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5765</Words>
  <Characters>64930</Characters>
  <Application>Microsoft Office Word</Application>
  <DocSecurity>4</DocSecurity>
  <Lines>541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vikram</dc:creator>
  <cp:lastModifiedBy>Lokeshk</cp:lastModifiedBy>
  <cp:revision>2</cp:revision>
  <cp:lastPrinted>2011-10-25T12:49:00Z</cp:lastPrinted>
  <dcterms:created xsi:type="dcterms:W3CDTF">2012-11-21T11:20:00Z</dcterms:created>
  <dcterms:modified xsi:type="dcterms:W3CDTF">2012-11-21T11:20:00Z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0x0101009CCCE3AFB150DE4C9B82674DE1FFD0B3</vt:lpwstr>
  </property>
</Properties>
</file>